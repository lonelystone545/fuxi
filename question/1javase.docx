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2605" w:rsidRDefault="00DF2605" w:rsidP="00DF2605">
      <w:pPr>
        <w:pStyle w:val="1"/>
      </w:pPr>
      <w:r>
        <w:t>J</w:t>
      </w:r>
      <w:r>
        <w:rPr>
          <w:rFonts w:hint="eastAsia"/>
        </w:rPr>
        <w:t>ava</w:t>
      </w:r>
    </w:p>
    <w:p w:rsidR="00484BE1" w:rsidRDefault="00484BE1" w:rsidP="00484BE1">
      <w:r>
        <w:rPr>
          <w:rFonts w:hint="eastAsia"/>
        </w:rPr>
        <w:t>网易面试</w:t>
      </w:r>
      <w:r>
        <w:rPr>
          <w:rFonts w:hint="eastAsia"/>
        </w:rPr>
        <w:t xml:space="preserve">  </w:t>
      </w:r>
      <w:hyperlink r:id="rId8" w:history="1">
        <w:r w:rsidRPr="00AA4D44">
          <w:rPr>
            <w:rStyle w:val="a5"/>
          </w:rPr>
          <w:t>http://www.cnblogs.com/chenzhouchou/p/6431420.html</w:t>
        </w:r>
      </w:hyperlink>
    </w:p>
    <w:p w:rsidR="00484BE1" w:rsidRPr="00484BE1" w:rsidRDefault="00484BE1" w:rsidP="00484BE1"/>
    <w:p w:rsidR="00DF2605" w:rsidRDefault="00DF2605" w:rsidP="00DF2605">
      <w:pPr>
        <w:pStyle w:val="2"/>
      </w:pPr>
      <w:r>
        <w:t>H</w:t>
      </w:r>
      <w:r>
        <w:rPr>
          <w:rFonts w:hint="eastAsia"/>
        </w:rPr>
        <w:t>ashmap</w:t>
      </w:r>
      <w:r>
        <w:rPr>
          <w:rFonts w:hint="eastAsia"/>
        </w:rPr>
        <w:t>和</w:t>
      </w:r>
      <w:r>
        <w:rPr>
          <w:rFonts w:hint="eastAsia"/>
        </w:rPr>
        <w:t>hashtable</w:t>
      </w:r>
      <w:r>
        <w:rPr>
          <w:rFonts w:hint="eastAsia"/>
        </w:rPr>
        <w:t>区别</w:t>
      </w:r>
    </w:p>
    <w:p w:rsidR="00DF2605" w:rsidRDefault="00DF2605" w:rsidP="00DF2605">
      <w:r>
        <w:rPr>
          <w:rFonts w:hint="eastAsia"/>
        </w:rPr>
        <w:t>1</w:t>
      </w:r>
      <w:r>
        <w:t xml:space="preserve"> H</w:t>
      </w:r>
      <w:r>
        <w:rPr>
          <w:rFonts w:hint="eastAsia"/>
        </w:rPr>
        <w:t>ashmap</w:t>
      </w:r>
      <w:r>
        <w:rPr>
          <w:rFonts w:hint="eastAsia"/>
        </w:rPr>
        <w:t>是实现了</w:t>
      </w:r>
      <w:r>
        <w:rPr>
          <w:rFonts w:hint="eastAsia"/>
        </w:rPr>
        <w:t>map</w:t>
      </w:r>
      <w:r>
        <w:rPr>
          <w:rFonts w:hint="eastAsia"/>
        </w:rPr>
        <w:t>集合的接口，而</w:t>
      </w:r>
      <w:r>
        <w:rPr>
          <w:rFonts w:hint="eastAsia"/>
        </w:rPr>
        <w:t>hashtable</w:t>
      </w:r>
      <w:r>
        <w:rPr>
          <w:rFonts w:hint="eastAsia"/>
        </w:rPr>
        <w:t>实现了</w:t>
      </w:r>
      <w:r>
        <w:rPr>
          <w:rFonts w:hint="eastAsia"/>
        </w:rPr>
        <w:t>map</w:t>
      </w:r>
      <w:r>
        <w:rPr>
          <w:rFonts w:hint="eastAsia"/>
        </w:rPr>
        <w:t>集合的接口，继承了</w:t>
      </w:r>
      <w:r>
        <w:rPr>
          <w:rFonts w:hint="eastAsia"/>
        </w:rPr>
        <w:t>Dictionary</w:t>
      </w:r>
      <w:r>
        <w:rPr>
          <w:rFonts w:hint="eastAsia"/>
        </w:rPr>
        <w:t>抽象类。</w:t>
      </w:r>
    </w:p>
    <w:p w:rsidR="00DF2605" w:rsidRDefault="00DF2605" w:rsidP="00DF2605">
      <w:r>
        <w:rPr>
          <w:rFonts w:hint="eastAsia"/>
        </w:rPr>
        <w:t>2</w:t>
      </w:r>
      <w:r>
        <w:t xml:space="preserve"> </w:t>
      </w:r>
      <w:r>
        <w:rPr>
          <w:rFonts w:hint="eastAsia"/>
        </w:rPr>
        <w:t>hashmap</w:t>
      </w:r>
      <w:r>
        <w:rPr>
          <w:rFonts w:hint="eastAsia"/>
        </w:rPr>
        <w:t>是非线程安全的，</w:t>
      </w:r>
      <w:r>
        <w:rPr>
          <w:rFonts w:hint="eastAsia"/>
        </w:rPr>
        <w:t>hashtable</w:t>
      </w:r>
      <w:r>
        <w:rPr>
          <w:rFonts w:hint="eastAsia"/>
        </w:rPr>
        <w:t>是线程安全的。</w:t>
      </w:r>
    </w:p>
    <w:p w:rsidR="00DF2605" w:rsidRDefault="00DF2605" w:rsidP="00DF2605">
      <w:r>
        <w:t>H</w:t>
      </w:r>
      <w:r>
        <w:rPr>
          <w:rFonts w:hint="eastAsia"/>
        </w:rPr>
        <w:t>ashtable</w:t>
      </w:r>
      <w:r>
        <w:rPr>
          <w:rFonts w:hint="eastAsia"/>
        </w:rPr>
        <w:t>的方法里面都加了</w:t>
      </w:r>
      <w:r>
        <w:rPr>
          <w:rFonts w:hint="eastAsia"/>
        </w:rPr>
        <w:t>synchronized</w:t>
      </w:r>
      <w:r>
        <w:rPr>
          <w:rFonts w:hint="eastAsia"/>
        </w:rPr>
        <w:t>关键字进行同步。因此在单线程情况下，</w:t>
      </w:r>
      <w:r>
        <w:rPr>
          <w:rFonts w:hint="eastAsia"/>
        </w:rPr>
        <w:t>hashmap</w:t>
      </w:r>
      <w:r>
        <w:rPr>
          <w:rFonts w:hint="eastAsia"/>
        </w:rPr>
        <w:t>效率比</w:t>
      </w:r>
      <w:r>
        <w:rPr>
          <w:rFonts w:hint="eastAsia"/>
        </w:rPr>
        <w:t>hashtable</w:t>
      </w:r>
      <w:r>
        <w:rPr>
          <w:rFonts w:hint="eastAsia"/>
        </w:rPr>
        <w:t>高，尽量使用</w:t>
      </w:r>
      <w:r>
        <w:rPr>
          <w:rFonts w:hint="eastAsia"/>
        </w:rPr>
        <w:t>hashmap</w:t>
      </w:r>
      <w:r>
        <w:rPr>
          <w:rFonts w:hint="eastAsia"/>
        </w:rPr>
        <w:t>。</w:t>
      </w:r>
    </w:p>
    <w:p w:rsidR="00DF2605" w:rsidRDefault="00DF2605" w:rsidP="00DF2605">
      <w:r>
        <w:rPr>
          <w:rFonts w:hint="eastAsia"/>
        </w:rPr>
        <w:t>3</w:t>
      </w:r>
      <w:r>
        <w:t xml:space="preserve"> </w:t>
      </w:r>
      <w:r>
        <w:rPr>
          <w:rFonts w:hint="eastAsia"/>
        </w:rPr>
        <w:t>hashmap</w:t>
      </w:r>
      <w:r>
        <w:rPr>
          <w:rFonts w:hint="eastAsia"/>
        </w:rPr>
        <w:t>的键值对允许空值，但是</w:t>
      </w:r>
      <w:r>
        <w:rPr>
          <w:rFonts w:hint="eastAsia"/>
        </w:rPr>
        <w:t>hashtable</w:t>
      </w:r>
      <w:r>
        <w:rPr>
          <w:rFonts w:hint="eastAsia"/>
        </w:rPr>
        <w:t>不允许存放空值。</w:t>
      </w:r>
    </w:p>
    <w:p w:rsidR="00DF2605" w:rsidRDefault="00DF2605" w:rsidP="00DF2605">
      <w:r>
        <w:rPr>
          <w:rFonts w:hint="eastAsia"/>
        </w:rPr>
        <w:t>4</w:t>
      </w:r>
      <w:r>
        <w:t xml:space="preserve"> </w:t>
      </w:r>
      <w:r>
        <w:rPr>
          <w:rFonts w:hint="eastAsia"/>
        </w:rPr>
        <w:t>hashmap</w:t>
      </w:r>
      <w:r>
        <w:rPr>
          <w:rFonts w:hint="eastAsia"/>
        </w:rPr>
        <w:t>的迭代器，也就是</w:t>
      </w:r>
      <w:r>
        <w:rPr>
          <w:rFonts w:hint="eastAsia"/>
        </w:rPr>
        <w:t>Iterator</w:t>
      </w:r>
      <w:r>
        <w:rPr>
          <w:rFonts w:hint="eastAsia"/>
        </w:rPr>
        <w:t>是</w:t>
      </w:r>
      <w:r>
        <w:rPr>
          <w:rFonts w:hint="eastAsia"/>
        </w:rPr>
        <w:t>fail-fast</w:t>
      </w:r>
      <w:r>
        <w:rPr>
          <w:rFonts w:hint="eastAsia"/>
        </w:rPr>
        <w:t>迭代器，而</w:t>
      </w:r>
      <w:r>
        <w:rPr>
          <w:rFonts w:hint="eastAsia"/>
        </w:rPr>
        <w:t>hashtable</w:t>
      </w:r>
      <w:r>
        <w:rPr>
          <w:rFonts w:hint="eastAsia"/>
        </w:rPr>
        <w:t>的</w:t>
      </w:r>
      <w:r>
        <w:rPr>
          <w:rFonts w:hint="eastAsia"/>
        </w:rPr>
        <w:t>enumerator</w:t>
      </w:r>
      <w:r>
        <w:rPr>
          <w:rFonts w:hint="eastAsia"/>
        </w:rPr>
        <w:t>迭代器不是</w:t>
      </w:r>
      <w:r>
        <w:rPr>
          <w:rFonts w:hint="eastAsia"/>
        </w:rPr>
        <w:t>fail-fast</w:t>
      </w:r>
      <w:r>
        <w:rPr>
          <w:rFonts w:hint="eastAsia"/>
        </w:rPr>
        <w:t>。因此，当有其他线程改变了</w:t>
      </w:r>
      <w:r>
        <w:rPr>
          <w:rFonts w:hint="eastAsia"/>
        </w:rPr>
        <w:t>hashmap</w:t>
      </w:r>
      <w:r>
        <w:rPr>
          <w:rFonts w:hint="eastAsia"/>
        </w:rPr>
        <w:t>的结构（添加或者删除元素），将会抛出并发修改异常</w:t>
      </w:r>
      <w:r>
        <w:rPr>
          <w:rFonts w:hint="eastAsia"/>
        </w:rPr>
        <w:t>ConcurrentModificationException</w:t>
      </w:r>
      <w:r>
        <w:rPr>
          <w:rFonts w:hint="eastAsia"/>
        </w:rPr>
        <w:t>。但是迭代器本身的</w:t>
      </w:r>
      <w:r>
        <w:rPr>
          <w:rFonts w:hint="eastAsia"/>
        </w:rPr>
        <w:t>remove</w:t>
      </w:r>
      <w:r>
        <w:rPr>
          <w:rFonts w:hint="eastAsia"/>
        </w:rPr>
        <w:t>方法移除元素时不会抛出该异常。该行为不一定会发生，要看</w:t>
      </w:r>
      <w:r>
        <w:rPr>
          <w:rFonts w:hint="eastAsia"/>
        </w:rPr>
        <w:t>jvm</w:t>
      </w:r>
      <w:r>
        <w:rPr>
          <w:rFonts w:hint="eastAsia"/>
        </w:rPr>
        <w:t>。</w:t>
      </w:r>
    </w:p>
    <w:p w:rsidR="00DF2605" w:rsidRDefault="00DF2605" w:rsidP="00DF2605">
      <w:r>
        <w:rPr>
          <w:rFonts w:hint="eastAsia"/>
        </w:rPr>
        <w:t>5</w:t>
      </w:r>
      <w:r>
        <w:t xml:space="preserve"> </w:t>
      </w:r>
      <w:r>
        <w:rPr>
          <w:rFonts w:hint="eastAsia"/>
        </w:rPr>
        <w:t>hashtable</w:t>
      </w:r>
      <w:r>
        <w:rPr>
          <w:rFonts w:hint="eastAsia"/>
        </w:rPr>
        <w:t>采用的是开放定址法解决哈希冲突，而</w:t>
      </w:r>
      <w:r>
        <w:rPr>
          <w:rFonts w:hint="eastAsia"/>
        </w:rPr>
        <w:t>hashmap</w:t>
      </w:r>
      <w:r>
        <w:rPr>
          <w:rFonts w:hint="eastAsia"/>
        </w:rPr>
        <w:t>采用的是链接法解决。</w:t>
      </w:r>
      <w:r>
        <w:rPr>
          <w:rFonts w:hint="eastAsia"/>
        </w:rPr>
        <w:t>Dictionary</w:t>
      </w:r>
      <w:r>
        <w:rPr>
          <w:rFonts w:hint="eastAsia"/>
        </w:rPr>
        <w:t>类采用的是</w:t>
      </w:r>
      <w:r>
        <w:rPr>
          <w:rFonts w:hint="eastAsia"/>
        </w:rPr>
        <w:t xml:space="preserve"> </w:t>
      </w:r>
      <w:r>
        <w:rPr>
          <w:rFonts w:hint="eastAsia"/>
        </w:rPr>
        <w:t>链接法。</w:t>
      </w:r>
    </w:p>
    <w:p w:rsidR="00DF2605" w:rsidRDefault="00DF2605" w:rsidP="00DF2605">
      <w:r>
        <w:rPr>
          <w:rFonts w:hint="eastAsia"/>
        </w:rPr>
        <w:t>6</w:t>
      </w:r>
      <w:r>
        <w:t xml:space="preserve"> </w:t>
      </w:r>
      <w:r>
        <w:rPr>
          <w:rFonts w:hint="eastAsia"/>
        </w:rPr>
        <w:t>hashmap</w:t>
      </w:r>
      <w:r>
        <w:rPr>
          <w:rFonts w:hint="eastAsia"/>
        </w:rPr>
        <w:t>的初始容量为</w:t>
      </w:r>
      <w:r>
        <w:rPr>
          <w:rFonts w:hint="eastAsia"/>
        </w:rPr>
        <w:t>16</w:t>
      </w:r>
      <w:r>
        <w:rPr>
          <w:rFonts w:hint="eastAsia"/>
        </w:rPr>
        <w:t>，而</w:t>
      </w:r>
      <w:r>
        <w:rPr>
          <w:rFonts w:hint="eastAsia"/>
        </w:rPr>
        <w:t>hashtable</w:t>
      </w:r>
      <w:r>
        <w:rPr>
          <w:rFonts w:hint="eastAsia"/>
        </w:rPr>
        <w:t>的初始容量为</w:t>
      </w:r>
      <w:r>
        <w:rPr>
          <w:rFonts w:hint="eastAsia"/>
        </w:rPr>
        <w:t>11</w:t>
      </w:r>
      <w:r>
        <w:rPr>
          <w:rFonts w:hint="eastAsia"/>
        </w:rPr>
        <w:t>，两者的填充因子默认都是</w:t>
      </w:r>
      <w:r>
        <w:rPr>
          <w:rFonts w:hint="eastAsia"/>
        </w:rPr>
        <w:t>0.75</w:t>
      </w:r>
    </w:p>
    <w:p w:rsidR="00DF2605" w:rsidRDefault="00DF2605" w:rsidP="00DF2605">
      <w:r>
        <w:t>H</w:t>
      </w:r>
      <w:r>
        <w:rPr>
          <w:rFonts w:hint="eastAsia"/>
        </w:rPr>
        <w:t>ashmap</w:t>
      </w:r>
      <w:r>
        <w:rPr>
          <w:rFonts w:hint="eastAsia"/>
        </w:rPr>
        <w:t>扩容时是</w:t>
      </w:r>
      <w:r>
        <w:rPr>
          <w:rFonts w:hint="eastAsia"/>
        </w:rPr>
        <w:t>2</w:t>
      </w:r>
      <w:r>
        <w:t xml:space="preserve">*capacity </w:t>
      </w:r>
      <w:r>
        <w:rPr>
          <w:rFonts w:hint="eastAsia"/>
        </w:rPr>
        <w:t>而</w:t>
      </w:r>
      <w:r>
        <w:rPr>
          <w:rFonts w:hint="eastAsia"/>
        </w:rPr>
        <w:t>hashtable</w:t>
      </w:r>
      <w:r>
        <w:rPr>
          <w:rFonts w:hint="eastAsia"/>
        </w:rPr>
        <w:t>扩容时是</w:t>
      </w:r>
      <w:r>
        <w:rPr>
          <w:rFonts w:hint="eastAsia"/>
        </w:rPr>
        <w:t>capacity</w:t>
      </w:r>
      <w:r>
        <w:t>*2+1</w:t>
      </w:r>
    </w:p>
    <w:p w:rsidR="00DF2605" w:rsidRDefault="00DF2605" w:rsidP="00DF2605">
      <w:r>
        <w:rPr>
          <w:rFonts w:hint="eastAsia"/>
        </w:rPr>
        <w:t xml:space="preserve">7 </w:t>
      </w:r>
      <w:r>
        <w:rPr>
          <w:rFonts w:hint="eastAsia"/>
        </w:rPr>
        <w:t>两者计算的</w:t>
      </w:r>
      <w:r>
        <w:rPr>
          <w:rFonts w:hint="eastAsia"/>
        </w:rPr>
        <w:t>hash</w:t>
      </w:r>
      <w:r>
        <w:rPr>
          <w:rFonts w:hint="eastAsia"/>
        </w:rPr>
        <w:t>方法不同。</w:t>
      </w:r>
    </w:p>
    <w:p w:rsidR="00DF2605" w:rsidRDefault="00DF2605" w:rsidP="00DF2605">
      <w:r>
        <w:tab/>
        <w:t>H</w:t>
      </w:r>
      <w:r>
        <w:rPr>
          <w:rFonts w:hint="eastAsia"/>
        </w:rPr>
        <w:t>ashtable</w:t>
      </w:r>
      <w:r>
        <w:rPr>
          <w:rFonts w:hint="eastAsia"/>
        </w:rPr>
        <w:t>计算</w:t>
      </w:r>
      <w:r>
        <w:rPr>
          <w:rFonts w:hint="eastAsia"/>
        </w:rPr>
        <w:t>hash</w:t>
      </w:r>
      <w:r>
        <w:rPr>
          <w:rFonts w:hint="eastAsia"/>
        </w:rPr>
        <w:t>是直接使用</w:t>
      </w:r>
      <w:r>
        <w:rPr>
          <w:rFonts w:hint="eastAsia"/>
        </w:rPr>
        <w:t>key</w:t>
      </w:r>
      <w:r>
        <w:rPr>
          <w:rFonts w:hint="eastAsia"/>
        </w:rPr>
        <w:t>的</w:t>
      </w:r>
      <w:r>
        <w:rPr>
          <w:rFonts w:hint="eastAsia"/>
        </w:rPr>
        <w:t>hashcode</w:t>
      </w:r>
      <w:r>
        <w:rPr>
          <w:rFonts w:hint="eastAsia"/>
        </w:rPr>
        <w:t>对</w:t>
      </w:r>
      <w:r>
        <w:rPr>
          <w:rFonts w:hint="eastAsia"/>
        </w:rPr>
        <w:t>table</w:t>
      </w:r>
      <w:r>
        <w:rPr>
          <w:rFonts w:hint="eastAsia"/>
        </w:rPr>
        <w:t>数组长度进行取模</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hash</w:t>
      </w:r>
      <w:r>
        <w:rPr>
          <w:rFonts w:ascii="Courier New" w:hAnsi="Courier New" w:cs="Courier New"/>
          <w:color w:val="000000"/>
          <w:kern w:val="0"/>
          <w:sz w:val="20"/>
          <w:szCs w:val="20"/>
        </w:rPr>
        <w:t xml:space="preserve"> = </w:t>
      </w:r>
      <w:r>
        <w:rPr>
          <w:rFonts w:ascii="Courier New" w:hAnsi="Courier New" w:cs="Courier New"/>
          <w:color w:val="000000"/>
          <w:kern w:val="0"/>
          <w:sz w:val="20"/>
          <w:szCs w:val="20"/>
          <w:u w:val="single"/>
        </w:rPr>
        <w:t>key</w:t>
      </w:r>
      <w:r>
        <w:rPr>
          <w:rFonts w:ascii="Courier New" w:hAnsi="Courier New" w:cs="Courier New"/>
          <w:color w:val="000000"/>
          <w:kern w:val="0"/>
          <w:sz w:val="20"/>
          <w:szCs w:val="20"/>
        </w:rPr>
        <w:t>.hashCode();</w:t>
      </w:r>
    </w:p>
    <w:p w:rsidR="00DF2605" w:rsidRDefault="00DF2605" w:rsidP="00DF2605">
      <w:pPr>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index</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hash</w:t>
      </w:r>
      <w:r>
        <w:rPr>
          <w:rFonts w:ascii="Courier New" w:hAnsi="Courier New" w:cs="Courier New"/>
          <w:color w:val="000000"/>
          <w:kern w:val="0"/>
          <w:sz w:val="20"/>
          <w:szCs w:val="20"/>
        </w:rPr>
        <w:t xml:space="preserve"> &amp; 0x7FFFFFFF) % </w:t>
      </w:r>
      <w:r>
        <w:rPr>
          <w:rFonts w:ascii="Courier New" w:hAnsi="Courier New" w:cs="Courier New"/>
          <w:color w:val="6A3E3E"/>
          <w:kern w:val="0"/>
          <w:sz w:val="20"/>
          <w:szCs w:val="20"/>
        </w:rPr>
        <w:t>tab</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p>
    <w:p w:rsidR="00DF2605" w:rsidRPr="00EB732D" w:rsidRDefault="00DF2605" w:rsidP="00DF2605">
      <w:pPr>
        <w:rPr>
          <w:rFonts w:ascii="Courier New" w:hAnsi="Courier New" w:cs="Courier New"/>
          <w:color w:val="000000"/>
          <w:kern w:val="0"/>
          <w:sz w:val="20"/>
          <w:szCs w:val="20"/>
        </w:rPr>
      </w:pPr>
      <w:r>
        <w:rPr>
          <w:rFonts w:ascii="Courier New" w:hAnsi="Courier New" w:cs="Courier New" w:hint="eastAsia"/>
          <w:color w:val="000000"/>
          <w:kern w:val="0"/>
          <w:sz w:val="20"/>
          <w:szCs w:val="20"/>
        </w:rPr>
        <w:t>hashmao</w:t>
      </w:r>
      <w:r>
        <w:rPr>
          <w:rFonts w:ascii="Courier New" w:hAnsi="Courier New" w:cs="Courier New" w:hint="eastAsia"/>
          <w:color w:val="000000"/>
          <w:kern w:val="0"/>
          <w:sz w:val="20"/>
          <w:szCs w:val="20"/>
        </w:rPr>
        <w:t>计算</w:t>
      </w:r>
      <w:r>
        <w:rPr>
          <w:rFonts w:ascii="Courier New" w:hAnsi="Courier New" w:cs="Courier New" w:hint="eastAsia"/>
          <w:color w:val="000000"/>
          <w:kern w:val="0"/>
          <w:sz w:val="20"/>
          <w:szCs w:val="20"/>
        </w:rPr>
        <w:t>hash</w:t>
      </w:r>
      <w:r>
        <w:rPr>
          <w:rFonts w:ascii="Courier New" w:hAnsi="Courier New" w:cs="Courier New" w:hint="eastAsia"/>
          <w:color w:val="000000"/>
          <w:kern w:val="0"/>
          <w:sz w:val="20"/>
          <w:szCs w:val="20"/>
        </w:rPr>
        <w:t>时对</w:t>
      </w:r>
      <w:r>
        <w:rPr>
          <w:rFonts w:ascii="Courier New" w:hAnsi="Courier New" w:cs="Courier New" w:hint="eastAsia"/>
          <w:color w:val="000000"/>
          <w:kern w:val="0"/>
          <w:sz w:val="20"/>
          <w:szCs w:val="20"/>
        </w:rPr>
        <w:t>key</w:t>
      </w:r>
      <w:r>
        <w:rPr>
          <w:rFonts w:ascii="Courier New" w:hAnsi="Courier New" w:cs="Courier New" w:hint="eastAsia"/>
          <w:color w:val="000000"/>
          <w:kern w:val="0"/>
          <w:sz w:val="20"/>
          <w:szCs w:val="20"/>
        </w:rPr>
        <w:t>的</w:t>
      </w:r>
      <w:r>
        <w:rPr>
          <w:rFonts w:ascii="Courier New" w:hAnsi="Courier New" w:cs="Courier New" w:hint="eastAsia"/>
          <w:color w:val="000000"/>
          <w:kern w:val="0"/>
          <w:sz w:val="20"/>
          <w:szCs w:val="20"/>
        </w:rPr>
        <w:t>hashcode</w:t>
      </w:r>
      <w:r>
        <w:rPr>
          <w:rFonts w:ascii="Courier New" w:hAnsi="Courier New" w:cs="Courier New" w:hint="eastAsia"/>
          <w:color w:val="000000"/>
          <w:kern w:val="0"/>
          <w:sz w:val="20"/>
          <w:szCs w:val="20"/>
        </w:rPr>
        <w:t>进行了二次</w:t>
      </w:r>
      <w:r>
        <w:rPr>
          <w:rFonts w:ascii="Courier New" w:hAnsi="Courier New" w:cs="Courier New" w:hint="eastAsia"/>
          <w:color w:val="000000"/>
          <w:kern w:val="0"/>
          <w:sz w:val="20"/>
          <w:szCs w:val="20"/>
        </w:rPr>
        <w:t>hash</w:t>
      </w:r>
      <w:r>
        <w:rPr>
          <w:rFonts w:ascii="Courier New" w:hAnsi="Courier New" w:cs="Courier New" w:hint="eastAsia"/>
          <w:color w:val="000000"/>
          <w:kern w:val="0"/>
          <w:sz w:val="20"/>
          <w:szCs w:val="20"/>
        </w:rPr>
        <w:t>，以获得更好的散列值，然后对数组的长度进行取模。</w:t>
      </w:r>
    </w:p>
    <w:p w:rsidR="00DF2605" w:rsidRDefault="00DF2605" w:rsidP="00DF2605"/>
    <w:p w:rsidR="00DF2605" w:rsidRDefault="00DF2605" w:rsidP="00E24BE8">
      <w:pPr>
        <w:tabs>
          <w:tab w:val="left" w:pos="6192"/>
        </w:tabs>
      </w:pPr>
      <w:r>
        <w:rPr>
          <w:rFonts w:hint="eastAsia"/>
        </w:rPr>
        <w:t>可以使用</w:t>
      </w:r>
      <w:r>
        <w:rPr>
          <w:rFonts w:hint="eastAsia"/>
        </w:rPr>
        <w:t>hashmap</w:t>
      </w:r>
      <w:r>
        <w:rPr>
          <w:rFonts w:hint="eastAsia"/>
        </w:rPr>
        <w:t>做缓存</w:t>
      </w:r>
      <w:r w:rsidR="00E24BE8">
        <w:tab/>
      </w:r>
    </w:p>
    <w:p w:rsidR="00DF2605" w:rsidRDefault="00DF2605" w:rsidP="00DF2605">
      <w:r>
        <w:rPr>
          <w:rFonts w:hint="eastAsia"/>
        </w:rPr>
        <w:t>多线程时一般使用</w:t>
      </w:r>
      <w:r>
        <w:rPr>
          <w:rFonts w:hint="eastAsia"/>
        </w:rPr>
        <w:t>concurrenthashmap</w:t>
      </w:r>
      <w:r>
        <w:rPr>
          <w:rFonts w:hint="eastAsia"/>
        </w:rPr>
        <w:t>，它用的是分段锁，因此效率比</w:t>
      </w:r>
      <w:r>
        <w:rPr>
          <w:rFonts w:hint="eastAsia"/>
        </w:rPr>
        <w:t>hashtable</w:t>
      </w:r>
      <w:r>
        <w:rPr>
          <w:rFonts w:hint="eastAsia"/>
        </w:rPr>
        <w:t>高。</w:t>
      </w:r>
    </w:p>
    <w:p w:rsidR="00DF2605" w:rsidRDefault="00DF2605" w:rsidP="00DF2605"/>
    <w:p w:rsidR="00DF2605" w:rsidRDefault="00DF2605" w:rsidP="00DF2605">
      <w:pPr>
        <w:pStyle w:val="2"/>
      </w:pPr>
      <w:r>
        <w:t>H</w:t>
      </w:r>
      <w:r>
        <w:rPr>
          <w:rFonts w:hint="eastAsia"/>
        </w:rPr>
        <w:t>ashmap</w:t>
      </w:r>
      <w:r>
        <w:rPr>
          <w:rFonts w:hint="eastAsia"/>
        </w:rPr>
        <w:t>和</w:t>
      </w:r>
      <w:r>
        <w:rPr>
          <w:rFonts w:hint="eastAsia"/>
        </w:rPr>
        <w:t>treemap</w:t>
      </w:r>
      <w:r>
        <w:rPr>
          <w:rFonts w:hint="eastAsia"/>
        </w:rPr>
        <w:t>区别</w:t>
      </w:r>
    </w:p>
    <w:p w:rsidR="00DF2605" w:rsidRDefault="00DF2605" w:rsidP="00DF2605">
      <w:r w:rsidRPr="006A5091">
        <w:rPr>
          <w:rFonts w:hint="eastAsia"/>
        </w:rPr>
        <w:t>HashMap</w:t>
      </w:r>
      <w:r w:rsidRPr="006A5091">
        <w:rPr>
          <w:rFonts w:hint="eastAsia"/>
        </w:rPr>
        <w:t>通过</w:t>
      </w:r>
      <w:r w:rsidRPr="006A5091">
        <w:rPr>
          <w:rFonts w:hint="eastAsia"/>
        </w:rPr>
        <w:t>hashcode</w:t>
      </w:r>
      <w:r w:rsidRPr="006A5091">
        <w:rPr>
          <w:rFonts w:hint="eastAsia"/>
        </w:rPr>
        <w:t>对其内容进行快速查找，而</w:t>
      </w:r>
      <w:r w:rsidRPr="006A5091">
        <w:rPr>
          <w:rFonts w:hint="eastAsia"/>
        </w:rPr>
        <w:t xml:space="preserve"> TreeMap</w:t>
      </w:r>
      <w:r w:rsidRPr="006A5091">
        <w:rPr>
          <w:rFonts w:hint="eastAsia"/>
        </w:rPr>
        <w:t>中所有的元素都保持着某种固定的顺序，如果你需要得到一个有序的结果你就应该使用</w:t>
      </w:r>
      <w:r w:rsidRPr="006A5091">
        <w:rPr>
          <w:rFonts w:hint="eastAsia"/>
        </w:rPr>
        <w:t>TreeMap</w:t>
      </w:r>
      <w:r w:rsidRPr="006A5091">
        <w:rPr>
          <w:rFonts w:hint="eastAsia"/>
        </w:rPr>
        <w:t>（</w:t>
      </w:r>
      <w:r w:rsidRPr="006A5091">
        <w:rPr>
          <w:rFonts w:hint="eastAsia"/>
        </w:rPr>
        <w:t>HashMap</w:t>
      </w:r>
      <w:r w:rsidRPr="006A5091">
        <w:rPr>
          <w:rFonts w:hint="eastAsia"/>
        </w:rPr>
        <w:t>中元素的排列顺序是不固定的）</w:t>
      </w:r>
      <w:r>
        <w:rPr>
          <w:rFonts w:hint="eastAsia"/>
        </w:rPr>
        <w:t>。</w:t>
      </w:r>
    </w:p>
    <w:p w:rsidR="00DF2605" w:rsidRDefault="00DF2605" w:rsidP="00DF2605">
      <w:r>
        <w:t>H</w:t>
      </w:r>
      <w:r>
        <w:rPr>
          <w:rFonts w:hint="eastAsia"/>
        </w:rPr>
        <w:t>ashmap</w:t>
      </w:r>
      <w:r>
        <w:rPr>
          <w:rFonts w:hint="eastAsia"/>
        </w:rPr>
        <w:t>继承了</w:t>
      </w:r>
      <w:r w:rsidRPr="00880379">
        <w:t>AbstractMap</w:t>
      </w:r>
      <w:r>
        <w:rPr>
          <w:rFonts w:hint="eastAsia"/>
        </w:rPr>
        <w:t>抽象类，</w:t>
      </w:r>
      <w:r>
        <w:rPr>
          <w:rFonts w:hint="eastAsia"/>
        </w:rPr>
        <w:t>Treemap</w:t>
      </w:r>
      <w:r>
        <w:rPr>
          <w:rFonts w:hint="eastAsia"/>
        </w:rPr>
        <w:t>继承了</w:t>
      </w:r>
      <w:r w:rsidRPr="00880379">
        <w:t>AbstractMap</w:t>
      </w:r>
      <w:r>
        <w:rPr>
          <w:rFonts w:hint="eastAsia"/>
        </w:rPr>
        <w:t>抽象类，还实现了</w:t>
      </w:r>
      <w:r w:rsidRPr="00880379">
        <w:rPr>
          <w:rFonts w:hint="eastAsia"/>
        </w:rPr>
        <w:t>SortedMap</w:t>
      </w:r>
      <w:r>
        <w:rPr>
          <w:rFonts w:hint="eastAsia"/>
        </w:rPr>
        <w:t>接口。</w:t>
      </w:r>
      <w:r w:rsidRPr="00880379">
        <w:rPr>
          <w:rFonts w:hint="eastAsia"/>
        </w:rPr>
        <w:t>SortedMap</w:t>
      </w:r>
      <w:r w:rsidRPr="00880379">
        <w:rPr>
          <w:rFonts w:hint="eastAsia"/>
        </w:rPr>
        <w:t>接口为映像的视图（子集），包括两个端点提供了访问方法。除了排序是作用于映射的键以外，处理</w:t>
      </w:r>
      <w:r w:rsidRPr="00880379">
        <w:rPr>
          <w:rFonts w:hint="eastAsia"/>
        </w:rPr>
        <w:t>SortedMap</w:t>
      </w:r>
      <w:r w:rsidRPr="00880379">
        <w:rPr>
          <w:rFonts w:hint="eastAsia"/>
        </w:rPr>
        <w:t>和处理</w:t>
      </w:r>
      <w:r w:rsidRPr="00880379">
        <w:rPr>
          <w:rFonts w:hint="eastAsia"/>
        </w:rPr>
        <w:t>SortedSet</w:t>
      </w:r>
      <w:r w:rsidRPr="00880379">
        <w:rPr>
          <w:rFonts w:hint="eastAsia"/>
        </w:rPr>
        <w:t>一样。添加到</w:t>
      </w:r>
      <w:r w:rsidRPr="00880379">
        <w:rPr>
          <w:rFonts w:hint="eastAsia"/>
        </w:rPr>
        <w:t>SortedMap</w:t>
      </w:r>
      <w:r w:rsidRPr="00880379">
        <w:rPr>
          <w:rFonts w:hint="eastAsia"/>
        </w:rPr>
        <w:lastRenderedPageBreak/>
        <w:t>实现类的元素必须实现</w:t>
      </w:r>
      <w:r w:rsidRPr="00880379">
        <w:rPr>
          <w:rFonts w:hint="eastAsia"/>
        </w:rPr>
        <w:t>Comparable</w:t>
      </w:r>
      <w:r w:rsidRPr="00880379">
        <w:rPr>
          <w:rFonts w:hint="eastAsia"/>
        </w:rPr>
        <w:t>接口，否则您必须给它的构造函数提供一个</w:t>
      </w:r>
      <w:r w:rsidRPr="00880379">
        <w:rPr>
          <w:rFonts w:hint="eastAsia"/>
        </w:rPr>
        <w:t>Comparator</w:t>
      </w:r>
      <w:r w:rsidRPr="00880379">
        <w:rPr>
          <w:rFonts w:hint="eastAsia"/>
        </w:rPr>
        <w:t>接口的实现。</w:t>
      </w:r>
      <w:r w:rsidRPr="00880379">
        <w:rPr>
          <w:rFonts w:hint="eastAsia"/>
        </w:rPr>
        <w:t>TreeMap</w:t>
      </w:r>
      <w:r w:rsidRPr="00880379">
        <w:rPr>
          <w:rFonts w:hint="eastAsia"/>
        </w:rPr>
        <w:t>类是它的唯一一份实现。</w:t>
      </w:r>
    </w:p>
    <w:p w:rsidR="00DF2605" w:rsidRDefault="00DF2605" w:rsidP="00DF2605">
      <w:r>
        <w:t>H</w:t>
      </w:r>
      <w:r>
        <w:rPr>
          <w:rFonts w:hint="eastAsia"/>
        </w:rPr>
        <w:t>ashmap</w:t>
      </w:r>
      <w:r>
        <w:rPr>
          <w:rFonts w:hint="eastAsia"/>
        </w:rPr>
        <w:t>是基于哈希表的，使用</w:t>
      </w:r>
      <w:r>
        <w:rPr>
          <w:rFonts w:hint="eastAsia"/>
        </w:rPr>
        <w:t>hashmap</w:t>
      </w:r>
      <w:r>
        <w:rPr>
          <w:rFonts w:hint="eastAsia"/>
        </w:rPr>
        <w:t>要求添加的</w:t>
      </w:r>
      <w:r>
        <w:rPr>
          <w:rFonts w:hint="eastAsia"/>
        </w:rPr>
        <w:t xml:space="preserve"> </w:t>
      </w:r>
      <w:r>
        <w:rPr>
          <w:rFonts w:hint="eastAsia"/>
        </w:rPr>
        <w:t>键</w:t>
      </w:r>
      <w:r>
        <w:rPr>
          <w:rFonts w:hint="eastAsia"/>
        </w:rPr>
        <w:t xml:space="preserve"> </w:t>
      </w:r>
      <w:r>
        <w:rPr>
          <w:rFonts w:hint="eastAsia"/>
        </w:rPr>
        <w:t>类明确定义了</w:t>
      </w:r>
      <w:r>
        <w:rPr>
          <w:rFonts w:hint="eastAsia"/>
        </w:rPr>
        <w:t>hashcode</w:t>
      </w:r>
      <w:r>
        <w:rPr>
          <w:rFonts w:hint="eastAsia"/>
        </w:rPr>
        <w:t>和</w:t>
      </w:r>
      <w:r>
        <w:rPr>
          <w:rFonts w:hint="eastAsia"/>
        </w:rPr>
        <w:t>equals</w:t>
      </w:r>
      <w:r>
        <w:rPr>
          <w:rFonts w:hint="eastAsia"/>
        </w:rPr>
        <w:t>方法，为了优化</w:t>
      </w:r>
      <w:r>
        <w:rPr>
          <w:rFonts w:hint="eastAsia"/>
        </w:rPr>
        <w:t>hashmap</w:t>
      </w:r>
      <w:r>
        <w:rPr>
          <w:rFonts w:hint="eastAsia"/>
        </w:rPr>
        <w:t>空间的使用，可以调优初始容量和负载因子。</w:t>
      </w:r>
    </w:p>
    <w:p w:rsidR="00DF2605" w:rsidRPr="006B4156" w:rsidRDefault="00DF2605" w:rsidP="00DF2605">
      <w:pPr>
        <w:ind w:firstLine="420"/>
      </w:pPr>
      <w:r>
        <w:rPr>
          <w:rFonts w:hint="eastAsia"/>
        </w:rPr>
        <w:t>（</w:t>
      </w:r>
      <w:r>
        <w:rPr>
          <w:rFonts w:hint="eastAsia"/>
        </w:rPr>
        <w:t>1</w:t>
      </w:r>
      <w:r>
        <w:rPr>
          <w:rFonts w:hint="eastAsia"/>
        </w:rPr>
        <w:t>）</w:t>
      </w:r>
      <w:r w:rsidRPr="006B4156">
        <w:rPr>
          <w:rFonts w:hint="eastAsia"/>
        </w:rPr>
        <w:t>HashMap</w:t>
      </w:r>
      <w:r w:rsidRPr="006B4156">
        <w:rPr>
          <w:rFonts w:hint="eastAsia"/>
        </w:rPr>
        <w:t>（）：</w:t>
      </w:r>
      <w:r w:rsidRPr="006B4156">
        <w:rPr>
          <w:rFonts w:hint="eastAsia"/>
        </w:rPr>
        <w:t xml:space="preserve"> </w:t>
      </w:r>
      <w:r w:rsidRPr="006B4156">
        <w:rPr>
          <w:rFonts w:hint="eastAsia"/>
        </w:rPr>
        <w:t>构建一个空的哈希映像</w:t>
      </w:r>
    </w:p>
    <w:p w:rsidR="00DF2605" w:rsidRPr="006B4156" w:rsidRDefault="00DF2605" w:rsidP="00DF2605">
      <w:r w:rsidRPr="006B4156">
        <w:rPr>
          <w:rFonts w:hint="eastAsia"/>
        </w:rPr>
        <w:t xml:space="preserve">　　（</w:t>
      </w:r>
      <w:r w:rsidRPr="006B4156">
        <w:rPr>
          <w:rFonts w:hint="eastAsia"/>
        </w:rPr>
        <w:t>2</w:t>
      </w:r>
      <w:r w:rsidRPr="006B4156">
        <w:rPr>
          <w:rFonts w:hint="eastAsia"/>
        </w:rPr>
        <w:t>）</w:t>
      </w:r>
      <w:r w:rsidRPr="006B4156">
        <w:rPr>
          <w:rFonts w:hint="eastAsia"/>
        </w:rPr>
        <w:t>HashMap</w:t>
      </w:r>
      <w:r w:rsidRPr="006B4156">
        <w:rPr>
          <w:rFonts w:hint="eastAsia"/>
        </w:rPr>
        <w:t>（</w:t>
      </w:r>
      <w:r w:rsidRPr="006B4156">
        <w:rPr>
          <w:rFonts w:hint="eastAsia"/>
        </w:rPr>
        <w:t>Map m</w:t>
      </w:r>
      <w:r w:rsidRPr="006B4156">
        <w:rPr>
          <w:rFonts w:hint="eastAsia"/>
        </w:rPr>
        <w:t>）：</w:t>
      </w:r>
      <w:r w:rsidRPr="006B4156">
        <w:rPr>
          <w:rFonts w:hint="eastAsia"/>
        </w:rPr>
        <w:t xml:space="preserve"> </w:t>
      </w:r>
      <w:r w:rsidRPr="006B4156">
        <w:rPr>
          <w:rFonts w:hint="eastAsia"/>
        </w:rPr>
        <w:t>构建一个哈希映像，并且添加映像</w:t>
      </w:r>
      <w:r w:rsidRPr="006B4156">
        <w:rPr>
          <w:rFonts w:hint="eastAsia"/>
        </w:rPr>
        <w:t>m</w:t>
      </w:r>
      <w:r w:rsidRPr="006B4156">
        <w:rPr>
          <w:rFonts w:hint="eastAsia"/>
        </w:rPr>
        <w:t>的所有映射</w:t>
      </w:r>
    </w:p>
    <w:p w:rsidR="00DF2605" w:rsidRPr="006B4156" w:rsidRDefault="00DF2605" w:rsidP="00DF2605">
      <w:r w:rsidRPr="006B4156">
        <w:rPr>
          <w:rFonts w:hint="eastAsia"/>
        </w:rPr>
        <w:t xml:space="preserve">　　（</w:t>
      </w:r>
      <w:r w:rsidRPr="006B4156">
        <w:rPr>
          <w:rFonts w:hint="eastAsia"/>
        </w:rPr>
        <w:t>3</w:t>
      </w:r>
      <w:r w:rsidRPr="006B4156">
        <w:rPr>
          <w:rFonts w:hint="eastAsia"/>
        </w:rPr>
        <w:t>）</w:t>
      </w:r>
      <w:r w:rsidRPr="006B4156">
        <w:rPr>
          <w:rFonts w:hint="eastAsia"/>
        </w:rPr>
        <w:t>HashMap</w:t>
      </w:r>
      <w:r w:rsidRPr="006B4156">
        <w:rPr>
          <w:rFonts w:hint="eastAsia"/>
        </w:rPr>
        <w:t>（</w:t>
      </w:r>
      <w:r w:rsidRPr="006B4156">
        <w:rPr>
          <w:rFonts w:hint="eastAsia"/>
        </w:rPr>
        <w:t>int initialCapacity</w:t>
      </w:r>
      <w:r w:rsidRPr="006B4156">
        <w:rPr>
          <w:rFonts w:hint="eastAsia"/>
        </w:rPr>
        <w:t>）：</w:t>
      </w:r>
      <w:r w:rsidRPr="006B4156">
        <w:rPr>
          <w:rFonts w:hint="eastAsia"/>
        </w:rPr>
        <w:t xml:space="preserve"> </w:t>
      </w:r>
      <w:r w:rsidRPr="006B4156">
        <w:rPr>
          <w:rFonts w:hint="eastAsia"/>
        </w:rPr>
        <w:t>构建一个拥有特定容量的空的哈希映像</w:t>
      </w:r>
    </w:p>
    <w:p w:rsidR="00DF2605" w:rsidRDefault="00DF2605" w:rsidP="00DF2605">
      <w:pPr>
        <w:ind w:firstLine="420"/>
      </w:pPr>
      <w:r w:rsidRPr="006B4156">
        <w:rPr>
          <w:rFonts w:hint="eastAsia"/>
        </w:rPr>
        <w:t>（</w:t>
      </w:r>
      <w:r w:rsidRPr="006B4156">
        <w:rPr>
          <w:rFonts w:hint="eastAsia"/>
        </w:rPr>
        <w:t>4</w:t>
      </w:r>
      <w:r w:rsidRPr="006B4156">
        <w:rPr>
          <w:rFonts w:hint="eastAsia"/>
        </w:rPr>
        <w:t>）</w:t>
      </w:r>
      <w:r w:rsidRPr="006B4156">
        <w:rPr>
          <w:rFonts w:hint="eastAsia"/>
        </w:rPr>
        <w:t>HashMap</w:t>
      </w:r>
      <w:r w:rsidRPr="006B4156">
        <w:rPr>
          <w:rFonts w:hint="eastAsia"/>
        </w:rPr>
        <w:t>（</w:t>
      </w:r>
      <w:r w:rsidRPr="006B4156">
        <w:rPr>
          <w:rFonts w:hint="eastAsia"/>
        </w:rPr>
        <w:t>int initialCapacity, float loadFactor</w:t>
      </w:r>
      <w:r w:rsidRPr="006B4156">
        <w:rPr>
          <w:rFonts w:hint="eastAsia"/>
        </w:rPr>
        <w:t>）：</w:t>
      </w:r>
      <w:r w:rsidRPr="006B4156">
        <w:rPr>
          <w:rFonts w:hint="eastAsia"/>
        </w:rPr>
        <w:t xml:space="preserve"> </w:t>
      </w:r>
      <w:r w:rsidRPr="006B4156">
        <w:rPr>
          <w:rFonts w:hint="eastAsia"/>
        </w:rPr>
        <w:t>构建一个拥有特定容量和加载因子的空的哈希映像</w:t>
      </w:r>
    </w:p>
    <w:p w:rsidR="00DF2605" w:rsidRDefault="00DF2605" w:rsidP="00DF2605">
      <w:r>
        <w:rPr>
          <w:rFonts w:hint="eastAsia"/>
        </w:rPr>
        <w:t>TreeMap</w:t>
      </w:r>
      <w:r>
        <w:rPr>
          <w:rFonts w:hint="eastAsia"/>
        </w:rPr>
        <w:t>是基于红黑树的实现，</w:t>
      </w:r>
      <w:r>
        <w:rPr>
          <w:rFonts w:hint="eastAsia"/>
        </w:rPr>
        <w:t>TreeMap</w:t>
      </w:r>
      <w:r>
        <w:rPr>
          <w:rFonts w:hint="eastAsia"/>
        </w:rPr>
        <w:t>没有调优选项，因为该树总是处于平衡状态。</w:t>
      </w:r>
    </w:p>
    <w:p w:rsidR="00DF2605" w:rsidRPr="00CC0602" w:rsidRDefault="00DF2605" w:rsidP="00DF2605">
      <w:r w:rsidRPr="00CC0602">
        <w:rPr>
          <w:rFonts w:hint="eastAsia"/>
        </w:rPr>
        <w:t>（</w:t>
      </w:r>
      <w:r w:rsidRPr="00CC0602">
        <w:rPr>
          <w:rFonts w:hint="eastAsia"/>
        </w:rPr>
        <w:t>1</w:t>
      </w:r>
      <w:r w:rsidRPr="00CC0602">
        <w:rPr>
          <w:rFonts w:hint="eastAsia"/>
        </w:rPr>
        <w:t>）</w:t>
      </w:r>
      <w:r w:rsidRPr="00CC0602">
        <w:rPr>
          <w:rFonts w:hint="eastAsia"/>
        </w:rPr>
        <w:t>TreeMap</w:t>
      </w:r>
      <w:r w:rsidRPr="00CC0602">
        <w:rPr>
          <w:rFonts w:hint="eastAsia"/>
        </w:rPr>
        <w:t>（）：构建一个空的映像树</w:t>
      </w:r>
    </w:p>
    <w:p w:rsidR="00DF2605" w:rsidRPr="00CC0602" w:rsidRDefault="00DF2605" w:rsidP="00DF2605">
      <w:r w:rsidRPr="00CC0602">
        <w:rPr>
          <w:rFonts w:hint="eastAsia"/>
        </w:rPr>
        <w:t xml:space="preserve">　　（</w:t>
      </w:r>
      <w:r w:rsidRPr="00CC0602">
        <w:rPr>
          <w:rFonts w:hint="eastAsia"/>
        </w:rPr>
        <w:t>2</w:t>
      </w:r>
      <w:r w:rsidRPr="00CC0602">
        <w:rPr>
          <w:rFonts w:hint="eastAsia"/>
        </w:rPr>
        <w:t>）</w:t>
      </w:r>
      <w:r w:rsidRPr="00CC0602">
        <w:rPr>
          <w:rFonts w:hint="eastAsia"/>
        </w:rPr>
        <w:t>TreeMap</w:t>
      </w:r>
      <w:r w:rsidRPr="00CC0602">
        <w:rPr>
          <w:rFonts w:hint="eastAsia"/>
        </w:rPr>
        <w:t>（</w:t>
      </w:r>
      <w:r w:rsidRPr="00CC0602">
        <w:rPr>
          <w:rFonts w:hint="eastAsia"/>
        </w:rPr>
        <w:t>Map m</w:t>
      </w:r>
      <w:r w:rsidRPr="00CC0602">
        <w:rPr>
          <w:rFonts w:hint="eastAsia"/>
        </w:rPr>
        <w:t>）：</w:t>
      </w:r>
      <w:r w:rsidRPr="00CC0602">
        <w:rPr>
          <w:rFonts w:hint="eastAsia"/>
        </w:rPr>
        <w:t xml:space="preserve"> </w:t>
      </w:r>
      <w:r w:rsidRPr="00CC0602">
        <w:rPr>
          <w:rFonts w:hint="eastAsia"/>
        </w:rPr>
        <w:t>构建一个映像树，并且添加映像</w:t>
      </w:r>
      <w:r w:rsidRPr="00CC0602">
        <w:rPr>
          <w:rFonts w:hint="eastAsia"/>
        </w:rPr>
        <w:t>m</w:t>
      </w:r>
      <w:r w:rsidRPr="00CC0602">
        <w:rPr>
          <w:rFonts w:hint="eastAsia"/>
        </w:rPr>
        <w:t>中所有元素</w:t>
      </w:r>
    </w:p>
    <w:p w:rsidR="00DF2605" w:rsidRPr="00CC0602" w:rsidRDefault="00DF2605" w:rsidP="00DF2605">
      <w:r w:rsidRPr="00CC0602">
        <w:rPr>
          <w:rFonts w:hint="eastAsia"/>
        </w:rPr>
        <w:t xml:space="preserve">　　（</w:t>
      </w:r>
      <w:r w:rsidRPr="00CC0602">
        <w:rPr>
          <w:rFonts w:hint="eastAsia"/>
        </w:rPr>
        <w:t>3</w:t>
      </w:r>
      <w:r w:rsidRPr="00CC0602">
        <w:rPr>
          <w:rFonts w:hint="eastAsia"/>
        </w:rPr>
        <w:t>）</w:t>
      </w:r>
      <w:r w:rsidRPr="00CC0602">
        <w:rPr>
          <w:rFonts w:hint="eastAsia"/>
        </w:rPr>
        <w:t>TreeMap</w:t>
      </w:r>
      <w:r w:rsidRPr="00CC0602">
        <w:rPr>
          <w:rFonts w:hint="eastAsia"/>
        </w:rPr>
        <w:t>（</w:t>
      </w:r>
      <w:r w:rsidRPr="00CC0602">
        <w:rPr>
          <w:rFonts w:hint="eastAsia"/>
        </w:rPr>
        <w:t>Comparator c</w:t>
      </w:r>
      <w:r w:rsidRPr="00CC0602">
        <w:rPr>
          <w:rFonts w:hint="eastAsia"/>
        </w:rPr>
        <w:t>）：</w:t>
      </w:r>
      <w:r w:rsidRPr="00CC0602">
        <w:rPr>
          <w:rFonts w:hint="eastAsia"/>
        </w:rPr>
        <w:t xml:space="preserve"> </w:t>
      </w:r>
      <w:r w:rsidRPr="00CC0602">
        <w:rPr>
          <w:rFonts w:hint="eastAsia"/>
        </w:rPr>
        <w:t>构建一个映像树，并且使用特定的比较器对关键字进行排序</w:t>
      </w:r>
    </w:p>
    <w:p w:rsidR="00DF2605" w:rsidRPr="00CC0602" w:rsidRDefault="00DF2605" w:rsidP="00DF2605">
      <w:r w:rsidRPr="00CC0602">
        <w:rPr>
          <w:rFonts w:hint="eastAsia"/>
        </w:rPr>
        <w:t xml:space="preserve">　　（</w:t>
      </w:r>
      <w:r w:rsidRPr="00CC0602">
        <w:rPr>
          <w:rFonts w:hint="eastAsia"/>
        </w:rPr>
        <w:t>4</w:t>
      </w:r>
      <w:r w:rsidRPr="00CC0602">
        <w:rPr>
          <w:rFonts w:hint="eastAsia"/>
        </w:rPr>
        <w:t>）</w:t>
      </w:r>
      <w:r w:rsidRPr="00CC0602">
        <w:rPr>
          <w:rFonts w:hint="eastAsia"/>
        </w:rPr>
        <w:t>TreeMap</w:t>
      </w:r>
      <w:r w:rsidRPr="00CC0602">
        <w:rPr>
          <w:rFonts w:hint="eastAsia"/>
        </w:rPr>
        <w:t>（</w:t>
      </w:r>
      <w:r w:rsidRPr="00CC0602">
        <w:rPr>
          <w:rFonts w:hint="eastAsia"/>
        </w:rPr>
        <w:t>SortedMap s</w:t>
      </w:r>
      <w:r w:rsidRPr="00CC0602">
        <w:rPr>
          <w:rFonts w:hint="eastAsia"/>
        </w:rPr>
        <w:t>）：</w:t>
      </w:r>
      <w:r w:rsidRPr="00CC0602">
        <w:rPr>
          <w:rFonts w:hint="eastAsia"/>
        </w:rPr>
        <w:t xml:space="preserve"> </w:t>
      </w:r>
      <w:r w:rsidRPr="00CC0602">
        <w:rPr>
          <w:rFonts w:hint="eastAsia"/>
        </w:rPr>
        <w:t>构建一个映像树，添加映像树</w:t>
      </w:r>
      <w:r w:rsidRPr="00CC0602">
        <w:rPr>
          <w:rFonts w:hint="eastAsia"/>
        </w:rPr>
        <w:t>s</w:t>
      </w:r>
      <w:r w:rsidRPr="00CC0602">
        <w:rPr>
          <w:rFonts w:hint="eastAsia"/>
        </w:rPr>
        <w:t>中所有映射，并且使用与有序映像</w:t>
      </w:r>
      <w:r w:rsidRPr="00CC0602">
        <w:rPr>
          <w:rFonts w:hint="eastAsia"/>
        </w:rPr>
        <w:t>s</w:t>
      </w:r>
      <w:r w:rsidRPr="00CC0602">
        <w:rPr>
          <w:rFonts w:hint="eastAsia"/>
        </w:rPr>
        <w:t>相同的比较器排序</w:t>
      </w:r>
    </w:p>
    <w:p w:rsidR="00DF2605" w:rsidRDefault="00DF2605" w:rsidP="00DF2605"/>
    <w:p w:rsidR="00DF2605" w:rsidRDefault="00DF2605" w:rsidP="00DF2605">
      <w:r>
        <w:t>H</w:t>
      </w:r>
      <w:r>
        <w:rPr>
          <w:rFonts w:hint="eastAsia"/>
        </w:rPr>
        <w:t>ashmap</w:t>
      </w:r>
      <w:r>
        <w:rPr>
          <w:rFonts w:hint="eastAsia"/>
        </w:rPr>
        <w:t>适应于在</w:t>
      </w:r>
      <w:r>
        <w:rPr>
          <w:rFonts w:hint="eastAsia"/>
        </w:rPr>
        <w:t>map</w:t>
      </w:r>
      <w:r>
        <w:rPr>
          <w:rFonts w:hint="eastAsia"/>
        </w:rPr>
        <w:t>中插入</w:t>
      </w:r>
      <w:r>
        <w:rPr>
          <w:rFonts w:hint="eastAsia"/>
        </w:rPr>
        <w:t xml:space="preserve"> </w:t>
      </w:r>
      <w:r>
        <w:rPr>
          <w:rFonts w:hint="eastAsia"/>
        </w:rPr>
        <w:t>删除</w:t>
      </w:r>
      <w:r>
        <w:rPr>
          <w:rFonts w:hint="eastAsia"/>
        </w:rPr>
        <w:t xml:space="preserve"> </w:t>
      </w:r>
      <w:r>
        <w:rPr>
          <w:rFonts w:hint="eastAsia"/>
        </w:rPr>
        <w:t>定位元素</w:t>
      </w:r>
    </w:p>
    <w:p w:rsidR="00DF2605" w:rsidRDefault="00DF2605" w:rsidP="00DF2605">
      <w:r>
        <w:t>T</w:t>
      </w:r>
      <w:r>
        <w:rPr>
          <w:rFonts w:hint="eastAsia"/>
        </w:rPr>
        <w:t>reemap</w:t>
      </w:r>
      <w:r>
        <w:rPr>
          <w:rFonts w:hint="eastAsia"/>
        </w:rPr>
        <w:t>适应于按顺序遍历键</w:t>
      </w:r>
    </w:p>
    <w:p w:rsidR="00DF2605" w:rsidRDefault="00DF2605" w:rsidP="00DF2605"/>
    <w:p w:rsidR="00DF2605" w:rsidRDefault="00DF2605" w:rsidP="00DF2605">
      <w:r>
        <w:t>H</w:t>
      </w:r>
      <w:r>
        <w:rPr>
          <w:rFonts w:hint="eastAsia"/>
        </w:rPr>
        <w:t>ashmap</w:t>
      </w:r>
      <w:r>
        <w:rPr>
          <w:rFonts w:hint="eastAsia"/>
        </w:rPr>
        <w:t>比</w:t>
      </w:r>
      <w:r>
        <w:rPr>
          <w:rFonts w:hint="eastAsia"/>
        </w:rPr>
        <w:t>treemap</w:t>
      </w:r>
      <w:r>
        <w:rPr>
          <w:rFonts w:hint="eastAsia"/>
        </w:rPr>
        <w:t>快一点，因为哈希表和树的结构使然，哈希表最好时</w:t>
      </w:r>
      <w:r>
        <w:rPr>
          <w:rFonts w:hint="eastAsia"/>
        </w:rPr>
        <w:t xml:space="preserve">O(1) </w:t>
      </w:r>
      <w:r>
        <w:rPr>
          <w:rFonts w:hint="eastAsia"/>
        </w:rPr>
        <w:t>树</w:t>
      </w:r>
      <w:r>
        <w:rPr>
          <w:rFonts w:hint="eastAsia"/>
        </w:rPr>
        <w:t>O(lonN)</w:t>
      </w:r>
    </w:p>
    <w:p w:rsidR="00DF2605" w:rsidRDefault="00DF2605" w:rsidP="00DF2605"/>
    <w:p w:rsidR="005E4D33" w:rsidRDefault="005E4D33" w:rsidP="005E4D33">
      <w:pPr>
        <w:pStyle w:val="2"/>
      </w:pPr>
      <w:r>
        <w:rPr>
          <w:rFonts w:hint="eastAsia"/>
        </w:rPr>
        <w:t>ArrayList</w:t>
      </w:r>
      <w:r>
        <w:rPr>
          <w:rFonts w:hint="eastAsia"/>
        </w:rPr>
        <w:t>和</w:t>
      </w:r>
      <w:r>
        <w:rPr>
          <w:rFonts w:hint="eastAsia"/>
        </w:rPr>
        <w:t>Vector</w:t>
      </w:r>
      <w:r w:rsidR="00757AAD">
        <w:rPr>
          <w:rFonts w:hint="eastAsia"/>
        </w:rPr>
        <w:t>和</w:t>
      </w:r>
      <w:r w:rsidR="00757AAD">
        <w:rPr>
          <w:rFonts w:hint="eastAsia"/>
        </w:rPr>
        <w:t>LinkedList</w:t>
      </w:r>
    </w:p>
    <w:p w:rsidR="005E4D33" w:rsidRDefault="005E4D33" w:rsidP="005E4D33">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1</w:t>
      </w:r>
      <w:r>
        <w:rPr>
          <w:rFonts w:ascii="Verdana" w:hAnsi="Verdana"/>
          <w:color w:val="000000"/>
          <w:sz w:val="20"/>
          <w:szCs w:val="20"/>
        </w:rPr>
        <w:t>）两者都是基于索引的，内部由一个数组支持。</w:t>
      </w:r>
    </w:p>
    <w:p w:rsidR="005E4D33" w:rsidRDefault="005E4D33" w:rsidP="005E4D33">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2</w:t>
      </w:r>
      <w:r>
        <w:rPr>
          <w:rFonts w:ascii="Verdana" w:hAnsi="Verdana"/>
          <w:color w:val="000000"/>
          <w:sz w:val="20"/>
          <w:szCs w:val="20"/>
        </w:rPr>
        <w:t>）两者维护插入的顺序，我们可以根据插入顺序来获取元素。</w:t>
      </w:r>
    </w:p>
    <w:p w:rsidR="005E4D33" w:rsidRDefault="005E4D33" w:rsidP="005E4D33">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3</w:t>
      </w:r>
      <w:r>
        <w:rPr>
          <w:rFonts w:ascii="Verdana" w:hAnsi="Verdana"/>
          <w:color w:val="000000"/>
          <w:sz w:val="20"/>
          <w:szCs w:val="20"/>
        </w:rPr>
        <w:t>）</w:t>
      </w:r>
      <w:r>
        <w:rPr>
          <w:rFonts w:ascii="Verdana" w:hAnsi="Verdana"/>
          <w:color w:val="000000"/>
          <w:sz w:val="20"/>
          <w:szCs w:val="20"/>
        </w:rPr>
        <w:t>ArrayList</w:t>
      </w:r>
      <w:r>
        <w:rPr>
          <w:rFonts w:ascii="Verdana" w:hAnsi="Verdana"/>
          <w:color w:val="000000"/>
          <w:sz w:val="20"/>
          <w:szCs w:val="20"/>
        </w:rPr>
        <w:t>和</w:t>
      </w:r>
      <w:r>
        <w:rPr>
          <w:rFonts w:ascii="Verdana" w:hAnsi="Verdana"/>
          <w:color w:val="000000"/>
          <w:sz w:val="20"/>
          <w:szCs w:val="20"/>
        </w:rPr>
        <w:t>Vector</w:t>
      </w:r>
      <w:r>
        <w:rPr>
          <w:rFonts w:ascii="Verdana" w:hAnsi="Verdana"/>
          <w:color w:val="000000"/>
          <w:sz w:val="20"/>
          <w:szCs w:val="20"/>
        </w:rPr>
        <w:t>的迭代器实现都是</w:t>
      </w:r>
      <w:r>
        <w:rPr>
          <w:rFonts w:ascii="Verdana" w:hAnsi="Verdana"/>
          <w:color w:val="000000"/>
          <w:sz w:val="20"/>
          <w:szCs w:val="20"/>
        </w:rPr>
        <w:t>fail-fast</w:t>
      </w:r>
      <w:r>
        <w:rPr>
          <w:rFonts w:ascii="Verdana" w:hAnsi="Verdana"/>
          <w:color w:val="000000"/>
          <w:sz w:val="20"/>
          <w:szCs w:val="20"/>
        </w:rPr>
        <w:t>的。</w:t>
      </w:r>
    </w:p>
    <w:p w:rsidR="005E4D33" w:rsidRDefault="005E4D33" w:rsidP="005E4D33">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4</w:t>
      </w:r>
      <w:r>
        <w:rPr>
          <w:rFonts w:ascii="Verdana" w:hAnsi="Verdana"/>
          <w:color w:val="000000"/>
          <w:sz w:val="20"/>
          <w:szCs w:val="20"/>
        </w:rPr>
        <w:t>）</w:t>
      </w:r>
      <w:r>
        <w:rPr>
          <w:rFonts w:ascii="Verdana" w:hAnsi="Verdana"/>
          <w:color w:val="000000"/>
          <w:sz w:val="20"/>
          <w:szCs w:val="20"/>
        </w:rPr>
        <w:t>ArrayList</w:t>
      </w:r>
      <w:r>
        <w:rPr>
          <w:rFonts w:ascii="Verdana" w:hAnsi="Verdana"/>
          <w:color w:val="000000"/>
          <w:sz w:val="20"/>
          <w:szCs w:val="20"/>
        </w:rPr>
        <w:t>和</w:t>
      </w:r>
      <w:r>
        <w:rPr>
          <w:rFonts w:ascii="Verdana" w:hAnsi="Verdana"/>
          <w:color w:val="000000"/>
          <w:sz w:val="20"/>
          <w:szCs w:val="20"/>
        </w:rPr>
        <w:t>Vector</w:t>
      </w:r>
      <w:r>
        <w:rPr>
          <w:rFonts w:ascii="Verdana" w:hAnsi="Verdana"/>
          <w:color w:val="000000"/>
          <w:sz w:val="20"/>
          <w:szCs w:val="20"/>
        </w:rPr>
        <w:t>两者允许</w:t>
      </w:r>
      <w:r>
        <w:rPr>
          <w:rFonts w:ascii="Verdana" w:hAnsi="Verdana"/>
          <w:color w:val="000000"/>
          <w:sz w:val="20"/>
          <w:szCs w:val="20"/>
        </w:rPr>
        <w:t>null</w:t>
      </w:r>
      <w:r>
        <w:rPr>
          <w:rFonts w:ascii="Verdana" w:hAnsi="Verdana"/>
          <w:color w:val="000000"/>
          <w:sz w:val="20"/>
          <w:szCs w:val="20"/>
        </w:rPr>
        <w:t>值，也可以使用索引值对元素进行随机访问。</w:t>
      </w:r>
    </w:p>
    <w:p w:rsidR="005E4D33" w:rsidRDefault="005E4D33" w:rsidP="005E4D33">
      <w:pPr>
        <w:pStyle w:val="a7"/>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以下是</w:t>
      </w:r>
      <w:r>
        <w:rPr>
          <w:rFonts w:ascii="Verdana" w:hAnsi="Verdana"/>
          <w:color w:val="000000"/>
          <w:sz w:val="20"/>
          <w:szCs w:val="20"/>
        </w:rPr>
        <w:t>ArrayList</w:t>
      </w:r>
      <w:r>
        <w:rPr>
          <w:rFonts w:ascii="Verdana" w:hAnsi="Verdana"/>
          <w:color w:val="000000"/>
          <w:sz w:val="20"/>
          <w:szCs w:val="20"/>
        </w:rPr>
        <w:t>和</w:t>
      </w:r>
      <w:r>
        <w:rPr>
          <w:rFonts w:ascii="Verdana" w:hAnsi="Verdana"/>
          <w:color w:val="000000"/>
          <w:sz w:val="20"/>
          <w:szCs w:val="20"/>
        </w:rPr>
        <w:t>Vector</w:t>
      </w:r>
      <w:r>
        <w:rPr>
          <w:rFonts w:ascii="Verdana" w:hAnsi="Verdana"/>
          <w:color w:val="000000"/>
          <w:sz w:val="20"/>
          <w:szCs w:val="20"/>
        </w:rPr>
        <w:t>的不同点。</w:t>
      </w:r>
    </w:p>
    <w:p w:rsidR="005E4D33" w:rsidRDefault="005E4D33" w:rsidP="005E4D33">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1</w:t>
      </w:r>
      <w:r>
        <w:rPr>
          <w:rFonts w:ascii="Verdana" w:hAnsi="Verdana"/>
          <w:color w:val="000000"/>
          <w:sz w:val="20"/>
          <w:szCs w:val="20"/>
        </w:rPr>
        <w:t>）</w:t>
      </w:r>
      <w:r>
        <w:rPr>
          <w:rFonts w:ascii="Verdana" w:hAnsi="Verdana"/>
          <w:color w:val="000000"/>
          <w:sz w:val="20"/>
          <w:szCs w:val="20"/>
        </w:rPr>
        <w:t>Vector</w:t>
      </w:r>
      <w:r>
        <w:rPr>
          <w:rFonts w:ascii="Verdana" w:hAnsi="Verdana"/>
          <w:color w:val="000000"/>
          <w:sz w:val="20"/>
          <w:szCs w:val="20"/>
        </w:rPr>
        <w:t>是同步的，而</w:t>
      </w:r>
      <w:r>
        <w:rPr>
          <w:rFonts w:ascii="Verdana" w:hAnsi="Verdana"/>
          <w:color w:val="000000"/>
          <w:sz w:val="20"/>
          <w:szCs w:val="20"/>
        </w:rPr>
        <w:t>ArrayList</w:t>
      </w:r>
      <w:r>
        <w:rPr>
          <w:rFonts w:ascii="Verdana" w:hAnsi="Verdana"/>
          <w:color w:val="000000"/>
          <w:sz w:val="20"/>
          <w:szCs w:val="20"/>
        </w:rPr>
        <w:t>不是。然而，如果你寻求在迭代的时候对列表进行改变，你应该使用</w:t>
      </w:r>
      <w:r>
        <w:rPr>
          <w:rFonts w:ascii="Verdana" w:hAnsi="Verdana"/>
          <w:color w:val="000000"/>
          <w:sz w:val="20"/>
          <w:szCs w:val="20"/>
        </w:rPr>
        <w:t>CopyOnWriteArrayList</w:t>
      </w:r>
      <w:r>
        <w:rPr>
          <w:rFonts w:ascii="Verdana" w:hAnsi="Verdana"/>
          <w:color w:val="000000"/>
          <w:sz w:val="20"/>
          <w:szCs w:val="20"/>
        </w:rPr>
        <w:t>。</w:t>
      </w:r>
    </w:p>
    <w:p w:rsidR="005E4D33" w:rsidRDefault="005E4D33" w:rsidP="005E4D33">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2</w:t>
      </w:r>
      <w:r>
        <w:rPr>
          <w:rFonts w:ascii="Verdana" w:hAnsi="Verdana"/>
          <w:color w:val="000000"/>
          <w:sz w:val="20"/>
          <w:szCs w:val="20"/>
        </w:rPr>
        <w:t>）</w:t>
      </w:r>
      <w:r>
        <w:rPr>
          <w:rFonts w:ascii="Verdana" w:hAnsi="Verdana"/>
          <w:color w:val="000000"/>
          <w:sz w:val="20"/>
          <w:szCs w:val="20"/>
        </w:rPr>
        <w:t>ArrayList</w:t>
      </w:r>
      <w:r>
        <w:rPr>
          <w:rFonts w:ascii="Verdana" w:hAnsi="Verdana"/>
          <w:color w:val="000000"/>
          <w:sz w:val="20"/>
          <w:szCs w:val="20"/>
        </w:rPr>
        <w:t>比</w:t>
      </w:r>
      <w:r>
        <w:rPr>
          <w:rFonts w:ascii="Verdana" w:hAnsi="Verdana"/>
          <w:color w:val="000000"/>
          <w:sz w:val="20"/>
          <w:szCs w:val="20"/>
        </w:rPr>
        <w:t>Vector</w:t>
      </w:r>
      <w:r>
        <w:rPr>
          <w:rFonts w:ascii="Verdana" w:hAnsi="Verdana"/>
          <w:color w:val="000000"/>
          <w:sz w:val="20"/>
          <w:szCs w:val="20"/>
        </w:rPr>
        <w:t>快，它因为有同步，不会过载。</w:t>
      </w:r>
    </w:p>
    <w:p w:rsidR="005E4D33" w:rsidRDefault="005E4D33" w:rsidP="005E4D33">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3</w:t>
      </w:r>
      <w:r>
        <w:rPr>
          <w:rFonts w:ascii="Verdana" w:hAnsi="Verdana"/>
          <w:color w:val="000000"/>
          <w:sz w:val="20"/>
          <w:szCs w:val="20"/>
        </w:rPr>
        <w:t>）</w:t>
      </w:r>
      <w:r>
        <w:rPr>
          <w:rFonts w:ascii="Verdana" w:hAnsi="Verdana"/>
          <w:color w:val="000000"/>
          <w:sz w:val="20"/>
          <w:szCs w:val="20"/>
        </w:rPr>
        <w:t>ArrayList</w:t>
      </w:r>
      <w:r>
        <w:rPr>
          <w:rFonts w:ascii="Verdana" w:hAnsi="Verdana"/>
          <w:color w:val="000000"/>
          <w:sz w:val="20"/>
          <w:szCs w:val="20"/>
        </w:rPr>
        <w:t>更加通用，因为我们可以使用</w:t>
      </w:r>
      <w:r>
        <w:rPr>
          <w:rFonts w:ascii="Verdana" w:hAnsi="Verdana"/>
          <w:color w:val="000000"/>
          <w:sz w:val="20"/>
          <w:szCs w:val="20"/>
        </w:rPr>
        <w:t>Collections</w:t>
      </w:r>
      <w:r>
        <w:rPr>
          <w:rFonts w:ascii="Verdana" w:hAnsi="Verdana"/>
          <w:color w:val="000000"/>
          <w:sz w:val="20"/>
          <w:szCs w:val="20"/>
        </w:rPr>
        <w:t>工具类轻易地获取同步列表和只读列表。</w:t>
      </w:r>
    </w:p>
    <w:p w:rsidR="00291434" w:rsidRDefault="00291434" w:rsidP="005E4D33">
      <w:pPr>
        <w:pStyle w:val="a7"/>
        <w:spacing w:before="150" w:beforeAutospacing="0" w:after="150" w:afterAutospacing="0"/>
        <w:rPr>
          <w:rFonts w:ascii="Verdana" w:hAnsi="Verdana"/>
          <w:color w:val="000000"/>
          <w:sz w:val="20"/>
          <w:szCs w:val="20"/>
        </w:rPr>
      </w:pPr>
    </w:p>
    <w:p w:rsidR="00291434" w:rsidRDefault="00291434" w:rsidP="00291434">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1</w:t>
      </w:r>
      <w:r>
        <w:rPr>
          <w:rFonts w:ascii="Verdana" w:hAnsi="Verdana"/>
          <w:color w:val="000000"/>
          <w:sz w:val="20"/>
          <w:szCs w:val="20"/>
        </w:rPr>
        <w:t>）</w:t>
      </w:r>
      <w:r>
        <w:rPr>
          <w:rFonts w:ascii="Verdana" w:hAnsi="Verdana"/>
          <w:color w:val="000000"/>
          <w:sz w:val="20"/>
          <w:szCs w:val="20"/>
        </w:rPr>
        <w:t>ArrayList</w:t>
      </w:r>
      <w:r>
        <w:rPr>
          <w:rFonts w:ascii="Verdana" w:hAnsi="Verdana"/>
          <w:color w:val="000000"/>
          <w:sz w:val="20"/>
          <w:szCs w:val="20"/>
        </w:rPr>
        <w:t>是由</w:t>
      </w:r>
      <w:r>
        <w:rPr>
          <w:rFonts w:ascii="Verdana" w:hAnsi="Verdana"/>
          <w:color w:val="000000"/>
          <w:sz w:val="20"/>
          <w:szCs w:val="20"/>
        </w:rPr>
        <w:t>Array</w:t>
      </w:r>
      <w:r>
        <w:rPr>
          <w:rFonts w:ascii="Verdana" w:hAnsi="Verdana"/>
          <w:color w:val="000000"/>
          <w:sz w:val="20"/>
          <w:szCs w:val="20"/>
        </w:rPr>
        <w:t>所支持的基于一个索引的数据结构，所以它提供对元素的随机访问，复杂度为</w:t>
      </w:r>
      <w:r>
        <w:rPr>
          <w:rFonts w:ascii="Verdana" w:hAnsi="Verdana"/>
          <w:color w:val="000000"/>
          <w:sz w:val="20"/>
          <w:szCs w:val="20"/>
        </w:rPr>
        <w:t>O(1)</w:t>
      </w:r>
      <w:r>
        <w:rPr>
          <w:rFonts w:ascii="Verdana" w:hAnsi="Verdana"/>
          <w:color w:val="000000"/>
          <w:sz w:val="20"/>
          <w:szCs w:val="20"/>
        </w:rPr>
        <w:t>，但</w:t>
      </w:r>
      <w:r>
        <w:rPr>
          <w:rFonts w:ascii="Verdana" w:hAnsi="Verdana"/>
          <w:color w:val="000000"/>
          <w:sz w:val="20"/>
          <w:szCs w:val="20"/>
        </w:rPr>
        <w:t>LinkedList</w:t>
      </w:r>
      <w:r>
        <w:rPr>
          <w:rFonts w:ascii="Verdana" w:hAnsi="Verdana"/>
          <w:color w:val="000000"/>
          <w:sz w:val="20"/>
          <w:szCs w:val="20"/>
        </w:rPr>
        <w:t>存储一系列的节点数据，每个节点都与前一个和下一个节</w:t>
      </w:r>
      <w:r>
        <w:rPr>
          <w:rFonts w:ascii="Verdana" w:hAnsi="Verdana"/>
          <w:color w:val="000000"/>
          <w:sz w:val="20"/>
          <w:szCs w:val="20"/>
        </w:rPr>
        <w:lastRenderedPageBreak/>
        <w:t>点相连接。所以，尽管有使用索引获取元素的方法，内部实现是从起始点开始遍历，遍历到索引的节点然后返回元素，时间复杂度为</w:t>
      </w:r>
      <w:r>
        <w:rPr>
          <w:rFonts w:ascii="Verdana" w:hAnsi="Verdana"/>
          <w:color w:val="000000"/>
          <w:sz w:val="20"/>
          <w:szCs w:val="20"/>
        </w:rPr>
        <w:t>O(n)</w:t>
      </w:r>
      <w:r>
        <w:rPr>
          <w:rFonts w:ascii="Verdana" w:hAnsi="Verdana"/>
          <w:color w:val="000000"/>
          <w:sz w:val="20"/>
          <w:szCs w:val="20"/>
        </w:rPr>
        <w:t>，比</w:t>
      </w:r>
      <w:r>
        <w:rPr>
          <w:rFonts w:ascii="Verdana" w:hAnsi="Verdana"/>
          <w:color w:val="000000"/>
          <w:sz w:val="20"/>
          <w:szCs w:val="20"/>
        </w:rPr>
        <w:t>ArrayList</w:t>
      </w:r>
      <w:r>
        <w:rPr>
          <w:rFonts w:ascii="Verdana" w:hAnsi="Verdana"/>
          <w:color w:val="000000"/>
          <w:sz w:val="20"/>
          <w:szCs w:val="20"/>
        </w:rPr>
        <w:t>要慢。</w:t>
      </w:r>
    </w:p>
    <w:p w:rsidR="00291434" w:rsidRDefault="00291434" w:rsidP="00291434">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2</w:t>
      </w:r>
      <w:r>
        <w:rPr>
          <w:rFonts w:ascii="Verdana" w:hAnsi="Verdana"/>
          <w:color w:val="000000"/>
          <w:sz w:val="20"/>
          <w:szCs w:val="20"/>
        </w:rPr>
        <w:t>）与</w:t>
      </w:r>
      <w:r>
        <w:rPr>
          <w:rFonts w:ascii="Verdana" w:hAnsi="Verdana"/>
          <w:color w:val="000000"/>
          <w:sz w:val="20"/>
          <w:szCs w:val="20"/>
        </w:rPr>
        <w:t>ArrayList</w:t>
      </w:r>
      <w:r>
        <w:rPr>
          <w:rFonts w:ascii="Verdana" w:hAnsi="Verdana"/>
          <w:color w:val="000000"/>
          <w:sz w:val="20"/>
          <w:szCs w:val="20"/>
        </w:rPr>
        <w:t>相比，在</w:t>
      </w:r>
      <w:r>
        <w:rPr>
          <w:rFonts w:ascii="Verdana" w:hAnsi="Verdana"/>
          <w:color w:val="000000"/>
          <w:sz w:val="20"/>
          <w:szCs w:val="20"/>
        </w:rPr>
        <w:t>LinkedList</w:t>
      </w:r>
      <w:r>
        <w:rPr>
          <w:rFonts w:ascii="Verdana" w:hAnsi="Verdana"/>
          <w:color w:val="000000"/>
          <w:sz w:val="20"/>
          <w:szCs w:val="20"/>
        </w:rPr>
        <w:t>中插入、添加和删除一个元素会更快，因为在一个元素被插入到中间的时候，不会涉及改变数组的大小，或更新索引。</w:t>
      </w:r>
    </w:p>
    <w:p w:rsidR="00291434" w:rsidRDefault="00291434" w:rsidP="00291434">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3</w:t>
      </w:r>
      <w:r>
        <w:rPr>
          <w:rFonts w:ascii="Verdana" w:hAnsi="Verdana"/>
          <w:color w:val="000000"/>
          <w:sz w:val="20"/>
          <w:szCs w:val="20"/>
        </w:rPr>
        <w:t>）</w:t>
      </w:r>
      <w:r>
        <w:rPr>
          <w:rFonts w:ascii="Verdana" w:hAnsi="Verdana"/>
          <w:color w:val="000000"/>
          <w:sz w:val="20"/>
          <w:szCs w:val="20"/>
        </w:rPr>
        <w:t>LinkedList</w:t>
      </w:r>
      <w:r>
        <w:rPr>
          <w:rFonts w:ascii="Verdana" w:hAnsi="Verdana"/>
          <w:color w:val="000000"/>
          <w:sz w:val="20"/>
          <w:szCs w:val="20"/>
        </w:rPr>
        <w:t>比</w:t>
      </w:r>
      <w:r>
        <w:rPr>
          <w:rFonts w:ascii="Verdana" w:hAnsi="Verdana"/>
          <w:color w:val="000000"/>
          <w:sz w:val="20"/>
          <w:szCs w:val="20"/>
        </w:rPr>
        <w:t>ArrayList</w:t>
      </w:r>
      <w:r>
        <w:rPr>
          <w:rFonts w:ascii="Verdana" w:hAnsi="Verdana"/>
          <w:color w:val="000000"/>
          <w:sz w:val="20"/>
          <w:szCs w:val="20"/>
        </w:rPr>
        <w:t>消耗更多的内存，因为</w:t>
      </w:r>
      <w:r>
        <w:rPr>
          <w:rFonts w:ascii="Verdana" w:hAnsi="Verdana"/>
          <w:color w:val="000000"/>
          <w:sz w:val="20"/>
          <w:szCs w:val="20"/>
        </w:rPr>
        <w:t>LinkedList</w:t>
      </w:r>
      <w:r>
        <w:rPr>
          <w:rFonts w:ascii="Verdana" w:hAnsi="Verdana"/>
          <w:color w:val="000000"/>
          <w:sz w:val="20"/>
          <w:szCs w:val="20"/>
        </w:rPr>
        <w:t>中的每个节点存储了前后节点的引用。</w:t>
      </w:r>
    </w:p>
    <w:p w:rsidR="00291434" w:rsidRPr="00291434" w:rsidRDefault="00291434" w:rsidP="005E4D33">
      <w:pPr>
        <w:pStyle w:val="a7"/>
        <w:spacing w:before="150" w:beforeAutospacing="0" w:after="150" w:afterAutospacing="0"/>
        <w:rPr>
          <w:rFonts w:ascii="Verdana" w:hAnsi="Verdana"/>
          <w:color w:val="000000"/>
          <w:sz w:val="20"/>
          <w:szCs w:val="20"/>
        </w:rPr>
      </w:pPr>
    </w:p>
    <w:p w:rsidR="005E4D33" w:rsidRPr="005E4D33" w:rsidRDefault="005E4D33" w:rsidP="005E4D33"/>
    <w:p w:rsidR="005E4D33" w:rsidRPr="005E4D33" w:rsidRDefault="005E4D33" w:rsidP="005E4D33"/>
    <w:p w:rsidR="00DF2605" w:rsidRDefault="00DF2605" w:rsidP="00DF2605">
      <w:pPr>
        <w:pStyle w:val="2"/>
      </w:pPr>
      <w:r>
        <w:rPr>
          <w:rFonts w:hint="eastAsia"/>
        </w:rPr>
        <w:t>红黑树</w:t>
      </w:r>
    </w:p>
    <w:p w:rsidR="00DF2605" w:rsidRDefault="00CF59C6" w:rsidP="00DF2605">
      <w:hyperlink r:id="rId9" w:history="1">
        <w:r w:rsidR="00DF2605" w:rsidRPr="0052344F">
          <w:rPr>
            <w:rStyle w:val="a5"/>
          </w:rPr>
          <w:t>http://blog.csdn.net/z702143700/article/details/49079107</w:t>
        </w:r>
      </w:hyperlink>
    </w:p>
    <w:p w:rsidR="00DF2605" w:rsidRPr="004D1A1A" w:rsidRDefault="00DF2605" w:rsidP="00DF2605"/>
    <w:p w:rsidR="00DF2605" w:rsidRPr="008A772E" w:rsidRDefault="00DF2605" w:rsidP="00DF2605">
      <w:r w:rsidRPr="008A772E">
        <w:rPr>
          <w:rFonts w:hint="eastAsia"/>
        </w:rPr>
        <w:t>BST</w:t>
      </w:r>
      <w:r>
        <w:rPr>
          <w:rFonts w:hint="eastAsia"/>
        </w:rPr>
        <w:t>二叉查找树</w:t>
      </w:r>
      <w:r w:rsidRPr="008A772E">
        <w:rPr>
          <w:rFonts w:hint="eastAsia"/>
        </w:rPr>
        <w:t>最好的时间复杂度是</w:t>
      </w:r>
      <w:r w:rsidRPr="008A772E">
        <w:rPr>
          <w:rFonts w:hint="eastAsia"/>
        </w:rPr>
        <w:t xml:space="preserve">O(logN) </w:t>
      </w:r>
      <w:r w:rsidRPr="008A772E">
        <w:rPr>
          <w:rFonts w:hint="eastAsia"/>
        </w:rPr>
        <w:t>最坏的时间复杂度</w:t>
      </w:r>
      <w:r w:rsidRPr="008A772E">
        <w:rPr>
          <w:rFonts w:hint="eastAsia"/>
        </w:rPr>
        <w:t>O(N)</w:t>
      </w:r>
      <w:r w:rsidRPr="008A772E">
        <w:t xml:space="preserve"> </w:t>
      </w:r>
      <w:r w:rsidRPr="008A772E">
        <w:rPr>
          <w:rFonts w:hint="eastAsia"/>
        </w:rPr>
        <w:t>不一定平衡</w:t>
      </w:r>
    </w:p>
    <w:p w:rsidR="00DF2605" w:rsidRPr="008A772E" w:rsidRDefault="00DF2605" w:rsidP="00DF2605">
      <w:r w:rsidRPr="008A772E">
        <w:rPr>
          <w:rFonts w:hint="eastAsia"/>
        </w:rPr>
        <w:t>插入时不需要改变树中原有的结构</w:t>
      </w:r>
    </w:p>
    <w:p w:rsidR="00DF2605" w:rsidRPr="008A772E" w:rsidRDefault="00DF2605" w:rsidP="00DF2605"/>
    <w:p w:rsidR="00DF2605" w:rsidRPr="008A772E" w:rsidRDefault="00DF2605" w:rsidP="00DF2605">
      <w:r w:rsidRPr="008A772E">
        <w:rPr>
          <w:rFonts w:hint="eastAsia"/>
        </w:rPr>
        <w:t>平衡二叉查找树（</w:t>
      </w:r>
      <w:r w:rsidRPr="008A772E">
        <w:rPr>
          <w:rFonts w:hint="eastAsia"/>
        </w:rPr>
        <w:t>AVL</w:t>
      </w:r>
      <w:r w:rsidRPr="008A772E">
        <w:rPr>
          <w:rFonts w:hint="eastAsia"/>
        </w:rPr>
        <w:t>）</w:t>
      </w:r>
      <w:r w:rsidRPr="008A772E">
        <w:t xml:space="preserve"> </w:t>
      </w:r>
      <w:r w:rsidRPr="008A772E">
        <w:rPr>
          <w:rFonts w:hint="eastAsia"/>
        </w:rPr>
        <w:t>是严格平衡的</w:t>
      </w:r>
      <w:r w:rsidRPr="008A772E">
        <w:rPr>
          <w:rFonts w:hint="eastAsia"/>
        </w:rPr>
        <w:t>BST</w:t>
      </w:r>
      <w:r w:rsidRPr="008A772E">
        <w:rPr>
          <w:rFonts w:hint="eastAsia"/>
        </w:rPr>
        <w:t>（平衡因子不超过</w:t>
      </w:r>
      <w:r w:rsidRPr="008A772E">
        <w:rPr>
          <w:rFonts w:hint="eastAsia"/>
        </w:rPr>
        <w:t>1</w:t>
      </w:r>
      <w:r w:rsidRPr="008A772E">
        <w:rPr>
          <w:rFonts w:hint="eastAsia"/>
        </w:rPr>
        <w:t>）</w:t>
      </w:r>
      <w:r w:rsidRPr="008A772E">
        <w:rPr>
          <w:rFonts w:hint="eastAsia"/>
        </w:rPr>
        <w:t xml:space="preserve"> </w:t>
      </w:r>
      <w:r w:rsidRPr="008A772E">
        <w:rPr>
          <w:rFonts w:hint="eastAsia"/>
        </w:rPr>
        <w:t>不会出现最差的情况单支树</w:t>
      </w:r>
      <w:r w:rsidRPr="008A772E">
        <w:rPr>
          <w:rFonts w:hint="eastAsia"/>
        </w:rPr>
        <w:t xml:space="preserve">  </w:t>
      </w:r>
      <w:r w:rsidRPr="008A772E">
        <w:rPr>
          <w:rFonts w:hint="eastAsia"/>
        </w:rPr>
        <w:t>最坏情况下都是</w:t>
      </w:r>
      <w:r w:rsidRPr="008A772E">
        <w:rPr>
          <w:rFonts w:hint="eastAsia"/>
        </w:rPr>
        <w:t>O</w:t>
      </w:r>
      <w:r w:rsidRPr="008A772E">
        <w:rPr>
          <w:rFonts w:hint="eastAsia"/>
        </w:rPr>
        <w:t>（</w:t>
      </w:r>
      <w:r w:rsidRPr="008A772E">
        <w:rPr>
          <w:rFonts w:hint="eastAsia"/>
        </w:rPr>
        <w:t>logN</w:t>
      </w:r>
      <w:r w:rsidRPr="008A772E">
        <w:rPr>
          <w:rFonts w:hint="eastAsia"/>
        </w:rPr>
        <w:t>）级别</w:t>
      </w:r>
    </w:p>
    <w:p w:rsidR="00DF2605" w:rsidRPr="008A772E" w:rsidRDefault="00DF2605" w:rsidP="00DF2605">
      <w:r w:rsidRPr="008A772E">
        <w:rPr>
          <w:rFonts w:hint="eastAsia"/>
        </w:rPr>
        <w:t>AVL</w:t>
      </w:r>
      <w:r w:rsidRPr="008A772E">
        <w:rPr>
          <w:rFonts w:hint="eastAsia"/>
        </w:rPr>
        <w:t>树在插入时，最多需要进行一次旋转，其时间负载度在</w:t>
      </w:r>
      <w:r w:rsidRPr="008A772E">
        <w:rPr>
          <w:rFonts w:hint="eastAsia"/>
        </w:rPr>
        <w:t>O(logN)</w:t>
      </w:r>
      <w:r w:rsidRPr="008A772E">
        <w:rPr>
          <w:rFonts w:hint="eastAsia"/>
        </w:rPr>
        <w:t>左右</w:t>
      </w:r>
    </w:p>
    <w:p w:rsidR="00DF2605" w:rsidRPr="008A772E" w:rsidRDefault="00DF2605" w:rsidP="00DF2605">
      <w:r w:rsidRPr="008A772E">
        <w:rPr>
          <w:rFonts w:hint="eastAsia"/>
        </w:rPr>
        <w:t>AVL</w:t>
      </w:r>
      <w:r w:rsidRPr="008A772E">
        <w:rPr>
          <w:rFonts w:hint="eastAsia"/>
        </w:rPr>
        <w:t>树在删除时代价较大，删除后需要检查从删，除节点开始到根节点路径上的所有节点的平衡因子。删除时最多需要</w:t>
      </w:r>
      <w:r w:rsidRPr="008A772E">
        <w:rPr>
          <w:rFonts w:hint="eastAsia"/>
        </w:rPr>
        <w:t>O</w:t>
      </w:r>
      <w:r w:rsidRPr="008A772E">
        <w:rPr>
          <w:rFonts w:hint="eastAsia"/>
        </w:rPr>
        <w:t>（</w:t>
      </w:r>
      <w:r w:rsidRPr="008A772E">
        <w:rPr>
          <w:rFonts w:hint="eastAsia"/>
        </w:rPr>
        <w:t>logN</w:t>
      </w:r>
      <w:r w:rsidRPr="008A772E">
        <w:rPr>
          <w:rFonts w:hint="eastAsia"/>
        </w:rPr>
        <w:t>）次旋转，故总的复杂度</w:t>
      </w:r>
      <w:r w:rsidRPr="008A772E">
        <w:rPr>
          <w:rFonts w:hint="eastAsia"/>
        </w:rPr>
        <w:t>O(logN)+O(logN)</w:t>
      </w:r>
    </w:p>
    <w:p w:rsidR="00DF2605" w:rsidRPr="008A772E" w:rsidRDefault="00DF2605" w:rsidP="00DF2605"/>
    <w:p w:rsidR="00DF2605" w:rsidRDefault="00DF2605" w:rsidP="00DF2605"/>
    <w:p w:rsidR="00DF2605" w:rsidRDefault="00DF2605" w:rsidP="00DF2605">
      <w:r>
        <w:rPr>
          <w:rFonts w:hint="eastAsia"/>
        </w:rPr>
        <w:t>R</w:t>
      </w:r>
      <w:r>
        <w:rPr>
          <w:rFonts w:hint="eastAsia"/>
        </w:rPr>
        <w:t>—</w:t>
      </w:r>
      <w:r>
        <w:rPr>
          <w:rFonts w:hint="eastAsia"/>
        </w:rPr>
        <w:t>B</w:t>
      </w:r>
      <w:r>
        <w:t xml:space="preserve"> </w:t>
      </w:r>
      <w:r>
        <w:rPr>
          <w:rFonts w:hint="eastAsia"/>
        </w:rPr>
        <w:t>Tree</w:t>
      </w:r>
      <w:r>
        <w:rPr>
          <w:rFonts w:hint="eastAsia"/>
        </w:rPr>
        <w:t>。是一棵特殊的二叉树，是自平衡的二叉查找树。不是像</w:t>
      </w:r>
      <w:r>
        <w:rPr>
          <w:rFonts w:hint="eastAsia"/>
        </w:rPr>
        <w:t>AVL</w:t>
      </w:r>
      <w:r>
        <w:rPr>
          <w:rFonts w:hint="eastAsia"/>
        </w:rPr>
        <w:t>一样严格平衡。但是平衡性能比</w:t>
      </w:r>
      <w:r>
        <w:rPr>
          <w:rFonts w:hint="eastAsia"/>
        </w:rPr>
        <w:t>BST</w:t>
      </w:r>
      <w:r>
        <w:rPr>
          <w:rFonts w:hint="eastAsia"/>
        </w:rPr>
        <w:t>好。</w:t>
      </w:r>
    </w:p>
    <w:p w:rsidR="00DF2605" w:rsidRDefault="00DF2605" w:rsidP="00DF2605">
      <w:r>
        <w:rPr>
          <w:rFonts w:hint="eastAsia"/>
        </w:rPr>
        <w:t>AVL</w:t>
      </w:r>
      <w:r>
        <w:rPr>
          <w:rFonts w:hint="eastAsia"/>
        </w:rPr>
        <w:t>严格的平衡策略以牺牲建立查找结构（插入和删除）的代价，换来较小的查找时间复杂度。折中一下——</w:t>
      </w:r>
      <w:r>
        <w:rPr>
          <w:rFonts w:hint="eastAsia"/>
        </w:rPr>
        <w:t>RBT</w:t>
      </w:r>
    </w:p>
    <w:p w:rsidR="00DF2605" w:rsidRDefault="00DF2605" w:rsidP="00DF2605">
      <w:r>
        <w:rPr>
          <w:rFonts w:hint="eastAsia"/>
        </w:rPr>
        <w:t>特性：每个节点是黑色或者红色</w:t>
      </w:r>
    </w:p>
    <w:p w:rsidR="00DF2605" w:rsidRDefault="00DF2605" w:rsidP="00DF2605">
      <w:r>
        <w:tab/>
        <w:t xml:space="preserve">  </w:t>
      </w:r>
      <w:r>
        <w:rPr>
          <w:rFonts w:hint="eastAsia"/>
        </w:rPr>
        <w:t>根节点是黑色</w:t>
      </w:r>
    </w:p>
    <w:p w:rsidR="00DF2605" w:rsidRDefault="00DF2605" w:rsidP="00DF2605">
      <w:r>
        <w:tab/>
        <w:t xml:space="preserve">  </w:t>
      </w:r>
      <w:r>
        <w:rPr>
          <w:rFonts w:hint="eastAsia"/>
        </w:rPr>
        <w:t>叶节点（</w:t>
      </w:r>
      <w:r>
        <w:rPr>
          <w:rFonts w:hint="eastAsia"/>
        </w:rPr>
        <w:t>NULL</w:t>
      </w:r>
      <w:r>
        <w:rPr>
          <w:rFonts w:hint="eastAsia"/>
        </w:rPr>
        <w:t>）是黑色</w:t>
      </w:r>
    </w:p>
    <w:p w:rsidR="00DF2605" w:rsidRDefault="00DF2605" w:rsidP="00DF2605">
      <w:r>
        <w:tab/>
        <w:t xml:space="preserve">  </w:t>
      </w:r>
      <w:r>
        <w:rPr>
          <w:rFonts w:hint="eastAsia"/>
        </w:rPr>
        <w:t>如果一个节点是红色，则它的子节点必须是黑色</w:t>
      </w:r>
    </w:p>
    <w:p w:rsidR="00DF2605" w:rsidRDefault="00DF2605" w:rsidP="00DF2605">
      <w:r>
        <w:rPr>
          <w:rFonts w:hint="eastAsia"/>
        </w:rPr>
        <w:t xml:space="preserve"> </w:t>
      </w:r>
      <w:r>
        <w:rPr>
          <w:rFonts w:hint="eastAsia"/>
        </w:rPr>
        <w:tab/>
        <w:t xml:space="preserve">  </w:t>
      </w:r>
      <w:r>
        <w:rPr>
          <w:rFonts w:hint="eastAsia"/>
        </w:rPr>
        <w:t>从一个节点到该节点的子孙节点的所有路径上包含相同数目的黑节点。</w:t>
      </w:r>
    </w:p>
    <w:p w:rsidR="00DF2605" w:rsidRDefault="00DF2605" w:rsidP="00DF2605">
      <w:r>
        <w:rPr>
          <w:rFonts w:hint="eastAsia"/>
        </w:rPr>
        <w:t>主要用来存储有序的数据，时间复杂度</w:t>
      </w:r>
      <w:r>
        <w:rPr>
          <w:rFonts w:hint="eastAsia"/>
        </w:rPr>
        <w:t>O</w:t>
      </w:r>
      <w:r>
        <w:t>(logN)</w:t>
      </w:r>
      <w:r>
        <w:rPr>
          <w:rFonts w:hint="eastAsia"/>
        </w:rPr>
        <w:t>，删除时，需要一个查找的代价，然后改变一下树的形态。删除操作时间复杂度最大为</w:t>
      </w:r>
      <w:r>
        <w:rPr>
          <w:rFonts w:hint="eastAsia"/>
        </w:rPr>
        <w:t>O(logN)</w:t>
      </w:r>
    </w:p>
    <w:p w:rsidR="00DF2605" w:rsidRDefault="00DF2605" w:rsidP="00DF2605">
      <w:r>
        <w:rPr>
          <w:rFonts w:hint="eastAsia"/>
        </w:rPr>
        <w:t>查找时，由于最长路径不会超过最短路径的</w:t>
      </w:r>
      <w:r>
        <w:rPr>
          <w:rFonts w:hint="eastAsia"/>
        </w:rPr>
        <w:t>2</w:t>
      </w:r>
      <w:r>
        <w:rPr>
          <w:rFonts w:hint="eastAsia"/>
        </w:rPr>
        <w:t>倍，说明红黑树虽然不像</w:t>
      </w:r>
      <w:r>
        <w:rPr>
          <w:rFonts w:hint="eastAsia"/>
        </w:rPr>
        <w:t>AVL</w:t>
      </w:r>
      <w:r>
        <w:rPr>
          <w:rFonts w:hint="eastAsia"/>
        </w:rPr>
        <w:t>一样严格平衡，但是平衡性能比</w:t>
      </w:r>
      <w:r>
        <w:rPr>
          <w:rFonts w:hint="eastAsia"/>
        </w:rPr>
        <w:t>BST</w:t>
      </w:r>
      <w:r>
        <w:rPr>
          <w:rFonts w:hint="eastAsia"/>
        </w:rPr>
        <w:t>好。查找代价基本维持在</w:t>
      </w:r>
      <w:r>
        <w:rPr>
          <w:rFonts w:hint="eastAsia"/>
        </w:rPr>
        <w:t>O(logN)</w:t>
      </w:r>
      <w:r>
        <w:rPr>
          <w:rFonts w:hint="eastAsia"/>
        </w:rPr>
        <w:t>。</w:t>
      </w:r>
    </w:p>
    <w:p w:rsidR="00DF2605" w:rsidRDefault="00DF2605" w:rsidP="00DF2605">
      <w:r>
        <w:rPr>
          <w:rFonts w:hint="eastAsia"/>
        </w:rPr>
        <w:t>插入时，需要旋转和变色操作。但是只要保证</w:t>
      </w:r>
      <w:r>
        <w:rPr>
          <w:rFonts w:hint="eastAsia"/>
        </w:rPr>
        <w:t>RBT</w:t>
      </w:r>
      <w:r>
        <w:rPr>
          <w:rFonts w:hint="eastAsia"/>
        </w:rPr>
        <w:t>平衡即可，因此插入节点最多只需要两次旋转，和</w:t>
      </w:r>
      <w:r>
        <w:rPr>
          <w:rFonts w:hint="eastAsia"/>
        </w:rPr>
        <w:t>AVL</w:t>
      </w:r>
      <w:r>
        <w:rPr>
          <w:rFonts w:hint="eastAsia"/>
        </w:rPr>
        <w:t>插入一样，变色操作需要</w:t>
      </w:r>
      <w:r>
        <w:rPr>
          <w:rFonts w:hint="eastAsia"/>
        </w:rPr>
        <w:t>O</w:t>
      </w:r>
      <w:r>
        <w:t>(logN)</w:t>
      </w:r>
      <w:r>
        <w:rPr>
          <w:rFonts w:hint="eastAsia"/>
        </w:rPr>
        <w:t>，但是变色操作十分简单，代价小。</w:t>
      </w:r>
    </w:p>
    <w:p w:rsidR="00DF2605" w:rsidRPr="00965EB4" w:rsidRDefault="00DF2605" w:rsidP="00DF2605">
      <w:r>
        <w:rPr>
          <w:rFonts w:hint="eastAsia"/>
        </w:rPr>
        <w:t>删除时，</w:t>
      </w:r>
      <w:r>
        <w:rPr>
          <w:rFonts w:hint="eastAsia"/>
        </w:rPr>
        <w:t>RBT</w:t>
      </w:r>
      <w:r>
        <w:rPr>
          <w:rFonts w:hint="eastAsia"/>
        </w:rPr>
        <w:t>删除的代价比</w:t>
      </w:r>
      <w:r>
        <w:rPr>
          <w:rFonts w:hint="eastAsia"/>
        </w:rPr>
        <w:t>AVL</w:t>
      </w:r>
      <w:r>
        <w:rPr>
          <w:rFonts w:hint="eastAsia"/>
        </w:rPr>
        <w:t>好很多，删除一个节点最多需要</w:t>
      </w:r>
      <w:r>
        <w:rPr>
          <w:rFonts w:hint="eastAsia"/>
        </w:rPr>
        <w:t>3</w:t>
      </w:r>
      <w:r>
        <w:rPr>
          <w:rFonts w:hint="eastAsia"/>
        </w:rPr>
        <w:t>次旋转。</w:t>
      </w:r>
    </w:p>
    <w:p w:rsidR="00DF2605" w:rsidRDefault="00DF2605" w:rsidP="00DF2605"/>
    <w:p w:rsidR="00DF2605" w:rsidRDefault="00DF2605" w:rsidP="00DF2605">
      <w:r>
        <w:rPr>
          <w:rStyle w:val="a6"/>
          <w:rFonts w:ascii="Verdana" w:hAnsi="Verdana"/>
          <w:color w:val="FF0000"/>
          <w:szCs w:val="21"/>
          <w:shd w:val="clear" w:color="auto" w:fill="FFFFFF"/>
        </w:rPr>
        <w:t>一棵含有</w:t>
      </w:r>
      <w:r>
        <w:rPr>
          <w:rStyle w:val="a6"/>
          <w:rFonts w:ascii="Verdana" w:hAnsi="Verdana"/>
          <w:color w:val="FF0000"/>
          <w:szCs w:val="21"/>
          <w:shd w:val="clear" w:color="auto" w:fill="FFFFFF"/>
        </w:rPr>
        <w:t>n</w:t>
      </w:r>
      <w:r>
        <w:rPr>
          <w:rStyle w:val="a6"/>
          <w:rFonts w:ascii="Verdana" w:hAnsi="Verdana"/>
          <w:color w:val="FF0000"/>
          <w:szCs w:val="21"/>
          <w:shd w:val="clear" w:color="auto" w:fill="FFFFFF"/>
        </w:rPr>
        <w:t>个节点的红黑树的高度至多为</w:t>
      </w:r>
      <w:r>
        <w:rPr>
          <w:rStyle w:val="a6"/>
          <w:rFonts w:ascii="Verdana" w:hAnsi="Verdana"/>
          <w:color w:val="FF0000"/>
          <w:szCs w:val="21"/>
          <w:shd w:val="clear" w:color="auto" w:fill="FFFFFF"/>
        </w:rPr>
        <w:t>2log(n+1)</w:t>
      </w:r>
      <w:r>
        <w:rPr>
          <w:rFonts w:ascii="Verdana" w:hAnsi="Verdana"/>
          <w:color w:val="000066"/>
          <w:szCs w:val="21"/>
          <w:shd w:val="clear" w:color="auto" w:fill="FFFFFF"/>
        </w:rPr>
        <w:t>.</w:t>
      </w:r>
    </w:p>
    <w:p w:rsidR="00DF2605" w:rsidRDefault="00B346D2" w:rsidP="00DF2605">
      <w:r>
        <w:rPr>
          <w:rFonts w:hint="eastAsia"/>
        </w:rPr>
        <w:lastRenderedPageBreak/>
        <w:t>最多经过两次旋转就可以得到</w:t>
      </w:r>
      <w:r>
        <w:rPr>
          <w:rFonts w:hint="eastAsia"/>
        </w:rPr>
        <w:t>AVL</w:t>
      </w:r>
      <w:r>
        <w:rPr>
          <w:rFonts w:hint="eastAsia"/>
        </w:rPr>
        <w:t>树。</w:t>
      </w:r>
      <w:r w:rsidR="00384EDC">
        <w:rPr>
          <w:rFonts w:hint="eastAsia"/>
        </w:rPr>
        <w:t>（四种组合，</w:t>
      </w:r>
      <w:r w:rsidR="00384EDC">
        <w:rPr>
          <w:rFonts w:hint="eastAsia"/>
        </w:rPr>
        <w:t>LL</w:t>
      </w:r>
      <w:r w:rsidR="00384EDC">
        <w:t xml:space="preserve"> </w:t>
      </w:r>
      <w:r w:rsidR="00384EDC">
        <w:rPr>
          <w:rFonts w:hint="eastAsia"/>
        </w:rPr>
        <w:t>RR</w:t>
      </w:r>
      <w:r w:rsidR="00384EDC">
        <w:t xml:space="preserve"> </w:t>
      </w:r>
      <w:r w:rsidR="00384EDC">
        <w:rPr>
          <w:rFonts w:hint="eastAsia"/>
        </w:rPr>
        <w:t>LR</w:t>
      </w:r>
      <w:r w:rsidR="00384EDC">
        <w:t xml:space="preserve"> </w:t>
      </w:r>
      <w:r w:rsidR="00384EDC">
        <w:rPr>
          <w:rFonts w:hint="eastAsia"/>
        </w:rPr>
        <w:t>RL</w:t>
      </w:r>
      <w:r w:rsidR="00384EDC">
        <w:rPr>
          <w:rFonts w:hint="eastAsia"/>
        </w:rPr>
        <w:t>）</w:t>
      </w:r>
    </w:p>
    <w:p w:rsidR="00B346D2" w:rsidRPr="00D36EE9" w:rsidRDefault="00B346D2" w:rsidP="00DF2605">
      <w:r>
        <w:rPr>
          <w:rFonts w:hint="eastAsia"/>
        </w:rPr>
        <w:t>找到第一个不平衡的节点，然后进行左旋右旋操作。</w:t>
      </w:r>
    </w:p>
    <w:p w:rsidR="00DF2605" w:rsidRDefault="00DF2605" w:rsidP="00DF2605"/>
    <w:p w:rsidR="00A6057A" w:rsidRDefault="00CF59C6" w:rsidP="00DF2605">
      <w:hyperlink r:id="rId10" w:history="1">
        <w:r w:rsidR="00976EB3" w:rsidRPr="008425D9">
          <w:rPr>
            <w:rStyle w:val="a5"/>
          </w:rPr>
          <w:t>http://www.cnblogs.com/hapjin/p/4672974.html</w:t>
        </w:r>
      </w:hyperlink>
    </w:p>
    <w:p w:rsidR="00976EB3" w:rsidRDefault="00CF59C6" w:rsidP="00DF2605">
      <w:hyperlink r:id="rId11" w:history="1">
        <w:r w:rsidR="00976EB3" w:rsidRPr="008425D9">
          <w:rPr>
            <w:rStyle w:val="a5"/>
          </w:rPr>
          <w:t>http://www.cnblogs.com/cherryljr/p/6669489.html</w:t>
        </w:r>
      </w:hyperlink>
    </w:p>
    <w:p w:rsidR="00976EB3" w:rsidRDefault="00976EB3" w:rsidP="00DF2605">
      <w:r w:rsidRPr="00976EB3">
        <w:t>http://blog.csdn.net/xkzju2010/article/details/46340901</w:t>
      </w:r>
    </w:p>
    <w:p w:rsidR="00A6057A" w:rsidRDefault="00A6057A" w:rsidP="00DF2605"/>
    <w:p w:rsidR="00A6057A" w:rsidRPr="006B4156" w:rsidRDefault="00A6057A" w:rsidP="00DF2605"/>
    <w:p w:rsidR="00DF2605" w:rsidRDefault="00DF2605" w:rsidP="00DF2605">
      <w:pPr>
        <w:pStyle w:val="2"/>
      </w:pPr>
      <w:r>
        <w:rPr>
          <w:rFonts w:hint="eastAsia"/>
        </w:rPr>
        <w:t>如何让</w:t>
      </w:r>
      <w:r>
        <w:rPr>
          <w:rFonts w:hint="eastAsia"/>
        </w:rPr>
        <w:t>hashmap</w:t>
      </w:r>
      <w:r>
        <w:rPr>
          <w:rFonts w:hint="eastAsia"/>
        </w:rPr>
        <w:t>变同步</w:t>
      </w:r>
    </w:p>
    <w:p w:rsidR="00DF2605" w:rsidRDefault="00DF2605" w:rsidP="00DF2605">
      <w:r>
        <w:rPr>
          <w:rFonts w:hint="eastAsia"/>
        </w:rPr>
        <w:t>Map</w:t>
      </w:r>
      <w:r>
        <w:t xml:space="preserve"> map = Collections.synchronize</w:t>
      </w:r>
      <w:r>
        <w:rPr>
          <w:rFonts w:hint="eastAsia"/>
        </w:rPr>
        <w:t>d</w:t>
      </w:r>
      <w:r>
        <w:t>Map(hashMap);</w:t>
      </w:r>
    </w:p>
    <w:p w:rsidR="00DF2605" w:rsidRDefault="00DF2605" w:rsidP="00DF2605">
      <w:r w:rsidRPr="005E7D37">
        <w:t>Collections.synchronizedMap()</w:t>
      </w:r>
      <w:r w:rsidRPr="005E7D37">
        <w:t>实现原理是</w:t>
      </w:r>
      <w:r w:rsidRPr="005E7D37">
        <w:t>Collections</w:t>
      </w:r>
      <w:r w:rsidRPr="005E7D37">
        <w:t>定义了一个</w:t>
      </w:r>
      <w:r w:rsidRPr="005E7D37">
        <w:t>Synchronized</w:t>
      </w:r>
      <w:r>
        <w:rPr>
          <w:rFonts w:hint="eastAsia"/>
        </w:rPr>
        <w:t>T</w:t>
      </w:r>
      <w:r w:rsidRPr="005E7D37">
        <w:t>M</w:t>
      </w:r>
      <w:r>
        <w:rPr>
          <w:rFonts w:hint="eastAsia"/>
        </w:rPr>
        <w:t>B</w:t>
      </w:r>
      <w:r w:rsidRPr="005E7D37">
        <w:t>ap</w:t>
      </w:r>
      <w:r w:rsidRPr="005E7D37">
        <w:t>的内部类，这个类实现了</w:t>
      </w:r>
      <w:r w:rsidRPr="005E7D37">
        <w:t>Map</w:t>
      </w:r>
      <w:r w:rsidRPr="005E7D37">
        <w:t>接口，在调用方法时使用</w:t>
      </w:r>
      <w:r w:rsidRPr="005E7D37">
        <w:t>synchronized</w:t>
      </w:r>
      <w:r w:rsidRPr="005E7D37">
        <w:t>来保证线程同步</w:t>
      </w:r>
      <w:r w:rsidRPr="005E7D37">
        <w:t>,</w:t>
      </w:r>
      <w:r w:rsidRPr="005E7D37">
        <w:t>当然了实际上操作的还是我们传入的</w:t>
      </w:r>
      <w:r w:rsidRPr="005E7D37">
        <w:t>HashMap</w:t>
      </w:r>
      <w:r w:rsidRPr="005E7D37">
        <w:t>实例，简单的说就是</w:t>
      </w:r>
      <w:r w:rsidRPr="005E7D37">
        <w:t>Collections.synchronizedMap()</w:t>
      </w:r>
      <w:r w:rsidRPr="005E7D37">
        <w:t>方法帮我们在操作</w:t>
      </w:r>
      <w:r w:rsidRPr="005E7D37">
        <w:t>HashMap</w:t>
      </w:r>
      <w:r w:rsidRPr="005E7D37">
        <w:t>时自动添加了</w:t>
      </w:r>
      <w:r w:rsidRPr="005E7D37">
        <w:t>synchronized</w:t>
      </w:r>
      <w:r w:rsidRPr="005E7D37">
        <w:t>来实现线程同步，类似的其它</w:t>
      </w:r>
      <w:r w:rsidRPr="005E7D37">
        <w:t>Collections.synchronizedXX</w:t>
      </w:r>
      <w:r w:rsidRPr="005E7D37">
        <w:t>方法也是类似原理</w:t>
      </w:r>
    </w:p>
    <w:p w:rsidR="00DF2605" w:rsidRDefault="00DF2605" w:rsidP="00DF2605">
      <w:pPr>
        <w:pStyle w:val="2"/>
      </w:pPr>
      <w:r>
        <w:t>H</w:t>
      </w:r>
      <w:r>
        <w:rPr>
          <w:rFonts w:hint="eastAsia"/>
        </w:rPr>
        <w:t>ashmap</w:t>
      </w:r>
      <w:r>
        <w:rPr>
          <w:rFonts w:hint="eastAsia"/>
        </w:rPr>
        <w:t>和</w:t>
      </w:r>
      <w:r>
        <w:rPr>
          <w:rFonts w:hint="eastAsia"/>
        </w:rPr>
        <w:t>hashset</w:t>
      </w:r>
      <w:r>
        <w:rPr>
          <w:rFonts w:hint="eastAsia"/>
        </w:rPr>
        <w:t>区别</w:t>
      </w:r>
    </w:p>
    <w:p w:rsidR="00DF2605" w:rsidRDefault="00DF2605" w:rsidP="00DF2605">
      <w:r>
        <w:t>H</w:t>
      </w:r>
      <w:r>
        <w:rPr>
          <w:rFonts w:hint="eastAsia"/>
        </w:rPr>
        <w:t>ashset</w:t>
      </w:r>
      <w:r>
        <w:rPr>
          <w:rFonts w:hint="eastAsia"/>
        </w:rPr>
        <w:t>实现了</w:t>
      </w:r>
      <w:r>
        <w:rPr>
          <w:rFonts w:hint="eastAsia"/>
        </w:rPr>
        <w:t>set</w:t>
      </w:r>
      <w:r>
        <w:rPr>
          <w:rFonts w:hint="eastAsia"/>
        </w:rPr>
        <w:t>集合的接口，不允许有重复的值，将对象存储在</w:t>
      </w:r>
      <w:r>
        <w:rPr>
          <w:rFonts w:hint="eastAsia"/>
        </w:rPr>
        <w:t>hashset</w:t>
      </w:r>
      <w:r>
        <w:rPr>
          <w:rFonts w:hint="eastAsia"/>
        </w:rPr>
        <w:t>之前，需要确保对象已经重写了</w:t>
      </w:r>
      <w:r>
        <w:rPr>
          <w:rFonts w:hint="eastAsia"/>
        </w:rPr>
        <w:t>equals</w:t>
      </w:r>
      <w:r>
        <w:rPr>
          <w:rFonts w:hint="eastAsia"/>
        </w:rPr>
        <w:t>和</w:t>
      </w:r>
      <w:r>
        <w:rPr>
          <w:rFonts w:hint="eastAsia"/>
        </w:rPr>
        <w:t>hashcode</w:t>
      </w:r>
      <w:r>
        <w:rPr>
          <w:rFonts w:hint="eastAsia"/>
        </w:rPr>
        <w:t>方法，这样才能</w:t>
      </w:r>
      <w:r>
        <w:rPr>
          <w:rFonts w:hint="eastAsia"/>
        </w:rPr>
        <w:t xml:space="preserve"> </w:t>
      </w:r>
      <w:r>
        <w:rPr>
          <w:rFonts w:hint="eastAsia"/>
        </w:rPr>
        <w:t>比较两个对象的值是否相等，确保</w:t>
      </w:r>
      <w:r>
        <w:rPr>
          <w:rFonts w:hint="eastAsia"/>
        </w:rPr>
        <w:t>set</w:t>
      </w:r>
      <w:r>
        <w:rPr>
          <w:rFonts w:hint="eastAsia"/>
        </w:rPr>
        <w:t>中没有存储相等的对象。</w:t>
      </w:r>
    </w:p>
    <w:p w:rsidR="00DF2605" w:rsidRDefault="00DF2605" w:rsidP="00DF2605">
      <w:r>
        <w:t>H</w:t>
      </w:r>
      <w:r>
        <w:rPr>
          <w:rFonts w:hint="eastAsia"/>
        </w:rPr>
        <w:t>ashmap</w:t>
      </w:r>
      <w:r>
        <w:rPr>
          <w:rFonts w:hint="eastAsia"/>
        </w:rPr>
        <w:t>实现了</w:t>
      </w:r>
      <w:r>
        <w:rPr>
          <w:rFonts w:hint="eastAsia"/>
        </w:rPr>
        <w:t>map</w:t>
      </w:r>
      <w:r>
        <w:rPr>
          <w:rFonts w:hint="eastAsia"/>
        </w:rPr>
        <w:t>集合接口，对键值对进行映射。</w:t>
      </w:r>
      <w:r>
        <w:t>M</w:t>
      </w:r>
      <w:r>
        <w:rPr>
          <w:rFonts w:hint="eastAsia"/>
        </w:rPr>
        <w:t>ap</w:t>
      </w:r>
      <w:r>
        <w:rPr>
          <w:rFonts w:hint="eastAsia"/>
        </w:rPr>
        <w:t>中不允许重复的键。</w:t>
      </w:r>
    </w:p>
    <w:p w:rsidR="00DF2605" w:rsidRDefault="00DF2605" w:rsidP="00DF2605">
      <w:r>
        <w:t>H</w:t>
      </w:r>
      <w:r>
        <w:rPr>
          <w:rFonts w:hint="eastAsia"/>
        </w:rPr>
        <w:t>ashmap</w:t>
      </w:r>
      <w:r>
        <w:rPr>
          <w:rFonts w:hint="eastAsia"/>
        </w:rPr>
        <w:t>存储的是键值对，</w:t>
      </w:r>
      <w:r>
        <w:rPr>
          <w:rFonts w:hint="eastAsia"/>
        </w:rPr>
        <w:t>hashset</w:t>
      </w:r>
      <w:r>
        <w:rPr>
          <w:rFonts w:hint="eastAsia"/>
        </w:rPr>
        <w:t>存储的是对象。</w:t>
      </w:r>
    </w:p>
    <w:p w:rsidR="00DF2605" w:rsidRDefault="00DF2605" w:rsidP="00DF2605">
      <w:r>
        <w:t>H</w:t>
      </w:r>
      <w:r>
        <w:rPr>
          <w:rFonts w:hint="eastAsia"/>
        </w:rPr>
        <w:t>ashmap</w:t>
      </w:r>
      <w:r>
        <w:rPr>
          <w:rFonts w:hint="eastAsia"/>
        </w:rPr>
        <w:t>使用</w:t>
      </w:r>
      <w:r>
        <w:rPr>
          <w:rFonts w:hint="eastAsia"/>
        </w:rPr>
        <w:t>put</w:t>
      </w:r>
      <w:r>
        <w:rPr>
          <w:rFonts w:hint="eastAsia"/>
        </w:rPr>
        <w:t>方法将元素放入</w:t>
      </w:r>
      <w:r>
        <w:rPr>
          <w:rFonts w:hint="eastAsia"/>
        </w:rPr>
        <w:t>map</w:t>
      </w:r>
      <w:r>
        <w:rPr>
          <w:rFonts w:hint="eastAsia"/>
        </w:rPr>
        <w:t>中，</w:t>
      </w:r>
      <w:r>
        <w:rPr>
          <w:rFonts w:hint="eastAsia"/>
        </w:rPr>
        <w:t>hashset</w:t>
      </w:r>
      <w:r>
        <w:rPr>
          <w:rFonts w:hint="eastAsia"/>
        </w:rPr>
        <w:t>使用</w:t>
      </w:r>
      <w:r>
        <w:rPr>
          <w:rFonts w:hint="eastAsia"/>
        </w:rPr>
        <w:t>add</w:t>
      </w:r>
      <w:r>
        <w:rPr>
          <w:rFonts w:hint="eastAsia"/>
        </w:rPr>
        <w:t>方法将元素放入</w:t>
      </w:r>
      <w:r>
        <w:rPr>
          <w:rFonts w:hint="eastAsia"/>
        </w:rPr>
        <w:t>set</w:t>
      </w:r>
      <w:r>
        <w:rPr>
          <w:rFonts w:hint="eastAsia"/>
        </w:rPr>
        <w:t>中。</w:t>
      </w:r>
    </w:p>
    <w:p w:rsidR="00DF2605" w:rsidRDefault="00DF2605" w:rsidP="00DF2605">
      <w:r>
        <w:t>H</w:t>
      </w:r>
      <w:r>
        <w:rPr>
          <w:rFonts w:hint="eastAsia"/>
        </w:rPr>
        <w:t>ashmap</w:t>
      </w:r>
      <w:r>
        <w:rPr>
          <w:rFonts w:hint="eastAsia"/>
        </w:rPr>
        <w:t>中使用键对象计算</w:t>
      </w:r>
      <w:r>
        <w:rPr>
          <w:rFonts w:hint="eastAsia"/>
        </w:rPr>
        <w:t>hashcode</w:t>
      </w:r>
      <w:r>
        <w:rPr>
          <w:rFonts w:hint="eastAsia"/>
        </w:rPr>
        <w:t>的值，</w:t>
      </w:r>
      <w:r>
        <w:rPr>
          <w:rFonts w:hint="eastAsia"/>
        </w:rPr>
        <w:t>hashset</w:t>
      </w:r>
      <w:r>
        <w:rPr>
          <w:rFonts w:hint="eastAsia"/>
        </w:rPr>
        <w:t>中使用成员对象来计算</w:t>
      </w:r>
      <w:r>
        <w:rPr>
          <w:rFonts w:hint="eastAsia"/>
        </w:rPr>
        <w:t>hashcode</w:t>
      </w:r>
      <w:r>
        <w:rPr>
          <w:rFonts w:hint="eastAsia"/>
        </w:rPr>
        <w:t>值。</w:t>
      </w:r>
    </w:p>
    <w:p w:rsidR="00DF2605" w:rsidRDefault="00DF2605" w:rsidP="00DF2605">
      <w:r>
        <w:t>H</w:t>
      </w:r>
      <w:r>
        <w:rPr>
          <w:rFonts w:hint="eastAsia"/>
        </w:rPr>
        <w:t>ashmap</w:t>
      </w:r>
      <w:r>
        <w:rPr>
          <w:rFonts w:hint="eastAsia"/>
        </w:rPr>
        <w:t>比较快，因为使用唯一的键来获取对象，</w:t>
      </w:r>
      <w:r>
        <w:rPr>
          <w:rFonts w:hint="eastAsia"/>
        </w:rPr>
        <w:t>hashset</w:t>
      </w:r>
      <w:r>
        <w:rPr>
          <w:rFonts w:hint="eastAsia"/>
        </w:rPr>
        <w:t>比</w:t>
      </w:r>
      <w:r>
        <w:rPr>
          <w:rFonts w:hint="eastAsia"/>
        </w:rPr>
        <w:t>hashmap</w:t>
      </w:r>
      <w:r>
        <w:rPr>
          <w:rFonts w:hint="eastAsia"/>
        </w:rPr>
        <w:t>慢。</w:t>
      </w:r>
    </w:p>
    <w:p w:rsidR="00DF2605" w:rsidRDefault="00DF2605" w:rsidP="00DF2605">
      <w:r>
        <w:t>H</w:t>
      </w:r>
      <w:r>
        <w:rPr>
          <w:rFonts w:hint="eastAsia"/>
        </w:rPr>
        <w:t>ashset</w:t>
      </w:r>
      <w:r>
        <w:rPr>
          <w:rFonts w:hint="eastAsia"/>
        </w:rPr>
        <w:t>内部使用</w:t>
      </w:r>
      <w:r>
        <w:rPr>
          <w:rFonts w:hint="eastAsia"/>
        </w:rPr>
        <w:t>hashmap</w:t>
      </w:r>
      <w:r>
        <w:rPr>
          <w:rFonts w:hint="eastAsia"/>
        </w:rPr>
        <w:t>实现，只不过</w:t>
      </w:r>
      <w:r>
        <w:rPr>
          <w:rFonts w:hint="eastAsia"/>
        </w:rPr>
        <w:t>hashset</w:t>
      </w:r>
      <w:r>
        <w:rPr>
          <w:rFonts w:hint="eastAsia"/>
        </w:rPr>
        <w:t>里面的</w:t>
      </w:r>
      <w:r>
        <w:rPr>
          <w:rFonts w:hint="eastAsia"/>
        </w:rPr>
        <w:t>hashmap</w:t>
      </w:r>
      <w:r>
        <w:rPr>
          <w:rFonts w:hint="eastAsia"/>
        </w:rPr>
        <w:t>所有的</w:t>
      </w:r>
      <w:r>
        <w:rPr>
          <w:rFonts w:hint="eastAsia"/>
        </w:rPr>
        <w:t>value</w:t>
      </w:r>
      <w:r>
        <w:rPr>
          <w:rFonts w:hint="eastAsia"/>
        </w:rPr>
        <w:t>都是同一个</w:t>
      </w:r>
      <w:r>
        <w:rPr>
          <w:rFonts w:hint="eastAsia"/>
        </w:rPr>
        <w:t>object</w:t>
      </w:r>
      <w:r>
        <w:rPr>
          <w:rFonts w:hint="eastAsia"/>
        </w:rPr>
        <w:t>而已。</w:t>
      </w:r>
      <w:r w:rsidRPr="008A3DF1">
        <w:rPr>
          <w:b/>
          <w:bCs/>
        </w:rPr>
        <w:t>private</w:t>
      </w:r>
      <w:r w:rsidRPr="008A3DF1">
        <w:t xml:space="preserve"> </w:t>
      </w:r>
      <w:r w:rsidRPr="008A3DF1">
        <w:rPr>
          <w:b/>
          <w:bCs/>
        </w:rPr>
        <w:t>transient</w:t>
      </w:r>
      <w:r w:rsidRPr="008A3DF1">
        <w:t xml:space="preserve"> HashMap&lt;E,Object&gt; map;</w:t>
      </w:r>
      <w:r>
        <w:rPr>
          <w:rFonts w:hint="eastAsia"/>
        </w:rPr>
        <w:t>只是包含了</w:t>
      </w:r>
      <w:r>
        <w:rPr>
          <w:rFonts w:hint="eastAsia"/>
        </w:rPr>
        <w:t>hashmap</w:t>
      </w:r>
      <w:r>
        <w:rPr>
          <w:rFonts w:hint="eastAsia"/>
        </w:rPr>
        <w:t>的</w:t>
      </w:r>
      <w:r>
        <w:rPr>
          <w:rFonts w:hint="eastAsia"/>
        </w:rPr>
        <w:t>key</w:t>
      </w:r>
      <w:r>
        <w:rPr>
          <w:rFonts w:hint="eastAsia"/>
        </w:rPr>
        <w:t>。</w:t>
      </w:r>
    </w:p>
    <w:p w:rsidR="00DF2605" w:rsidRDefault="00DF2605" w:rsidP="00DF2605"/>
    <w:p w:rsidR="00362167" w:rsidRDefault="00362167" w:rsidP="00362167">
      <w:pPr>
        <w:pStyle w:val="2"/>
      </w:pPr>
      <w:r>
        <w:rPr>
          <w:rFonts w:hint="eastAsia"/>
        </w:rPr>
        <w:t>TreeSet</w:t>
      </w:r>
    </w:p>
    <w:p w:rsidR="00362167" w:rsidRDefault="00362167" w:rsidP="00362167">
      <w:r>
        <w:rPr>
          <w:rFonts w:hint="eastAsia"/>
        </w:rPr>
        <w:t>TreeSet</w:t>
      </w:r>
      <w:r>
        <w:rPr>
          <w:rFonts w:hint="eastAsia"/>
        </w:rPr>
        <w:t>可以对集合中的元素按照某种规则进行排序。</w:t>
      </w:r>
    </w:p>
    <w:p w:rsidR="00362167" w:rsidRDefault="00362167" w:rsidP="00362167">
      <w:r>
        <w:rPr>
          <w:rFonts w:hint="eastAsia"/>
        </w:rPr>
        <w:t>特点：排序和唯一性。</w:t>
      </w:r>
    </w:p>
    <w:p w:rsidR="00362167" w:rsidRDefault="00362167" w:rsidP="00362167">
      <w:r>
        <w:rPr>
          <w:rFonts w:hint="eastAsia"/>
        </w:rPr>
        <w:t>排序：自然排序和比较器排序。</w:t>
      </w:r>
    </w:p>
    <w:p w:rsidR="00362167" w:rsidRDefault="00362167" w:rsidP="00362167">
      <w:r>
        <w:tab/>
        <w:t xml:space="preserve">   </w:t>
      </w:r>
      <w:r>
        <w:rPr>
          <w:rFonts w:hint="eastAsia"/>
        </w:rPr>
        <w:t>元素需要实现</w:t>
      </w:r>
      <w:r>
        <w:rPr>
          <w:rFonts w:hint="eastAsia"/>
        </w:rPr>
        <w:t>Comparable</w:t>
      </w:r>
      <w:r>
        <w:rPr>
          <w:rFonts w:hint="eastAsia"/>
        </w:rPr>
        <w:t>接口，重写</w:t>
      </w:r>
      <w:r>
        <w:rPr>
          <w:rFonts w:hint="eastAsia"/>
        </w:rPr>
        <w:t>compareTo</w:t>
      </w:r>
      <w:r>
        <w:rPr>
          <w:rFonts w:hint="eastAsia"/>
        </w:rPr>
        <w:t>方法。</w:t>
      </w:r>
      <w:r>
        <w:rPr>
          <w:rFonts w:hint="eastAsia"/>
        </w:rPr>
        <w:t xml:space="preserve"> </w:t>
      </w:r>
      <w:r>
        <w:rPr>
          <w:rFonts w:hint="eastAsia"/>
        </w:rPr>
        <w:t>这表示自然排序。</w:t>
      </w:r>
    </w:p>
    <w:p w:rsidR="00362167" w:rsidRDefault="00362167" w:rsidP="00362167">
      <w:r>
        <w:rPr>
          <w:rFonts w:hint="eastAsia"/>
        </w:rPr>
        <w:t>唯一性：依赖于元素的</w:t>
      </w:r>
      <w:r>
        <w:rPr>
          <w:rFonts w:hint="eastAsia"/>
        </w:rPr>
        <w:t>compareTo</w:t>
      </w:r>
      <w:r>
        <w:rPr>
          <w:rFonts w:hint="eastAsia"/>
        </w:rPr>
        <w:t>方法</w:t>
      </w:r>
      <w:r w:rsidR="00692712">
        <w:rPr>
          <w:rFonts w:hint="eastAsia"/>
        </w:rPr>
        <w:t>（是否返回</w:t>
      </w:r>
      <w:r w:rsidR="00692712">
        <w:rPr>
          <w:rFonts w:hint="eastAsia"/>
        </w:rPr>
        <w:t>0</w:t>
      </w:r>
      <w:r w:rsidR="00692712">
        <w:rPr>
          <w:rFonts w:hint="eastAsia"/>
        </w:rPr>
        <w:t>）</w:t>
      </w:r>
    </w:p>
    <w:p w:rsidR="00CB0DE3" w:rsidRDefault="00CB0DE3" w:rsidP="00362167">
      <w:r>
        <w:rPr>
          <w:rFonts w:hint="eastAsia"/>
        </w:rPr>
        <w:t>底层是红黑树，在插入的时候，第一个元素作为根，后续的元素如果比根大，则放到右子树中，如果小则放在左子树中。如果相等，直接丢弃。</w:t>
      </w:r>
    </w:p>
    <w:p w:rsidR="00362167" w:rsidRDefault="00362167" w:rsidP="00362167"/>
    <w:p w:rsidR="00362167" w:rsidRDefault="006017F5" w:rsidP="00362167">
      <w:r>
        <w:rPr>
          <w:rFonts w:hint="eastAsia"/>
        </w:rPr>
        <w:lastRenderedPageBreak/>
        <w:t>比较器排序：元素具有比较性，让元素实现自然排序的接口，集合具备比较性，使用比较器排序。</w:t>
      </w:r>
      <w:r>
        <w:t>P</w:t>
      </w:r>
      <w:r>
        <w:rPr>
          <w:rFonts w:hint="eastAsia"/>
        </w:rPr>
        <w:t xml:space="preserve">ublic </w:t>
      </w:r>
      <w:r>
        <w:t>TreeSet(Comparator com){}</w:t>
      </w:r>
    </w:p>
    <w:p w:rsidR="006017F5" w:rsidRDefault="006017F5" w:rsidP="00362167"/>
    <w:p w:rsidR="006017F5" w:rsidRDefault="006017F5" w:rsidP="00362167"/>
    <w:p w:rsidR="006017F5" w:rsidRPr="00362167" w:rsidRDefault="006017F5" w:rsidP="00362167"/>
    <w:p w:rsidR="00DF2605" w:rsidRDefault="00DF2605" w:rsidP="00DF2605">
      <w:pPr>
        <w:pStyle w:val="2"/>
      </w:pPr>
      <w:r>
        <w:t>F</w:t>
      </w:r>
      <w:r>
        <w:rPr>
          <w:rFonts w:hint="eastAsia"/>
        </w:rPr>
        <w:t>ail-fast</w:t>
      </w:r>
      <w:r>
        <w:rPr>
          <w:rFonts w:hint="eastAsia"/>
        </w:rPr>
        <w:t>机制</w:t>
      </w:r>
    </w:p>
    <w:p w:rsidR="00DF2605" w:rsidRDefault="00DF2605" w:rsidP="00DF2605">
      <w:r>
        <w:rPr>
          <w:rFonts w:hint="eastAsia"/>
        </w:rPr>
        <w:t>快速失败，是</w:t>
      </w:r>
      <w:r>
        <w:rPr>
          <w:rFonts w:hint="eastAsia"/>
        </w:rPr>
        <w:t>java</w:t>
      </w:r>
      <w:r>
        <w:rPr>
          <w:rFonts w:hint="eastAsia"/>
        </w:rPr>
        <w:t>集合中的一种错误检测机制。当多个线程对集合进行结构上的改变操作时，就有可能会产生</w:t>
      </w:r>
      <w:r>
        <w:rPr>
          <w:rFonts w:hint="eastAsia"/>
        </w:rPr>
        <w:t>fail-fast</w:t>
      </w:r>
      <w:r>
        <w:rPr>
          <w:rFonts w:hint="eastAsia"/>
        </w:rPr>
        <w:t>机制。例如存在两个线程</w:t>
      </w:r>
      <w:r>
        <w:rPr>
          <w:rFonts w:hint="eastAsia"/>
        </w:rPr>
        <w:t>1</w:t>
      </w:r>
      <w:r>
        <w:rPr>
          <w:rFonts w:hint="eastAsia"/>
        </w:rPr>
        <w:t>和</w:t>
      </w:r>
      <w:r>
        <w:rPr>
          <w:rFonts w:hint="eastAsia"/>
        </w:rPr>
        <w:t>2</w:t>
      </w:r>
      <w:r>
        <w:rPr>
          <w:rFonts w:hint="eastAsia"/>
        </w:rPr>
        <w:t>，线程</w:t>
      </w:r>
      <w:r>
        <w:rPr>
          <w:rFonts w:hint="eastAsia"/>
        </w:rPr>
        <w:t>1</w:t>
      </w:r>
      <w:r>
        <w:rPr>
          <w:rFonts w:hint="eastAsia"/>
        </w:rPr>
        <w:t>通过</w:t>
      </w:r>
      <w:r>
        <w:rPr>
          <w:rFonts w:hint="eastAsia"/>
        </w:rPr>
        <w:t>Iterator</w:t>
      </w:r>
      <w:r>
        <w:rPr>
          <w:rFonts w:hint="eastAsia"/>
        </w:rPr>
        <w:t>在遍历集合中元素时，线程</w:t>
      </w:r>
      <w:r>
        <w:rPr>
          <w:rFonts w:hint="eastAsia"/>
        </w:rPr>
        <w:t>2</w:t>
      </w:r>
      <w:r>
        <w:rPr>
          <w:rFonts w:hint="eastAsia"/>
        </w:rPr>
        <w:t>修改了集合的结构（添加或者删除元素），这个时候就会抛出</w:t>
      </w:r>
      <w:r>
        <w:rPr>
          <w:rFonts w:hint="eastAsia"/>
        </w:rPr>
        <w:t>ConcurrentModificationException</w:t>
      </w:r>
      <w:r>
        <w:rPr>
          <w:rFonts w:hint="eastAsia"/>
        </w:rPr>
        <w:t>异常，从而产生了</w:t>
      </w:r>
      <w:r>
        <w:rPr>
          <w:rFonts w:hint="eastAsia"/>
        </w:rPr>
        <w:t>fail</w:t>
      </w:r>
      <w:r>
        <w:t>-fast</w:t>
      </w:r>
      <w:r>
        <w:rPr>
          <w:rFonts w:hint="eastAsia"/>
        </w:rPr>
        <w:t>机制。</w:t>
      </w:r>
    </w:p>
    <w:p w:rsidR="00DF2605" w:rsidRDefault="00DF2605" w:rsidP="00DF2605">
      <w:r>
        <w:rPr>
          <w:rFonts w:hint="eastAsia"/>
        </w:rPr>
        <w:t>并发修改异常</w:t>
      </w:r>
      <w:r>
        <w:rPr>
          <w:rFonts w:hint="eastAsia"/>
        </w:rPr>
        <w:t>ConcurrentModificationException</w:t>
      </w:r>
      <w:r>
        <w:rPr>
          <w:rFonts w:hint="eastAsia"/>
        </w:rPr>
        <w:t>：</w:t>
      </w:r>
      <w:r w:rsidRPr="00033825">
        <w:rPr>
          <w:rFonts w:hint="eastAsia"/>
          <w:b/>
        </w:rPr>
        <w:t>方法检测到对象的并发修改时，但是不允许这种修改，就会抛出该异常</w:t>
      </w:r>
      <w:r>
        <w:rPr>
          <w:rFonts w:hint="eastAsia"/>
        </w:rPr>
        <w:t>。单线程和多线程时都有可能产生这种异常。</w:t>
      </w:r>
    </w:p>
    <w:p w:rsidR="00033825" w:rsidRDefault="00033825" w:rsidP="00DF2605">
      <w:r>
        <w:rPr>
          <w:rFonts w:hint="eastAsia"/>
        </w:rPr>
        <w:t>在单线程中，在使用迭代器进行遍历时，</w:t>
      </w:r>
      <w:r w:rsidR="00C4324F">
        <w:rPr>
          <w:rFonts w:hint="eastAsia"/>
        </w:rPr>
        <w:t>判断成功后，</w:t>
      </w:r>
      <w:r>
        <w:rPr>
          <w:rFonts w:hint="eastAsia"/>
        </w:rPr>
        <w:t>通过调用集合的</w:t>
      </w:r>
      <w:r>
        <w:rPr>
          <w:rFonts w:hint="eastAsia"/>
        </w:rPr>
        <w:t>add</w:t>
      </w:r>
      <w:r>
        <w:rPr>
          <w:rFonts w:hint="eastAsia"/>
        </w:rPr>
        <w:t>方法向集合中添加新的元素，这时会抛出异常。</w:t>
      </w:r>
    </w:p>
    <w:p w:rsidR="00C4324F" w:rsidRDefault="00C4324F" w:rsidP="00DF2605">
      <w:r>
        <w:rPr>
          <w:rFonts w:hint="eastAsia"/>
        </w:rPr>
        <w:t>解决方法：迭代器遍历元素</w:t>
      </w:r>
      <w:r>
        <w:rPr>
          <w:rFonts w:hint="eastAsia"/>
        </w:rPr>
        <w:t xml:space="preserve"> </w:t>
      </w:r>
      <w:r>
        <w:rPr>
          <w:rFonts w:hint="eastAsia"/>
        </w:rPr>
        <w:t>迭代器修改元素</w:t>
      </w:r>
      <w:r>
        <w:rPr>
          <w:rFonts w:hint="eastAsia"/>
        </w:rPr>
        <w:t xml:space="preserve"> </w:t>
      </w:r>
      <w:r>
        <w:rPr>
          <w:rFonts w:hint="eastAsia"/>
        </w:rPr>
        <w:t>元素添加到迭代元素的后面</w:t>
      </w:r>
      <w:r>
        <w:rPr>
          <w:rFonts w:hint="eastAsia"/>
        </w:rPr>
        <w:t xml:space="preserve"> </w:t>
      </w:r>
      <w:r>
        <w:rPr>
          <w:rFonts w:hint="eastAsia"/>
        </w:rPr>
        <w:t>或者</w:t>
      </w:r>
      <w:r>
        <w:rPr>
          <w:rFonts w:hint="eastAsia"/>
        </w:rPr>
        <w:t xml:space="preserve"> </w:t>
      </w:r>
      <w:r>
        <w:rPr>
          <w:rFonts w:hint="eastAsia"/>
        </w:rPr>
        <w:t>集合遍历元素</w:t>
      </w:r>
      <w:r>
        <w:rPr>
          <w:rFonts w:hint="eastAsia"/>
        </w:rPr>
        <w:t xml:space="preserve"> </w:t>
      </w:r>
      <w:r>
        <w:rPr>
          <w:rFonts w:hint="eastAsia"/>
        </w:rPr>
        <w:t>集合修改元素（</w:t>
      </w:r>
      <w:r>
        <w:rPr>
          <w:rFonts w:hint="eastAsia"/>
        </w:rPr>
        <w:t>for</w:t>
      </w:r>
      <w:r>
        <w:rPr>
          <w:rFonts w:hint="eastAsia"/>
        </w:rPr>
        <w:t>）元素添加到集合尾部</w:t>
      </w:r>
    </w:p>
    <w:p w:rsidR="00DF2605" w:rsidRDefault="00DF2605" w:rsidP="00DF2605"/>
    <w:p w:rsidR="00DF2605" w:rsidRDefault="00DF2605" w:rsidP="00DF2605">
      <w:pPr>
        <w:jc w:val="left"/>
      </w:pPr>
      <w:r>
        <w:rPr>
          <w:rFonts w:hint="eastAsia"/>
        </w:rPr>
        <w:t>分析</w:t>
      </w:r>
      <w:r>
        <w:rPr>
          <w:rFonts w:hint="eastAsia"/>
        </w:rPr>
        <w:t>ArrayList</w:t>
      </w:r>
      <w:r>
        <w:rPr>
          <w:rFonts w:hint="eastAsia"/>
        </w:rPr>
        <w:t>源码可知，迭代器在调用</w:t>
      </w:r>
      <w:r>
        <w:rPr>
          <w:rFonts w:hint="eastAsia"/>
        </w:rPr>
        <w:t>next</w:t>
      </w:r>
      <w:r>
        <w:t xml:space="preserve">() </w:t>
      </w:r>
      <w:r>
        <w:rPr>
          <w:rFonts w:hint="eastAsia"/>
        </w:rPr>
        <w:t>和</w:t>
      </w:r>
      <w:r>
        <w:rPr>
          <w:rFonts w:hint="eastAsia"/>
        </w:rPr>
        <w:t>remove()</w:t>
      </w:r>
      <w:r>
        <w:rPr>
          <w:rFonts w:hint="eastAsia"/>
        </w:rPr>
        <w:t>方法时，都会调用</w:t>
      </w:r>
      <w:r w:rsidRPr="00D01213">
        <w:t>checkForComodification</w:t>
      </w:r>
      <w:r>
        <w:rPr>
          <w:rFonts w:hint="eastAsia"/>
        </w:rPr>
        <w:t>()</w:t>
      </w:r>
      <w:r>
        <w:rPr>
          <w:rFonts w:hint="eastAsia"/>
        </w:rPr>
        <w:t>方法，该方法主要就是检测</w:t>
      </w:r>
      <w:r>
        <w:rPr>
          <w:rFonts w:hint="eastAsia"/>
        </w:rPr>
        <w:t>modCount</w:t>
      </w:r>
      <w:r>
        <w:rPr>
          <w:rFonts w:hint="eastAsia"/>
        </w:rPr>
        <w:t>和</w:t>
      </w:r>
      <w:r w:rsidRPr="00D01213">
        <w:t>expectedModCount</w:t>
      </w:r>
      <w:r>
        <w:rPr>
          <w:rFonts w:hint="eastAsia"/>
        </w:rPr>
        <w:t>是否相等。如果不相等则抛出异常，从而产生了</w:t>
      </w:r>
      <w:r>
        <w:rPr>
          <w:rFonts w:hint="eastAsia"/>
        </w:rPr>
        <w:t>fail</w:t>
      </w:r>
      <w:r>
        <w:t>-fast</w:t>
      </w:r>
      <w:r>
        <w:rPr>
          <w:rFonts w:hint="eastAsia"/>
        </w:rPr>
        <w:t>机制。</w:t>
      </w:r>
    </w:p>
    <w:p w:rsidR="00DF2605" w:rsidRDefault="00DF2605" w:rsidP="00DF2605">
      <w:pPr>
        <w:jc w:val="left"/>
      </w:pPr>
      <w:r w:rsidRPr="006B51F8">
        <w:rPr>
          <w:rFonts w:hint="eastAsia"/>
        </w:rPr>
        <w:t>modCount</w:t>
      </w:r>
      <w:r>
        <w:rPr>
          <w:rFonts w:hint="eastAsia"/>
        </w:rPr>
        <w:t>用来记录集合修改的次数，每修改一次（添加或者删除），</w:t>
      </w:r>
      <w:r w:rsidRPr="006B51F8">
        <w:rPr>
          <w:rFonts w:hint="eastAsia"/>
        </w:rPr>
        <w:t>modCount</w:t>
      </w:r>
      <w:r>
        <w:rPr>
          <w:rFonts w:hint="eastAsia"/>
        </w:rPr>
        <w:t>++</w:t>
      </w:r>
      <w:r>
        <w:rPr>
          <w:rFonts w:hint="eastAsia"/>
        </w:rPr>
        <w:t>。</w:t>
      </w:r>
    </w:p>
    <w:p w:rsidR="00DF2605" w:rsidRDefault="00DF2605" w:rsidP="00DF2605">
      <w:pPr>
        <w:jc w:val="left"/>
      </w:pPr>
    </w:p>
    <w:p w:rsidR="00DF2605" w:rsidRPr="00BB7B7C" w:rsidRDefault="00DF2605" w:rsidP="00DF2605">
      <w:pPr>
        <w:jc w:val="left"/>
        <w:rPr>
          <w:b/>
        </w:rPr>
      </w:pPr>
      <w:r w:rsidRPr="00BB7B7C">
        <w:rPr>
          <w:rFonts w:hint="eastAsia"/>
          <w:b/>
        </w:rPr>
        <w:t>具体分析如下：</w:t>
      </w:r>
    </w:p>
    <w:p w:rsidR="00DF2605" w:rsidRPr="00AF71BE" w:rsidRDefault="00DF2605" w:rsidP="00DF2605">
      <w:pPr>
        <w:ind w:firstLineChars="100" w:firstLine="211"/>
        <w:jc w:val="left"/>
        <w:rPr>
          <w:b/>
        </w:rPr>
      </w:pPr>
      <w:r w:rsidRPr="00AF71BE">
        <w:rPr>
          <w:rFonts w:hint="eastAsia"/>
          <w:b/>
        </w:rPr>
        <w:t>线程</w:t>
      </w:r>
      <w:r w:rsidRPr="00AF71BE">
        <w:rPr>
          <w:rFonts w:hint="eastAsia"/>
          <w:b/>
        </w:rPr>
        <w:t>1</w:t>
      </w:r>
      <w:r w:rsidRPr="00AF71BE">
        <w:rPr>
          <w:rFonts w:hint="eastAsia"/>
          <w:b/>
        </w:rPr>
        <w:t>在遍历集合</w:t>
      </w:r>
      <w:r w:rsidRPr="00AF71BE">
        <w:rPr>
          <w:rFonts w:hint="eastAsia"/>
          <w:b/>
        </w:rPr>
        <w:t>A</w:t>
      </w:r>
      <w:r w:rsidRPr="00AF71BE">
        <w:rPr>
          <w:rFonts w:hint="eastAsia"/>
          <w:b/>
        </w:rPr>
        <w:t>。调用了集合的</w:t>
      </w:r>
      <w:r w:rsidRPr="00AF71BE">
        <w:rPr>
          <w:rFonts w:hint="eastAsia"/>
          <w:b/>
        </w:rPr>
        <w:t>iterator</w:t>
      </w:r>
      <w:r w:rsidRPr="00AF71BE">
        <w:rPr>
          <w:rFonts w:hint="eastAsia"/>
          <w:b/>
        </w:rPr>
        <w:t>方法。</w:t>
      </w:r>
    </w:p>
    <w:p w:rsidR="00DF2605" w:rsidRDefault="00DF2605" w:rsidP="00DF2605">
      <w:pPr>
        <w:autoSpaceDE w:val="0"/>
        <w:autoSpaceDN w:val="0"/>
        <w:adjustRightInd w:val="0"/>
        <w:ind w:firstLine="42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Iterator&lt;E&gt; </w:t>
      </w:r>
      <w:r>
        <w:rPr>
          <w:rFonts w:ascii="Courier New" w:hAnsi="Courier New" w:cs="Courier New"/>
          <w:color w:val="000000"/>
          <w:kern w:val="0"/>
          <w:sz w:val="20"/>
          <w:szCs w:val="20"/>
          <w:highlight w:val="lightGray"/>
        </w:rPr>
        <w:t>iterator</w:t>
      </w:r>
      <w:r>
        <w:rPr>
          <w:rFonts w:ascii="Courier New" w:hAnsi="Courier New" w:cs="Courier New"/>
          <w:color w:val="000000"/>
          <w:kern w:val="0"/>
          <w:sz w:val="20"/>
          <w:szCs w:val="20"/>
        </w:rPr>
        <w:t>() {</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Itr();</w:t>
      </w:r>
    </w:p>
    <w:p w:rsidR="00DF2605" w:rsidRDefault="00DF2605" w:rsidP="00DF2605">
      <w:pPr>
        <w:jc w:val="left"/>
      </w:pPr>
      <w:r>
        <w:rPr>
          <w:rFonts w:ascii="Courier New" w:hAnsi="Courier New" w:cs="Courier New"/>
          <w:color w:val="000000"/>
          <w:kern w:val="0"/>
          <w:sz w:val="20"/>
          <w:szCs w:val="20"/>
        </w:rPr>
        <w:t xml:space="preserve">    }</w:t>
      </w:r>
    </w:p>
    <w:p w:rsidR="00DF2605" w:rsidRPr="00AF71BE" w:rsidRDefault="00DF2605" w:rsidP="00DF2605">
      <w:pPr>
        <w:jc w:val="left"/>
        <w:rPr>
          <w:b/>
        </w:rPr>
      </w:pPr>
      <w:r>
        <w:rPr>
          <w:rFonts w:hint="eastAsia"/>
        </w:rPr>
        <w:t xml:space="preserve">  </w:t>
      </w:r>
      <w:r w:rsidRPr="00AF71BE">
        <w:rPr>
          <w:rFonts w:hint="eastAsia"/>
          <w:b/>
        </w:rPr>
        <w:t xml:space="preserve"> Itr</w:t>
      </w:r>
      <w:r w:rsidRPr="00AF71BE">
        <w:rPr>
          <w:rFonts w:hint="eastAsia"/>
          <w:b/>
        </w:rPr>
        <w:t>是</w:t>
      </w:r>
      <w:r w:rsidRPr="00AF71BE">
        <w:rPr>
          <w:rFonts w:hint="eastAsia"/>
          <w:b/>
        </w:rPr>
        <w:t>ArrayList</w:t>
      </w:r>
      <w:r w:rsidRPr="00AF71BE">
        <w:rPr>
          <w:rFonts w:hint="eastAsia"/>
          <w:b/>
        </w:rPr>
        <w:t>的内部类，实现了</w:t>
      </w:r>
      <w:r w:rsidRPr="00AF71BE">
        <w:rPr>
          <w:rFonts w:hint="eastAsia"/>
          <w:b/>
        </w:rPr>
        <w:t>Iterator</w:t>
      </w:r>
      <w:r w:rsidRPr="00AF71BE">
        <w:rPr>
          <w:rFonts w:hint="eastAsia"/>
          <w:b/>
        </w:rPr>
        <w:t>接口</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Itr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Iterator&lt;E&gt; {</w:t>
      </w:r>
    </w:p>
    <w:p w:rsidR="00DF2605" w:rsidRDefault="00DF2605" w:rsidP="00DF2605">
      <w:pPr>
        <w:autoSpaceDE w:val="0"/>
        <w:autoSpaceDN w:val="0"/>
        <w:adjustRightInd w:val="0"/>
        <w:jc w:val="left"/>
        <w:rPr>
          <w:rFonts w:ascii="Courier New" w:hAnsi="Courier New" w:cs="Courier New"/>
          <w:color w:val="3F7F5F"/>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cursor</w:t>
      </w:r>
      <w:r>
        <w:rPr>
          <w:rFonts w:ascii="Courier New" w:hAnsi="Courier New" w:cs="Courier New"/>
          <w:color w:val="000000"/>
          <w:kern w:val="0"/>
          <w:sz w:val="20"/>
          <w:szCs w:val="20"/>
        </w:rPr>
        <w:t xml:space="preserve">;      </w:t>
      </w:r>
    </w:p>
    <w:p w:rsidR="00DF2605" w:rsidRDefault="00DF2605" w:rsidP="00DF2605">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lastRet</w:t>
      </w:r>
      <w:r>
        <w:rPr>
          <w:rFonts w:ascii="Courier New" w:hAnsi="Courier New" w:cs="Courier New"/>
          <w:color w:val="000000"/>
          <w:kern w:val="0"/>
          <w:sz w:val="20"/>
          <w:szCs w:val="20"/>
        </w:rPr>
        <w:t xml:space="preserve"> = -1;        </w:t>
      </w:r>
    </w:p>
    <w:p w:rsidR="00DF2605" w:rsidRDefault="00DF2605" w:rsidP="00DF2605">
      <w:pPr>
        <w:autoSpaceDE w:val="0"/>
        <w:autoSpaceDN w:val="0"/>
        <w:adjustRightInd w:val="0"/>
        <w:ind w:left="420" w:firstLineChars="200" w:firstLine="402"/>
        <w:jc w:val="left"/>
        <w:rPr>
          <w:rFonts w:ascii="Courier New" w:hAnsi="Courier New" w:cs="Courier New"/>
          <w:kern w:val="0"/>
          <w:sz w:val="20"/>
          <w:szCs w:val="20"/>
        </w:rPr>
      </w:pP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u w:val="single"/>
        </w:rPr>
        <w:t>expectedModCount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modCount</w:t>
      </w:r>
      <w:r>
        <w:rPr>
          <w:rFonts w:ascii="Courier New" w:hAnsi="Courier New" w:cs="Courier New"/>
          <w:color w:val="000000"/>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w:t>
      </w:r>
      <w:r>
        <w:rPr>
          <w:rFonts w:ascii="Courier New" w:hAnsi="Courier New" w:cs="Courier New" w:hint="eastAsia"/>
          <w:b/>
          <w:bCs/>
          <w:color w:val="7F0055"/>
          <w:kern w:val="0"/>
          <w:sz w:val="20"/>
          <w:szCs w:val="20"/>
        </w:rPr>
        <w:t>省略</w:t>
      </w:r>
    </w:p>
    <w:p w:rsidR="00DF2605" w:rsidRDefault="00DF2605" w:rsidP="00DF2605">
      <w:pPr>
        <w:autoSpaceDE w:val="0"/>
        <w:autoSpaceDN w:val="0"/>
        <w:adjustRightInd w:val="0"/>
        <w:jc w:val="left"/>
        <w:rPr>
          <w:rFonts w:ascii="Courier New" w:hAnsi="Courier New" w:cs="Courier New"/>
          <w:kern w:val="0"/>
          <w:sz w:val="20"/>
          <w:szCs w:val="20"/>
        </w:rPr>
      </w:pP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46464"/>
          <w:kern w:val="0"/>
          <w:sz w:val="20"/>
          <w:szCs w:val="20"/>
        </w:rPr>
        <w:t>@SuppressWarnings</w:t>
      </w:r>
      <w:r>
        <w:rPr>
          <w:rFonts w:ascii="Courier New" w:hAnsi="Courier New" w:cs="Courier New"/>
          <w:color w:val="000000"/>
          <w:kern w:val="0"/>
          <w:sz w:val="20"/>
          <w:szCs w:val="20"/>
        </w:rPr>
        <w:t>(</w:t>
      </w:r>
      <w:r>
        <w:rPr>
          <w:rFonts w:ascii="Courier New" w:hAnsi="Courier New" w:cs="Courier New"/>
          <w:color w:val="2A00FF"/>
          <w:kern w:val="0"/>
          <w:sz w:val="20"/>
          <w:szCs w:val="20"/>
        </w:rPr>
        <w:t>"unchecked"</w:t>
      </w:r>
      <w:r>
        <w:rPr>
          <w:rFonts w:ascii="Courier New" w:hAnsi="Courier New" w:cs="Courier New"/>
          <w:color w:val="000000"/>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E next() {</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checkForComodification();</w:t>
      </w:r>
    </w:p>
    <w:p w:rsidR="00DF2605" w:rsidRDefault="00DF2605" w:rsidP="00DF2605">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sidRPr="00FE7F2C">
        <w:rPr>
          <w:rFonts w:ascii="Courier New" w:hAnsi="Courier New" w:cs="Courier New"/>
          <w:color w:val="000000"/>
          <w:kern w:val="0"/>
          <w:sz w:val="20"/>
          <w:szCs w:val="20"/>
        </w:rPr>
        <w:t xml:space="preserve"> </w:t>
      </w:r>
      <w:r w:rsidRPr="00FE7F2C">
        <w:rPr>
          <w:rFonts w:ascii="Courier New" w:hAnsi="Courier New" w:cs="Courier New"/>
          <w:b/>
          <w:bCs/>
          <w:color w:val="000000"/>
          <w:kern w:val="0"/>
          <w:sz w:val="20"/>
          <w:szCs w:val="20"/>
        </w:rPr>
        <w:t>………</w:t>
      </w:r>
      <w:r w:rsidRPr="00FE7F2C">
        <w:rPr>
          <w:rFonts w:ascii="Courier New" w:hAnsi="Courier New" w:cs="Courier New" w:hint="eastAsia"/>
          <w:b/>
          <w:bCs/>
          <w:color w:val="000000"/>
          <w:kern w:val="0"/>
          <w:sz w:val="20"/>
          <w:szCs w:val="20"/>
        </w:rPr>
        <w:t>省略</w:t>
      </w:r>
      <w:r>
        <w:rPr>
          <w:rFonts w:ascii="Courier New" w:hAnsi="Courier New" w:cs="Courier New"/>
          <w:color w:val="000000"/>
          <w:kern w:val="0"/>
          <w:sz w:val="20"/>
          <w:szCs w:val="20"/>
        </w:rPr>
        <w:t xml:space="preserve">        </w:t>
      </w:r>
    </w:p>
    <w:p w:rsidR="00DF2605" w:rsidRDefault="00DF2605" w:rsidP="00DF2605">
      <w:pPr>
        <w:autoSpaceDE w:val="0"/>
        <w:autoSpaceDN w:val="0"/>
        <w:adjustRightInd w:val="0"/>
        <w:ind w:firstLineChars="400" w:firstLine="800"/>
        <w:jc w:val="left"/>
        <w:rPr>
          <w:rFonts w:ascii="Courier New" w:hAnsi="Courier New" w:cs="Courier New"/>
          <w:kern w:val="0"/>
          <w:sz w:val="20"/>
          <w:szCs w:val="20"/>
        </w:rPr>
      </w:pPr>
      <w:r>
        <w:rPr>
          <w:rFonts w:ascii="Courier New" w:hAnsi="Courier New" w:cs="Courier New"/>
          <w:color w:val="000000"/>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p>
    <w:p w:rsidR="00DF2605" w:rsidRDefault="00DF2605" w:rsidP="00EC6908">
      <w:pPr>
        <w:pStyle w:val="2"/>
      </w:pPr>
      <w:r>
        <w:lastRenderedPageBreak/>
        <w:t xml:space="preserve">        </w:t>
      </w:r>
      <w:r>
        <w:rPr>
          <w:color w:val="7F0055"/>
        </w:rPr>
        <w:t>public</w:t>
      </w:r>
      <w:r>
        <w:t xml:space="preserve"> </w:t>
      </w:r>
      <w:r>
        <w:rPr>
          <w:color w:val="7F0055"/>
        </w:rPr>
        <w:t>void</w:t>
      </w:r>
      <w:r>
        <w:t xml:space="preserve"> remove() {</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lastRet</w:t>
      </w:r>
      <w:r>
        <w:rPr>
          <w:rFonts w:ascii="Courier New" w:hAnsi="Courier New" w:cs="Courier New"/>
          <w:color w:val="000000"/>
          <w:kern w:val="0"/>
          <w:sz w:val="20"/>
          <w:szCs w:val="20"/>
        </w:rPr>
        <w:t xml:space="preserve"> &lt; 0)</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IllegalStateException();</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checkForComodification();</w:t>
      </w:r>
    </w:p>
    <w:p w:rsidR="00DF2605" w:rsidRDefault="00DF2605" w:rsidP="00DF2605">
      <w:pPr>
        <w:autoSpaceDE w:val="0"/>
        <w:autoSpaceDN w:val="0"/>
        <w:adjustRightInd w:val="0"/>
        <w:jc w:val="left"/>
        <w:rPr>
          <w:rFonts w:ascii="Courier New" w:hAnsi="Courier New" w:cs="Courier New"/>
          <w:b/>
          <w:bCs/>
          <w:color w:val="7F0055"/>
          <w:kern w:val="0"/>
          <w:sz w:val="20"/>
          <w:szCs w:val="20"/>
        </w:rPr>
      </w:pPr>
      <w:r>
        <w:rPr>
          <w:rFonts w:ascii="Courier New" w:hAnsi="Courier New" w:cs="Courier New"/>
          <w:b/>
          <w:bCs/>
          <w:color w:val="7F0055"/>
          <w:kern w:val="0"/>
          <w:sz w:val="20"/>
          <w:szCs w:val="20"/>
        </w:rPr>
        <w:tab/>
      </w:r>
      <w:r>
        <w:rPr>
          <w:rFonts w:ascii="Courier New" w:hAnsi="Courier New" w:cs="Courier New"/>
          <w:b/>
          <w:bCs/>
          <w:color w:val="7F0055"/>
          <w:kern w:val="0"/>
          <w:sz w:val="20"/>
          <w:szCs w:val="20"/>
        </w:rPr>
        <w:tab/>
      </w:r>
      <w:r>
        <w:rPr>
          <w:rFonts w:ascii="Courier New" w:hAnsi="Courier New" w:cs="Courier New"/>
          <w:b/>
          <w:bCs/>
          <w:color w:val="7F0055"/>
          <w:kern w:val="0"/>
          <w:sz w:val="20"/>
          <w:szCs w:val="20"/>
        </w:rPr>
        <w:tab/>
      </w:r>
      <w:r w:rsidRPr="00CD7E30">
        <w:rPr>
          <w:rFonts w:ascii="Courier New" w:hAnsi="Courier New" w:cs="Courier New"/>
          <w:b/>
          <w:bCs/>
          <w:color w:val="7F0055"/>
          <w:kern w:val="0"/>
          <w:sz w:val="20"/>
          <w:szCs w:val="20"/>
        </w:rPr>
        <w:t>………</w:t>
      </w:r>
      <w:r w:rsidRPr="00CD7E30">
        <w:rPr>
          <w:rFonts w:ascii="Courier New" w:hAnsi="Courier New" w:cs="Courier New" w:hint="eastAsia"/>
          <w:b/>
          <w:bCs/>
          <w:color w:val="7F0055"/>
          <w:kern w:val="0"/>
          <w:sz w:val="20"/>
          <w:szCs w:val="20"/>
        </w:rPr>
        <w:t>省略</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F2605" w:rsidRDefault="00DF2605" w:rsidP="00DF2605">
      <w:pPr>
        <w:autoSpaceDE w:val="0"/>
        <w:autoSpaceDN w:val="0"/>
        <w:adjustRightInd w:val="0"/>
        <w:jc w:val="left"/>
        <w:rPr>
          <w:rFonts w:ascii="Courier New" w:hAnsi="Courier New" w:cs="Courier New"/>
          <w:kern w:val="0"/>
          <w:sz w:val="20"/>
          <w:szCs w:val="20"/>
        </w:rPr>
      </w:pP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46464"/>
          <w:kern w:val="0"/>
          <w:sz w:val="20"/>
          <w:szCs w:val="20"/>
        </w:rPr>
        <w:t>@Override</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46464"/>
          <w:kern w:val="0"/>
          <w:sz w:val="20"/>
          <w:szCs w:val="20"/>
        </w:rPr>
        <w:t>@SuppressWarnings</w:t>
      </w:r>
      <w:r>
        <w:rPr>
          <w:rFonts w:ascii="Courier New" w:hAnsi="Courier New" w:cs="Courier New"/>
          <w:color w:val="000000"/>
          <w:kern w:val="0"/>
          <w:sz w:val="20"/>
          <w:szCs w:val="20"/>
        </w:rPr>
        <w:t>(</w:t>
      </w:r>
      <w:r>
        <w:rPr>
          <w:rFonts w:ascii="Courier New" w:hAnsi="Courier New" w:cs="Courier New"/>
          <w:color w:val="2A00FF"/>
          <w:kern w:val="0"/>
          <w:sz w:val="20"/>
          <w:szCs w:val="20"/>
        </w:rPr>
        <w:t>"unchecked"</w:t>
      </w:r>
      <w:r>
        <w:rPr>
          <w:rFonts w:ascii="Courier New" w:hAnsi="Courier New" w:cs="Courier New"/>
          <w:color w:val="000000"/>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forEachRemaining(Consumer&lt;? </w:t>
      </w:r>
      <w:r>
        <w:rPr>
          <w:rFonts w:ascii="Courier New" w:hAnsi="Courier New" w:cs="Courier New"/>
          <w:b/>
          <w:bCs/>
          <w:color w:val="7F0055"/>
          <w:kern w:val="0"/>
          <w:sz w:val="20"/>
          <w:szCs w:val="20"/>
        </w:rPr>
        <w:t>super</w:t>
      </w:r>
      <w:r>
        <w:rPr>
          <w:rFonts w:ascii="Courier New" w:hAnsi="Courier New" w:cs="Courier New"/>
          <w:color w:val="000000"/>
          <w:kern w:val="0"/>
          <w:sz w:val="20"/>
          <w:szCs w:val="20"/>
        </w:rPr>
        <w:t xml:space="preserve"> E&gt; </w:t>
      </w:r>
      <w:r>
        <w:rPr>
          <w:rFonts w:ascii="Courier New" w:hAnsi="Courier New" w:cs="Courier New"/>
          <w:color w:val="6A3E3E"/>
          <w:kern w:val="0"/>
          <w:sz w:val="20"/>
          <w:szCs w:val="20"/>
        </w:rPr>
        <w:t>consumer</w:t>
      </w:r>
      <w:r>
        <w:rPr>
          <w:rFonts w:ascii="Courier New" w:hAnsi="Courier New" w:cs="Courier New"/>
          <w:color w:val="000000"/>
          <w:kern w:val="0"/>
          <w:sz w:val="20"/>
          <w:szCs w:val="20"/>
        </w:rPr>
        <w:t>) {</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sidRPr="0032545F">
        <w:rPr>
          <w:rFonts w:ascii="Courier New" w:hAnsi="Courier New" w:cs="Courier New"/>
          <w:color w:val="000000"/>
          <w:kern w:val="0"/>
          <w:sz w:val="20"/>
          <w:szCs w:val="20"/>
        </w:rPr>
        <w:t xml:space="preserve"> </w:t>
      </w:r>
      <w:r w:rsidRPr="0032545F">
        <w:rPr>
          <w:rFonts w:ascii="Courier New" w:hAnsi="Courier New" w:cs="Courier New"/>
          <w:b/>
          <w:bCs/>
          <w:color w:val="000000"/>
          <w:kern w:val="0"/>
          <w:sz w:val="20"/>
          <w:szCs w:val="20"/>
        </w:rPr>
        <w:t>………</w:t>
      </w:r>
      <w:r w:rsidRPr="0032545F">
        <w:rPr>
          <w:rFonts w:ascii="Courier New" w:hAnsi="Courier New" w:cs="Courier New" w:hint="eastAsia"/>
          <w:b/>
          <w:bCs/>
          <w:color w:val="000000"/>
          <w:kern w:val="0"/>
          <w:sz w:val="20"/>
          <w:szCs w:val="20"/>
        </w:rPr>
        <w:t>省略</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checkForComodification();</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F2605" w:rsidRDefault="00DF2605" w:rsidP="00DF2605">
      <w:pPr>
        <w:autoSpaceDE w:val="0"/>
        <w:autoSpaceDN w:val="0"/>
        <w:adjustRightInd w:val="0"/>
        <w:jc w:val="left"/>
        <w:rPr>
          <w:rFonts w:ascii="Courier New" w:hAnsi="Courier New" w:cs="Courier New"/>
          <w:kern w:val="0"/>
          <w:sz w:val="20"/>
          <w:szCs w:val="20"/>
        </w:rPr>
      </w:pP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checkForComodification() {</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modCount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expectedModCount</w:t>
      </w:r>
      <w:r>
        <w:rPr>
          <w:rFonts w:ascii="Courier New" w:hAnsi="Courier New" w:cs="Courier New"/>
          <w:color w:val="000000"/>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ConcurrentModificationException();</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F2605" w:rsidRDefault="00DF2605" w:rsidP="00DF2605">
      <w:pPr>
        <w:jc w:val="left"/>
      </w:pPr>
      <w:r>
        <w:rPr>
          <w:rFonts w:ascii="Courier New" w:hAnsi="Courier New" w:cs="Courier New"/>
          <w:color w:val="000000"/>
          <w:kern w:val="0"/>
          <w:sz w:val="20"/>
          <w:szCs w:val="20"/>
        </w:rPr>
        <w:t xml:space="preserve">    }</w:t>
      </w:r>
    </w:p>
    <w:p w:rsidR="00DF2605" w:rsidRPr="00705834" w:rsidRDefault="00DF2605" w:rsidP="00DF2605">
      <w:pPr>
        <w:jc w:val="left"/>
        <w:rPr>
          <w:b/>
        </w:rPr>
      </w:pPr>
      <w:r w:rsidRPr="00705834">
        <w:rPr>
          <w:rFonts w:hint="eastAsia"/>
          <w:b/>
        </w:rPr>
        <w:t>由上述可知，在调用</w:t>
      </w:r>
      <w:r w:rsidRPr="00705834">
        <w:rPr>
          <w:rFonts w:hint="eastAsia"/>
          <w:b/>
        </w:rPr>
        <w:t>remove</w:t>
      </w:r>
      <w:r w:rsidRPr="00705834">
        <w:rPr>
          <w:rFonts w:hint="eastAsia"/>
          <w:b/>
        </w:rPr>
        <w:t>和</w:t>
      </w:r>
      <w:r w:rsidRPr="00705834">
        <w:rPr>
          <w:rFonts w:hint="eastAsia"/>
          <w:b/>
        </w:rPr>
        <w:t>next</w:t>
      </w:r>
      <w:r w:rsidRPr="00705834">
        <w:rPr>
          <w:rFonts w:hint="eastAsia"/>
          <w:b/>
        </w:rPr>
        <w:t>方法时都会调用</w:t>
      </w:r>
      <w:r w:rsidRPr="00705834">
        <w:rPr>
          <w:b/>
        </w:rPr>
        <w:t>checkForComodification()</w:t>
      </w:r>
      <w:r w:rsidRPr="00705834">
        <w:rPr>
          <w:rFonts w:hint="eastAsia"/>
          <w:b/>
        </w:rPr>
        <w:t>方法。</w:t>
      </w:r>
    </w:p>
    <w:p w:rsidR="00DF2605" w:rsidRPr="00705834" w:rsidRDefault="00DF2605" w:rsidP="00DF2605">
      <w:pPr>
        <w:jc w:val="left"/>
        <w:rPr>
          <w:b/>
        </w:rPr>
      </w:pPr>
      <w:r w:rsidRPr="00705834">
        <w:rPr>
          <w:rFonts w:hint="eastAsia"/>
          <w:b/>
        </w:rPr>
        <w:t>看看</w:t>
      </w:r>
      <w:r w:rsidRPr="00705834">
        <w:rPr>
          <w:b/>
        </w:rPr>
        <w:t>checkForComodification()</w:t>
      </w:r>
      <w:r w:rsidRPr="00705834">
        <w:rPr>
          <w:rFonts w:hint="eastAsia"/>
          <w:b/>
        </w:rPr>
        <w:t>方法的实现，代码如下：</w:t>
      </w:r>
    </w:p>
    <w:p w:rsidR="00DF2605" w:rsidRDefault="00DF2605" w:rsidP="00DF2605">
      <w:pPr>
        <w:autoSpaceDE w:val="0"/>
        <w:autoSpaceDN w:val="0"/>
        <w:adjustRightInd w:val="0"/>
        <w:ind w:left="420" w:firstLine="420"/>
        <w:jc w:val="left"/>
        <w:rPr>
          <w:rFonts w:ascii="Courier New" w:hAnsi="Courier New" w:cs="Courier New"/>
          <w:kern w:val="0"/>
          <w:sz w:val="20"/>
          <w:szCs w:val="20"/>
        </w:rPr>
      </w:pP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checkForComodification</w:t>
      </w:r>
      <w:r>
        <w:rPr>
          <w:rFonts w:ascii="Courier New" w:hAnsi="Courier New" w:cs="Courier New"/>
          <w:color w:val="000000"/>
          <w:kern w:val="0"/>
          <w:sz w:val="20"/>
          <w:szCs w:val="20"/>
        </w:rPr>
        <w:t>() {</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modCount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expectedModCount</w:t>
      </w:r>
      <w:r>
        <w:rPr>
          <w:rFonts w:ascii="Courier New" w:hAnsi="Courier New" w:cs="Courier New"/>
          <w:color w:val="000000"/>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ConcurrentModificationException();</w:t>
      </w:r>
    </w:p>
    <w:p w:rsidR="00DF2605" w:rsidRDefault="00DF2605" w:rsidP="00DF2605">
      <w:pPr>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
    <w:p w:rsidR="00DF2605" w:rsidRPr="00705834" w:rsidRDefault="00DF2605" w:rsidP="00DF2605">
      <w:pPr>
        <w:jc w:val="left"/>
        <w:rPr>
          <w:b/>
        </w:rPr>
      </w:pPr>
      <w:r w:rsidRPr="00705834">
        <w:rPr>
          <w:rFonts w:hint="eastAsia"/>
          <w:b/>
        </w:rPr>
        <w:t>这里进行了</w:t>
      </w:r>
      <w:r w:rsidRPr="00705834">
        <w:rPr>
          <w:b/>
        </w:rPr>
        <w:t xml:space="preserve">modCount </w:t>
      </w:r>
      <w:r w:rsidRPr="00705834">
        <w:rPr>
          <w:rFonts w:hint="eastAsia"/>
          <w:b/>
        </w:rPr>
        <w:t>和</w:t>
      </w:r>
      <w:r w:rsidRPr="00705834">
        <w:rPr>
          <w:b/>
        </w:rPr>
        <w:t>expectedModCount</w:t>
      </w:r>
      <w:r w:rsidRPr="00705834">
        <w:rPr>
          <w:rFonts w:hint="eastAsia"/>
          <w:b/>
        </w:rPr>
        <w:t>的比较。如果不相等，则抛出</w:t>
      </w:r>
      <w:r w:rsidRPr="00705834">
        <w:rPr>
          <w:b/>
        </w:rPr>
        <w:t>ConcurrentModificationException</w:t>
      </w:r>
      <w:r w:rsidRPr="00705834">
        <w:rPr>
          <w:rFonts w:hint="eastAsia"/>
          <w:b/>
        </w:rPr>
        <w:t>异常。</w:t>
      </w:r>
    </w:p>
    <w:p w:rsidR="00DF2605" w:rsidRDefault="00DF2605" w:rsidP="00DF2605">
      <w:pPr>
        <w:jc w:val="left"/>
        <w:rPr>
          <w:b/>
        </w:rPr>
      </w:pPr>
      <w:r w:rsidRPr="00705834">
        <w:rPr>
          <w:rFonts w:hint="eastAsia"/>
          <w:b/>
        </w:rPr>
        <w:t>下面分析一下什么时候才会不相等？</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Itr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Iterator&lt;E&gt; {</w:t>
      </w:r>
    </w:p>
    <w:p w:rsidR="00DF2605" w:rsidRPr="00705834" w:rsidRDefault="00DF2605" w:rsidP="00DF2605">
      <w:pPr>
        <w:jc w:val="left"/>
        <w:rPr>
          <w:b/>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highlight w:val="yellow"/>
        </w:rPr>
        <w:t>expectedModCount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modCount</w:t>
      </w:r>
      <w:r>
        <w:rPr>
          <w:rFonts w:ascii="Courier New" w:hAnsi="Courier New" w:cs="Courier New"/>
          <w:color w:val="000000"/>
          <w:kern w:val="0"/>
          <w:sz w:val="20"/>
          <w:szCs w:val="20"/>
        </w:rPr>
        <w:t>;</w:t>
      </w:r>
    </w:p>
    <w:p w:rsidR="00DF2605" w:rsidRDefault="00DF2605" w:rsidP="00DF2605">
      <w:pPr>
        <w:rPr>
          <w:b/>
        </w:rPr>
      </w:pPr>
      <w:r w:rsidRPr="00705834">
        <w:rPr>
          <w:rFonts w:hint="eastAsia"/>
          <w:b/>
        </w:rPr>
        <w:t>在新建</w:t>
      </w:r>
      <w:r w:rsidRPr="00705834">
        <w:rPr>
          <w:rFonts w:hint="eastAsia"/>
          <w:b/>
        </w:rPr>
        <w:t>itr</w:t>
      </w:r>
      <w:r w:rsidRPr="00705834">
        <w:rPr>
          <w:rFonts w:hint="eastAsia"/>
          <w:b/>
        </w:rPr>
        <w:t>对象时，会把当前的</w:t>
      </w:r>
      <w:r w:rsidRPr="00705834">
        <w:rPr>
          <w:rFonts w:hint="eastAsia"/>
          <w:b/>
        </w:rPr>
        <w:t>modCount</w:t>
      </w:r>
      <w:r w:rsidRPr="00705834">
        <w:rPr>
          <w:rFonts w:hint="eastAsia"/>
          <w:b/>
        </w:rPr>
        <w:t>的值传递给</w:t>
      </w:r>
      <w:r w:rsidRPr="00705834">
        <w:rPr>
          <w:b/>
        </w:rPr>
        <w:t>expectedModCount</w:t>
      </w:r>
      <w:r w:rsidRPr="00705834">
        <w:rPr>
          <w:rFonts w:hint="eastAsia"/>
          <w:b/>
        </w:rPr>
        <w:t>，之后</w:t>
      </w:r>
      <w:r w:rsidRPr="00705834">
        <w:rPr>
          <w:rFonts w:hint="eastAsia"/>
          <w:b/>
        </w:rPr>
        <w:t>,</w:t>
      </w:r>
      <w:r w:rsidRPr="00705834">
        <w:rPr>
          <w:rFonts w:ascii="Courier New" w:hAnsi="Courier New" w:cs="Courier New"/>
          <w:b/>
          <w:color w:val="0000C0"/>
          <w:kern w:val="0"/>
          <w:sz w:val="20"/>
          <w:szCs w:val="20"/>
          <w:highlight w:val="yellow"/>
        </w:rPr>
        <w:t xml:space="preserve"> </w:t>
      </w:r>
      <w:r w:rsidRPr="00705834">
        <w:rPr>
          <w:b/>
        </w:rPr>
        <w:t>expectedModCount</w:t>
      </w:r>
      <w:r w:rsidRPr="00705834">
        <w:rPr>
          <w:rFonts w:hint="eastAsia"/>
          <w:b/>
        </w:rPr>
        <w:t>的值就不会再改变。因此下面要分析一下</w:t>
      </w:r>
      <w:r w:rsidRPr="00705834">
        <w:rPr>
          <w:b/>
        </w:rPr>
        <w:t>modCount</w:t>
      </w:r>
      <w:r w:rsidRPr="00705834">
        <w:rPr>
          <w:rFonts w:hint="eastAsia"/>
          <w:b/>
        </w:rPr>
        <w:t>什么时候会发生改变？</w:t>
      </w:r>
      <w:r>
        <w:rPr>
          <w:rFonts w:hint="eastAsia"/>
          <w:b/>
        </w:rPr>
        <w:t>以</w:t>
      </w:r>
      <w:r>
        <w:rPr>
          <w:rFonts w:hint="eastAsia"/>
          <w:b/>
        </w:rPr>
        <w:t>add</w:t>
      </w:r>
      <w:r>
        <w:rPr>
          <w:rFonts w:hint="eastAsia"/>
          <w:b/>
        </w:rPr>
        <w:t>方法为例</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add(</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index</w:t>
      </w:r>
      <w:r>
        <w:rPr>
          <w:rFonts w:ascii="Courier New" w:hAnsi="Courier New" w:cs="Courier New"/>
          <w:color w:val="000000"/>
          <w:kern w:val="0"/>
          <w:sz w:val="20"/>
          <w:szCs w:val="20"/>
        </w:rPr>
        <w:t xml:space="preserve">, E </w:t>
      </w:r>
      <w:r>
        <w:rPr>
          <w:rFonts w:ascii="Courier New" w:hAnsi="Courier New" w:cs="Courier New"/>
          <w:color w:val="6A3E3E"/>
          <w:kern w:val="0"/>
          <w:sz w:val="20"/>
          <w:szCs w:val="20"/>
        </w:rPr>
        <w:t>e</w:t>
      </w:r>
      <w:r>
        <w:rPr>
          <w:rFonts w:ascii="Courier New" w:hAnsi="Courier New" w:cs="Courier New"/>
          <w:color w:val="000000"/>
          <w:kern w:val="0"/>
          <w:sz w:val="20"/>
          <w:szCs w:val="20"/>
        </w:rPr>
        <w:t>) {</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rangeCheckForAdd(</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checkForComodification();</w:t>
      </w:r>
    </w:p>
    <w:p w:rsidR="00DF2605" w:rsidRDefault="00DF2605" w:rsidP="00DF2605">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parent</w:t>
      </w:r>
      <w:r>
        <w:rPr>
          <w:rFonts w:ascii="Courier New" w:hAnsi="Courier New" w:cs="Courier New"/>
          <w:color w:val="000000"/>
          <w:kern w:val="0"/>
          <w:sz w:val="20"/>
          <w:szCs w:val="20"/>
        </w:rPr>
        <w:t>.add(</w:t>
      </w:r>
      <w:r>
        <w:rPr>
          <w:rFonts w:ascii="Courier New" w:hAnsi="Courier New" w:cs="Courier New"/>
          <w:color w:val="0000C0"/>
          <w:kern w:val="0"/>
          <w:sz w:val="20"/>
          <w:szCs w:val="20"/>
        </w:rPr>
        <w:t>parentOffset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index</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e</w:t>
      </w:r>
      <w:r>
        <w:rPr>
          <w:rFonts w:ascii="Courier New" w:hAnsi="Courier New" w:cs="Courier New"/>
          <w:color w:val="000000"/>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修改</w:t>
      </w:r>
      <w:r w:rsidRPr="006B6BB6">
        <w:rPr>
          <w:rFonts w:ascii="Courier New" w:hAnsi="Courier New" w:cs="Courier New"/>
          <w:color w:val="000000"/>
          <w:kern w:val="0"/>
          <w:sz w:val="20"/>
          <w:szCs w:val="20"/>
        </w:rPr>
        <w:t>modCount</w:t>
      </w:r>
      <w:r>
        <w:rPr>
          <w:rFonts w:ascii="Courier New" w:hAnsi="Courier New" w:cs="Courier New" w:hint="eastAsia"/>
          <w:color w:val="000000"/>
          <w:kern w:val="0"/>
          <w:sz w:val="20"/>
          <w:szCs w:val="20"/>
        </w:rPr>
        <w:t>的值</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modCount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parent</w:t>
      </w:r>
      <w:r>
        <w:rPr>
          <w:rFonts w:ascii="Courier New" w:hAnsi="Courier New" w:cs="Courier New"/>
          <w:color w:val="000000"/>
          <w:kern w:val="0"/>
          <w:sz w:val="20"/>
          <w:szCs w:val="20"/>
        </w:rPr>
        <w:t>.</w:t>
      </w:r>
      <w:r>
        <w:rPr>
          <w:rFonts w:ascii="Courier New" w:hAnsi="Courier New" w:cs="Courier New"/>
          <w:color w:val="0000C0"/>
          <w:kern w:val="0"/>
          <w:sz w:val="20"/>
          <w:szCs w:val="20"/>
        </w:rPr>
        <w:t>modCount</w:t>
      </w:r>
      <w:r>
        <w:rPr>
          <w:rFonts w:ascii="Courier New" w:hAnsi="Courier New" w:cs="Courier New"/>
          <w:color w:val="000000"/>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size</w:t>
      </w:r>
      <w:r>
        <w:rPr>
          <w:rFonts w:ascii="Courier New" w:hAnsi="Courier New" w:cs="Courier New"/>
          <w:color w:val="000000"/>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F2605" w:rsidRDefault="00DF2605" w:rsidP="00DF2605">
      <w:pPr>
        <w:rPr>
          <w:b/>
        </w:rPr>
      </w:pPr>
      <w:r>
        <w:rPr>
          <w:rFonts w:hint="eastAsia"/>
          <w:b/>
        </w:rPr>
        <w:t>观察源码可知，</w:t>
      </w:r>
      <w:r>
        <w:rPr>
          <w:rFonts w:hint="eastAsia"/>
          <w:b/>
        </w:rPr>
        <w:t>add</w:t>
      </w:r>
      <w:r>
        <w:rPr>
          <w:b/>
        </w:rPr>
        <w:t xml:space="preserve"> </w:t>
      </w:r>
      <w:r>
        <w:rPr>
          <w:rFonts w:hint="eastAsia"/>
          <w:b/>
        </w:rPr>
        <w:t>remove</w:t>
      </w:r>
      <w:r>
        <w:rPr>
          <w:b/>
        </w:rPr>
        <w:t xml:space="preserve"> </w:t>
      </w:r>
      <w:r>
        <w:rPr>
          <w:rFonts w:hint="eastAsia"/>
          <w:b/>
        </w:rPr>
        <w:t>clear</w:t>
      </w:r>
      <w:r>
        <w:rPr>
          <w:rFonts w:hint="eastAsia"/>
          <w:b/>
        </w:rPr>
        <w:t>方法，只要涉及到修改集合结构时，就会改变</w:t>
      </w:r>
      <w:r w:rsidRPr="006B6BB6">
        <w:rPr>
          <w:b/>
        </w:rPr>
        <w:t>modCount</w:t>
      </w:r>
      <w:r>
        <w:rPr>
          <w:rFonts w:hint="eastAsia"/>
          <w:b/>
        </w:rPr>
        <w:lastRenderedPageBreak/>
        <w:t>的值。</w:t>
      </w:r>
    </w:p>
    <w:p w:rsidR="00DF2605" w:rsidRDefault="00DF2605" w:rsidP="00DF2605">
      <w:pPr>
        <w:rPr>
          <w:rFonts w:ascii="Tahoma" w:hAnsi="Tahoma" w:cs="Tahoma"/>
          <w:b/>
          <w:color w:val="000000"/>
          <w:szCs w:val="21"/>
          <w:shd w:val="clear" w:color="auto" w:fill="FFFFFF"/>
        </w:rPr>
      </w:pPr>
      <w:r w:rsidRPr="00911BDC">
        <w:rPr>
          <w:rFonts w:hint="eastAsia"/>
          <w:b/>
        </w:rPr>
        <w:t>继续刚才线程</w:t>
      </w:r>
      <w:r w:rsidRPr="00911BDC">
        <w:rPr>
          <w:rFonts w:hint="eastAsia"/>
          <w:b/>
        </w:rPr>
        <w:t>1</w:t>
      </w:r>
      <w:r w:rsidRPr="00911BDC">
        <w:rPr>
          <w:rFonts w:hint="eastAsia"/>
          <w:b/>
        </w:rPr>
        <w:t>的执行，假设这时线程</w:t>
      </w:r>
      <w:r w:rsidRPr="00911BDC">
        <w:rPr>
          <w:rFonts w:hint="eastAsia"/>
          <w:b/>
        </w:rPr>
        <w:t>2</w:t>
      </w:r>
      <w:r w:rsidRPr="00911BDC">
        <w:rPr>
          <w:rFonts w:hint="eastAsia"/>
          <w:b/>
        </w:rPr>
        <w:t>执行了</w:t>
      </w:r>
      <w:r w:rsidRPr="00911BDC">
        <w:rPr>
          <w:rFonts w:hint="eastAsia"/>
          <w:b/>
        </w:rPr>
        <w:t>add</w:t>
      </w:r>
      <w:r w:rsidRPr="00911BDC">
        <w:rPr>
          <w:rFonts w:hint="eastAsia"/>
          <w:b/>
        </w:rPr>
        <w:t>方法，向集合中添加了一个元素，此时</w:t>
      </w:r>
      <w:r w:rsidRPr="00911BDC">
        <w:rPr>
          <w:b/>
        </w:rPr>
        <w:t>modCount</w:t>
      </w:r>
      <w:r w:rsidRPr="00911BDC">
        <w:rPr>
          <w:rFonts w:hint="eastAsia"/>
          <w:b/>
        </w:rPr>
        <w:t>++</w:t>
      </w:r>
      <w:r w:rsidRPr="00911BDC">
        <w:rPr>
          <w:rFonts w:hint="eastAsia"/>
          <w:b/>
        </w:rPr>
        <w:t>，线程</w:t>
      </w:r>
      <w:r w:rsidRPr="00911BDC">
        <w:rPr>
          <w:rFonts w:hint="eastAsia"/>
          <w:b/>
        </w:rPr>
        <w:t>1</w:t>
      </w:r>
      <w:r w:rsidRPr="00911BDC">
        <w:rPr>
          <w:rFonts w:hint="eastAsia"/>
          <w:b/>
        </w:rPr>
        <w:t>接着遍历，在执行到</w:t>
      </w:r>
      <w:r w:rsidRPr="00911BDC">
        <w:rPr>
          <w:rFonts w:hint="eastAsia"/>
          <w:b/>
        </w:rPr>
        <w:t>next</w:t>
      </w:r>
      <w:r w:rsidRPr="00911BDC">
        <w:rPr>
          <w:rFonts w:hint="eastAsia"/>
          <w:b/>
        </w:rPr>
        <w:t>函数时，调用</w:t>
      </w:r>
      <w:r w:rsidRPr="00911BDC">
        <w:rPr>
          <w:rFonts w:ascii="Tahoma" w:hAnsi="Tahoma" w:cs="Tahoma"/>
          <w:b/>
          <w:color w:val="000000"/>
          <w:szCs w:val="21"/>
          <w:shd w:val="clear" w:color="auto" w:fill="FFFFFF"/>
        </w:rPr>
        <w:t>checkForComodification</w:t>
      </w:r>
      <w:r w:rsidRPr="00911BDC">
        <w:rPr>
          <w:rFonts w:ascii="Tahoma" w:hAnsi="Tahoma" w:cs="Tahoma" w:hint="eastAsia"/>
          <w:b/>
          <w:color w:val="000000"/>
          <w:szCs w:val="21"/>
          <w:shd w:val="clear" w:color="auto" w:fill="FFFFFF"/>
        </w:rPr>
        <w:t>方法比较</w:t>
      </w:r>
      <w:r w:rsidRPr="00911BDC">
        <w:rPr>
          <w:rFonts w:ascii="Tahoma" w:hAnsi="Tahoma" w:cs="Tahoma"/>
          <w:b/>
          <w:color w:val="000000"/>
          <w:szCs w:val="21"/>
          <w:shd w:val="clear" w:color="auto" w:fill="FFFFFF"/>
        </w:rPr>
        <w:t>expectedModCount</w:t>
      </w:r>
      <w:r w:rsidRPr="00911BDC">
        <w:rPr>
          <w:rFonts w:ascii="Tahoma" w:hAnsi="Tahoma" w:cs="Tahoma" w:hint="eastAsia"/>
          <w:b/>
          <w:color w:val="000000"/>
          <w:szCs w:val="21"/>
          <w:shd w:val="clear" w:color="auto" w:fill="FFFFFF"/>
        </w:rPr>
        <w:t>和</w:t>
      </w:r>
      <w:r w:rsidRPr="00911BDC">
        <w:rPr>
          <w:rFonts w:ascii="Tahoma" w:hAnsi="Tahoma" w:cs="Tahoma"/>
          <w:b/>
          <w:color w:val="000000"/>
          <w:szCs w:val="21"/>
          <w:shd w:val="clear" w:color="auto" w:fill="FFFFFF"/>
        </w:rPr>
        <w:t>modCount</w:t>
      </w:r>
      <w:r w:rsidRPr="00911BDC">
        <w:rPr>
          <w:rFonts w:ascii="Tahoma" w:hAnsi="Tahoma" w:cs="Tahoma" w:hint="eastAsia"/>
          <w:b/>
          <w:color w:val="000000"/>
          <w:szCs w:val="21"/>
          <w:shd w:val="clear" w:color="auto" w:fill="FFFFFF"/>
        </w:rPr>
        <w:t>的值，发现不相等了，就会抛出并发修改异常。从而产生了</w:t>
      </w:r>
      <w:r w:rsidRPr="00911BDC">
        <w:rPr>
          <w:rFonts w:ascii="Tahoma" w:hAnsi="Tahoma" w:cs="Tahoma" w:hint="eastAsia"/>
          <w:b/>
          <w:color w:val="000000"/>
          <w:szCs w:val="21"/>
          <w:shd w:val="clear" w:color="auto" w:fill="FFFFFF"/>
        </w:rPr>
        <w:t>fail-fast</w:t>
      </w:r>
      <w:r w:rsidRPr="00911BDC">
        <w:rPr>
          <w:rFonts w:ascii="Tahoma" w:hAnsi="Tahoma" w:cs="Tahoma" w:hint="eastAsia"/>
          <w:b/>
          <w:color w:val="000000"/>
          <w:szCs w:val="21"/>
          <w:shd w:val="clear" w:color="auto" w:fill="FFFFFF"/>
        </w:rPr>
        <w:t>机制。</w:t>
      </w:r>
    </w:p>
    <w:p w:rsidR="00DF2605" w:rsidRDefault="00F0272D" w:rsidP="00DF2605">
      <w:pPr>
        <w:rPr>
          <w:rFonts w:ascii="Tahoma" w:hAnsi="Tahoma" w:cs="Tahoma"/>
          <w:b/>
          <w:color w:val="000000"/>
          <w:szCs w:val="21"/>
          <w:shd w:val="clear" w:color="auto" w:fill="FFFFFF"/>
        </w:rPr>
      </w:pPr>
      <w:r>
        <w:rPr>
          <w:rFonts w:ascii="Tahoma" w:hAnsi="Tahoma" w:cs="Tahoma" w:hint="eastAsia"/>
          <w:b/>
          <w:color w:val="000000"/>
          <w:szCs w:val="21"/>
          <w:shd w:val="clear" w:color="auto" w:fill="FFFFFF"/>
        </w:rPr>
        <w:t>如果调用</w:t>
      </w:r>
      <w:r>
        <w:rPr>
          <w:rFonts w:ascii="Tahoma" w:hAnsi="Tahoma" w:cs="Tahoma" w:hint="eastAsia"/>
          <w:b/>
          <w:color w:val="000000"/>
          <w:szCs w:val="21"/>
          <w:shd w:val="clear" w:color="auto" w:fill="FFFFFF"/>
        </w:rPr>
        <w:t>iterator</w:t>
      </w:r>
      <w:r>
        <w:rPr>
          <w:rFonts w:ascii="Tahoma" w:hAnsi="Tahoma" w:cs="Tahoma" w:hint="eastAsia"/>
          <w:b/>
          <w:color w:val="000000"/>
          <w:szCs w:val="21"/>
          <w:shd w:val="clear" w:color="auto" w:fill="FFFFFF"/>
        </w:rPr>
        <w:t>自带的</w:t>
      </w:r>
      <w:r>
        <w:rPr>
          <w:rFonts w:ascii="Tahoma" w:hAnsi="Tahoma" w:cs="Tahoma" w:hint="eastAsia"/>
          <w:b/>
          <w:color w:val="000000"/>
          <w:szCs w:val="21"/>
          <w:shd w:val="clear" w:color="auto" w:fill="FFFFFF"/>
        </w:rPr>
        <w:t>remove</w:t>
      </w:r>
      <w:r>
        <w:rPr>
          <w:rFonts w:ascii="Tahoma" w:hAnsi="Tahoma" w:cs="Tahoma" w:hint="eastAsia"/>
          <w:b/>
          <w:color w:val="000000"/>
          <w:szCs w:val="21"/>
          <w:shd w:val="clear" w:color="auto" w:fill="FFFFFF"/>
        </w:rPr>
        <w:t>方法，不会产生该异常。是因为在该</w:t>
      </w:r>
      <w:r>
        <w:rPr>
          <w:rFonts w:ascii="Tahoma" w:hAnsi="Tahoma" w:cs="Tahoma" w:hint="eastAsia"/>
          <w:b/>
          <w:color w:val="000000"/>
          <w:szCs w:val="21"/>
          <w:shd w:val="clear" w:color="auto" w:fill="FFFFFF"/>
        </w:rPr>
        <w:t>remove</w:t>
      </w:r>
      <w:r>
        <w:rPr>
          <w:rFonts w:ascii="Tahoma" w:hAnsi="Tahoma" w:cs="Tahoma" w:hint="eastAsia"/>
          <w:b/>
          <w:color w:val="000000"/>
          <w:szCs w:val="21"/>
          <w:shd w:val="clear" w:color="auto" w:fill="FFFFFF"/>
        </w:rPr>
        <w:t>方法中，实际上还是调用</w:t>
      </w:r>
      <w:r>
        <w:rPr>
          <w:rFonts w:ascii="Tahoma" w:hAnsi="Tahoma" w:cs="Tahoma" w:hint="eastAsia"/>
          <w:b/>
          <w:color w:val="000000"/>
          <w:szCs w:val="21"/>
          <w:shd w:val="clear" w:color="auto" w:fill="FFFFFF"/>
        </w:rPr>
        <w:t>list</w:t>
      </w:r>
      <w:r>
        <w:rPr>
          <w:rFonts w:ascii="Tahoma" w:hAnsi="Tahoma" w:cs="Tahoma" w:hint="eastAsia"/>
          <w:b/>
          <w:color w:val="000000"/>
          <w:szCs w:val="21"/>
          <w:shd w:val="clear" w:color="auto" w:fill="FFFFFF"/>
        </w:rPr>
        <w:t>的</w:t>
      </w:r>
      <w:r>
        <w:rPr>
          <w:rFonts w:ascii="Tahoma" w:hAnsi="Tahoma" w:cs="Tahoma" w:hint="eastAsia"/>
          <w:b/>
          <w:color w:val="000000"/>
          <w:szCs w:val="21"/>
          <w:shd w:val="clear" w:color="auto" w:fill="FFFFFF"/>
        </w:rPr>
        <w:t>remove</w:t>
      </w:r>
      <w:r>
        <w:rPr>
          <w:rFonts w:ascii="Tahoma" w:hAnsi="Tahoma" w:cs="Tahoma" w:hint="eastAsia"/>
          <w:b/>
          <w:color w:val="000000"/>
          <w:szCs w:val="21"/>
          <w:shd w:val="clear" w:color="auto" w:fill="FFFFFF"/>
        </w:rPr>
        <w:t>方法，只不过在修改之后，对</w:t>
      </w:r>
      <w:r w:rsidRPr="00F0272D">
        <w:rPr>
          <w:rFonts w:ascii="Tahoma" w:hAnsi="Tahoma" w:cs="Tahoma"/>
          <w:b/>
          <w:color w:val="000000"/>
          <w:szCs w:val="21"/>
          <w:shd w:val="clear" w:color="auto" w:fill="FFFFFF"/>
        </w:rPr>
        <w:t>expectedModCount = modCount</w:t>
      </w:r>
      <w:r>
        <w:rPr>
          <w:rFonts w:ascii="Tahoma" w:hAnsi="Tahoma" w:cs="Tahoma" w:hint="eastAsia"/>
          <w:b/>
          <w:color w:val="000000"/>
          <w:szCs w:val="21"/>
          <w:shd w:val="clear" w:color="auto" w:fill="FFFFFF"/>
        </w:rPr>
        <w:t>重新赋值了。</w:t>
      </w:r>
    </w:p>
    <w:p w:rsidR="00F0272D" w:rsidRDefault="00F0272D" w:rsidP="00DF2605">
      <w:pPr>
        <w:rPr>
          <w:rFonts w:ascii="Tahoma" w:hAnsi="Tahoma" w:cs="Tahoma"/>
          <w:b/>
          <w:color w:val="000000"/>
          <w:szCs w:val="21"/>
          <w:shd w:val="clear" w:color="auto" w:fill="FFFFFF"/>
        </w:rPr>
      </w:pPr>
    </w:p>
    <w:p w:rsidR="00F0272D" w:rsidRDefault="00F0272D" w:rsidP="00DF2605">
      <w:pPr>
        <w:rPr>
          <w:rFonts w:ascii="Tahoma" w:hAnsi="Tahoma" w:cs="Tahoma"/>
          <w:b/>
          <w:color w:val="000000"/>
          <w:szCs w:val="21"/>
          <w:shd w:val="clear" w:color="auto" w:fill="FFFFFF"/>
        </w:rPr>
      </w:pPr>
    </w:p>
    <w:p w:rsidR="00DF2605" w:rsidRDefault="00DF2605" w:rsidP="00DF2605">
      <w:pPr>
        <w:rPr>
          <w:rFonts w:ascii="Tahoma" w:hAnsi="Tahoma" w:cs="Tahoma"/>
          <w:b/>
          <w:color w:val="000000"/>
          <w:szCs w:val="21"/>
          <w:shd w:val="clear" w:color="auto" w:fill="FFFFFF"/>
        </w:rPr>
      </w:pPr>
      <w:r>
        <w:rPr>
          <w:rFonts w:ascii="Tahoma" w:hAnsi="Tahoma" w:cs="Tahoma" w:hint="eastAsia"/>
          <w:b/>
          <w:color w:val="000000"/>
          <w:szCs w:val="21"/>
          <w:shd w:val="clear" w:color="auto" w:fill="FFFFFF"/>
        </w:rPr>
        <w:t>如何解决</w:t>
      </w:r>
      <w:r>
        <w:rPr>
          <w:rFonts w:ascii="Tahoma" w:hAnsi="Tahoma" w:cs="Tahoma" w:hint="eastAsia"/>
          <w:b/>
          <w:color w:val="000000"/>
          <w:szCs w:val="21"/>
          <w:shd w:val="clear" w:color="auto" w:fill="FFFFFF"/>
        </w:rPr>
        <w:t>fail-fast</w:t>
      </w:r>
      <w:r>
        <w:rPr>
          <w:rFonts w:ascii="Tahoma" w:hAnsi="Tahoma" w:cs="Tahoma" w:hint="eastAsia"/>
          <w:b/>
          <w:color w:val="000000"/>
          <w:szCs w:val="21"/>
          <w:shd w:val="clear" w:color="auto" w:fill="FFFFFF"/>
        </w:rPr>
        <w:t>呢？或者解决并发修改异常呢？</w:t>
      </w:r>
    </w:p>
    <w:p w:rsidR="00DF2605" w:rsidRDefault="00DF2605" w:rsidP="00DF2605">
      <w:pPr>
        <w:rPr>
          <w:rFonts w:ascii="Tahoma" w:hAnsi="Tahoma" w:cs="Tahoma"/>
          <w:b/>
          <w:color w:val="000000"/>
          <w:szCs w:val="21"/>
          <w:shd w:val="clear" w:color="auto" w:fill="FFFFFF"/>
        </w:rPr>
      </w:pPr>
      <w:r>
        <w:rPr>
          <w:rFonts w:ascii="Tahoma" w:hAnsi="Tahoma" w:cs="Tahoma" w:hint="eastAsia"/>
          <w:b/>
          <w:color w:val="000000"/>
          <w:szCs w:val="21"/>
          <w:shd w:val="clear" w:color="auto" w:fill="FFFFFF"/>
        </w:rPr>
        <w:t>可以使用同步来解决，在客户端调用会改变</w:t>
      </w:r>
      <w:r>
        <w:rPr>
          <w:rFonts w:ascii="Tahoma" w:hAnsi="Tahoma" w:cs="Tahoma" w:hint="eastAsia"/>
          <w:b/>
          <w:color w:val="000000"/>
          <w:szCs w:val="21"/>
          <w:shd w:val="clear" w:color="auto" w:fill="FFFFFF"/>
        </w:rPr>
        <w:t>modCount</w:t>
      </w:r>
      <w:r>
        <w:rPr>
          <w:rFonts w:ascii="Tahoma" w:hAnsi="Tahoma" w:cs="Tahoma" w:hint="eastAsia"/>
          <w:b/>
          <w:color w:val="000000"/>
          <w:szCs w:val="21"/>
          <w:shd w:val="clear" w:color="auto" w:fill="FFFFFF"/>
        </w:rPr>
        <w:t>值的方法时，加</w:t>
      </w:r>
      <w:r>
        <w:rPr>
          <w:rFonts w:ascii="Tahoma" w:hAnsi="Tahoma" w:cs="Tahoma" w:hint="eastAsia"/>
          <w:b/>
          <w:color w:val="000000"/>
          <w:szCs w:val="21"/>
          <w:shd w:val="clear" w:color="auto" w:fill="FFFFFF"/>
        </w:rPr>
        <w:t>synchronized</w:t>
      </w:r>
      <w:r>
        <w:rPr>
          <w:rFonts w:ascii="Tahoma" w:hAnsi="Tahoma" w:cs="Tahoma" w:hint="eastAsia"/>
          <w:b/>
          <w:color w:val="000000"/>
          <w:szCs w:val="21"/>
          <w:shd w:val="clear" w:color="auto" w:fill="FFFFFF"/>
        </w:rPr>
        <w:t>，或者直接使用</w:t>
      </w:r>
      <w:r>
        <w:rPr>
          <w:rFonts w:ascii="Tahoma" w:hAnsi="Tahoma" w:cs="Tahoma" w:hint="eastAsia"/>
          <w:b/>
          <w:color w:val="000000"/>
          <w:szCs w:val="21"/>
          <w:shd w:val="clear" w:color="auto" w:fill="FFFFFF"/>
        </w:rPr>
        <w:t>Collections.synchronizedList</w:t>
      </w:r>
      <w:r>
        <w:rPr>
          <w:rFonts w:ascii="Tahoma" w:hAnsi="Tahoma" w:cs="Tahoma" w:hint="eastAsia"/>
          <w:b/>
          <w:color w:val="000000"/>
          <w:szCs w:val="21"/>
          <w:shd w:val="clear" w:color="auto" w:fill="FFFFFF"/>
        </w:rPr>
        <w:t>类。</w:t>
      </w:r>
    </w:p>
    <w:p w:rsidR="00DF2605" w:rsidRDefault="00DF2605" w:rsidP="00DF2605">
      <w:pPr>
        <w:rPr>
          <w:rFonts w:ascii="Tahoma" w:hAnsi="Tahoma" w:cs="Tahoma"/>
          <w:b/>
          <w:color w:val="000000"/>
          <w:szCs w:val="21"/>
          <w:shd w:val="clear" w:color="auto" w:fill="FFFFFF"/>
        </w:rPr>
      </w:pPr>
      <w:r>
        <w:rPr>
          <w:rFonts w:ascii="Tahoma" w:hAnsi="Tahoma" w:cs="Tahoma" w:hint="eastAsia"/>
          <w:b/>
          <w:color w:val="000000"/>
          <w:szCs w:val="21"/>
          <w:shd w:val="clear" w:color="auto" w:fill="FFFFFF"/>
        </w:rPr>
        <w:t>还可以使用</w:t>
      </w:r>
      <w:r>
        <w:rPr>
          <w:rFonts w:ascii="Tahoma" w:hAnsi="Tahoma" w:cs="Tahoma" w:hint="eastAsia"/>
          <w:b/>
          <w:color w:val="000000"/>
          <w:szCs w:val="21"/>
          <w:shd w:val="clear" w:color="auto" w:fill="FFFFFF"/>
        </w:rPr>
        <w:t>jdk5</w:t>
      </w:r>
      <w:r>
        <w:rPr>
          <w:rFonts w:ascii="Tahoma" w:hAnsi="Tahoma" w:cs="Tahoma" w:hint="eastAsia"/>
          <w:b/>
          <w:color w:val="000000"/>
          <w:szCs w:val="21"/>
          <w:shd w:val="clear" w:color="auto" w:fill="FFFFFF"/>
        </w:rPr>
        <w:t>提供的</w:t>
      </w:r>
      <w:r>
        <w:rPr>
          <w:rFonts w:ascii="Tahoma" w:hAnsi="Tahoma" w:cs="Tahoma"/>
          <w:b/>
          <w:color w:val="000000"/>
          <w:szCs w:val="21"/>
          <w:shd w:val="clear" w:color="auto" w:fill="FFFFFF"/>
        </w:rPr>
        <w:t>CopyOnWriteArrayList</w:t>
      </w:r>
      <w:r>
        <w:rPr>
          <w:rFonts w:ascii="Tahoma" w:hAnsi="Tahoma" w:cs="Tahoma" w:hint="eastAsia"/>
          <w:b/>
          <w:color w:val="000000"/>
          <w:szCs w:val="21"/>
          <w:shd w:val="clear" w:color="auto" w:fill="FFFFFF"/>
        </w:rPr>
        <w:t>类。</w:t>
      </w:r>
    </w:p>
    <w:p w:rsidR="00DF2605" w:rsidRPr="009C174A" w:rsidRDefault="00DF2605" w:rsidP="00DF2605">
      <w:pPr>
        <w:rPr>
          <w:rFonts w:ascii="Tahoma" w:hAnsi="Tahoma" w:cs="Tahoma"/>
          <w:b/>
          <w:color w:val="000000"/>
          <w:szCs w:val="21"/>
          <w:shd w:val="clear" w:color="auto" w:fill="FFFFFF"/>
        </w:rPr>
      </w:pPr>
      <w:r w:rsidRPr="009C174A">
        <w:rPr>
          <w:rFonts w:ascii="Tahoma" w:hAnsi="Tahoma" w:cs="Tahoma"/>
          <w:b/>
          <w:color w:val="000000"/>
          <w:szCs w:val="21"/>
          <w:shd w:val="clear" w:color="auto" w:fill="FFFFFF"/>
        </w:rPr>
        <w:t>CopyOnWriteArrayList</w:t>
      </w:r>
      <w:r w:rsidRPr="009C174A">
        <w:rPr>
          <w:rFonts w:ascii="Tahoma" w:hAnsi="Tahoma" w:cs="Tahoma" w:hint="eastAsia"/>
          <w:b/>
          <w:color w:val="000000"/>
          <w:szCs w:val="21"/>
          <w:shd w:val="clear" w:color="auto" w:fill="FFFFFF"/>
        </w:rPr>
        <w:t>仅仅实现了</w:t>
      </w:r>
      <w:r w:rsidRPr="009C174A">
        <w:rPr>
          <w:rFonts w:ascii="Tahoma" w:hAnsi="Tahoma" w:cs="Tahoma" w:hint="eastAsia"/>
          <w:b/>
          <w:color w:val="000000"/>
          <w:szCs w:val="21"/>
          <w:shd w:val="clear" w:color="auto" w:fill="FFFFFF"/>
        </w:rPr>
        <w:t>List</w:t>
      </w:r>
      <w:r w:rsidRPr="009C174A">
        <w:rPr>
          <w:rFonts w:ascii="Tahoma" w:hAnsi="Tahoma" w:cs="Tahoma" w:hint="eastAsia"/>
          <w:b/>
          <w:color w:val="000000"/>
          <w:szCs w:val="21"/>
          <w:shd w:val="clear" w:color="auto" w:fill="FFFFFF"/>
        </w:rPr>
        <w:t>集合接口，并没有继承</w:t>
      </w:r>
      <w:r w:rsidRPr="009C174A">
        <w:rPr>
          <w:rFonts w:ascii="Tahoma" w:hAnsi="Tahoma" w:cs="Tahoma"/>
          <w:b/>
          <w:color w:val="000000"/>
          <w:szCs w:val="21"/>
          <w:shd w:val="clear" w:color="auto" w:fill="FFFFFF"/>
        </w:rPr>
        <w:t>AbstractList</w:t>
      </w:r>
      <w:r w:rsidRPr="009C174A">
        <w:rPr>
          <w:rFonts w:ascii="Tahoma" w:hAnsi="Tahoma" w:cs="Tahoma" w:hint="eastAsia"/>
          <w:b/>
          <w:color w:val="000000"/>
          <w:szCs w:val="21"/>
          <w:shd w:val="clear" w:color="auto" w:fill="FFFFFF"/>
        </w:rPr>
        <w:t>抽象类。</w:t>
      </w:r>
      <w:r w:rsidRPr="009C174A">
        <w:rPr>
          <w:rFonts w:ascii="Tahoma" w:hAnsi="Tahoma" w:cs="Tahoma" w:hint="eastAsia"/>
          <w:b/>
          <w:color w:val="000000"/>
          <w:szCs w:val="21"/>
          <w:shd w:val="clear" w:color="auto" w:fill="FFFFFF"/>
        </w:rPr>
        <w:t>ArrayList</w:t>
      </w:r>
      <w:r w:rsidRPr="009C174A">
        <w:rPr>
          <w:rFonts w:ascii="Tahoma" w:hAnsi="Tahoma" w:cs="Tahoma" w:hint="eastAsia"/>
          <w:b/>
          <w:color w:val="000000"/>
          <w:szCs w:val="21"/>
          <w:shd w:val="clear" w:color="auto" w:fill="FFFFFF"/>
        </w:rPr>
        <w:t>的</w:t>
      </w:r>
      <w:r w:rsidRPr="009C174A">
        <w:rPr>
          <w:rFonts w:ascii="Tahoma" w:hAnsi="Tahoma" w:cs="Tahoma" w:hint="eastAsia"/>
          <w:b/>
          <w:color w:val="000000"/>
          <w:szCs w:val="21"/>
          <w:shd w:val="clear" w:color="auto" w:fill="FFFFFF"/>
        </w:rPr>
        <w:t>iterator(</w:t>
      </w:r>
      <w:r w:rsidRPr="009C174A">
        <w:rPr>
          <w:rFonts w:ascii="Tahoma" w:hAnsi="Tahoma" w:cs="Tahoma"/>
          <w:b/>
          <w:color w:val="000000"/>
          <w:szCs w:val="21"/>
          <w:shd w:val="clear" w:color="auto" w:fill="FFFFFF"/>
        </w:rPr>
        <w:t>)</w:t>
      </w:r>
      <w:r w:rsidRPr="009C174A">
        <w:rPr>
          <w:rFonts w:ascii="Tahoma" w:hAnsi="Tahoma" w:cs="Tahoma" w:hint="eastAsia"/>
          <w:b/>
          <w:color w:val="000000"/>
          <w:szCs w:val="21"/>
          <w:shd w:val="clear" w:color="auto" w:fill="FFFFFF"/>
        </w:rPr>
        <w:t>方法是继承了</w:t>
      </w:r>
      <w:r w:rsidRPr="009C174A">
        <w:rPr>
          <w:rFonts w:ascii="Tahoma" w:hAnsi="Tahoma" w:cs="Tahoma"/>
          <w:b/>
          <w:color w:val="000000"/>
          <w:szCs w:val="21"/>
          <w:shd w:val="clear" w:color="auto" w:fill="FFFFFF"/>
        </w:rPr>
        <w:t>AbstractList,</w:t>
      </w:r>
      <w:r w:rsidRPr="009C174A">
        <w:rPr>
          <w:rFonts w:ascii="Tahoma" w:hAnsi="Tahoma" w:cs="Tahoma" w:hint="eastAsia"/>
          <w:b/>
          <w:color w:val="000000"/>
          <w:szCs w:val="21"/>
          <w:shd w:val="clear" w:color="auto" w:fill="FFFFFF"/>
        </w:rPr>
        <w:t>但是</w:t>
      </w:r>
      <w:r w:rsidRPr="009C174A">
        <w:rPr>
          <w:rFonts w:ascii="Tahoma" w:hAnsi="Tahoma" w:cs="Tahoma"/>
          <w:b/>
          <w:color w:val="000000"/>
          <w:szCs w:val="21"/>
          <w:shd w:val="clear" w:color="auto" w:fill="FFFFFF"/>
        </w:rPr>
        <w:t>CopyOnWriteArrayList</w:t>
      </w:r>
      <w:r w:rsidRPr="009C174A">
        <w:rPr>
          <w:rFonts w:ascii="Tahoma" w:hAnsi="Tahoma" w:cs="Tahoma" w:hint="eastAsia"/>
          <w:b/>
          <w:color w:val="000000"/>
          <w:szCs w:val="21"/>
          <w:shd w:val="clear" w:color="auto" w:fill="FFFFFF"/>
        </w:rPr>
        <w:t>是自己实现了</w:t>
      </w:r>
      <w:r w:rsidRPr="009C174A">
        <w:rPr>
          <w:rFonts w:ascii="Tahoma" w:hAnsi="Tahoma" w:cs="Tahoma" w:hint="eastAsia"/>
          <w:b/>
          <w:color w:val="000000"/>
          <w:szCs w:val="21"/>
          <w:shd w:val="clear" w:color="auto" w:fill="FFFFFF"/>
        </w:rPr>
        <w:t>iterator</w:t>
      </w:r>
      <w:r w:rsidRPr="009C174A">
        <w:rPr>
          <w:rFonts w:ascii="Tahoma" w:hAnsi="Tahoma" w:cs="Tahoma" w:hint="eastAsia"/>
          <w:b/>
          <w:color w:val="000000"/>
          <w:szCs w:val="21"/>
          <w:shd w:val="clear" w:color="auto" w:fill="FFFFFF"/>
        </w:rPr>
        <w:t>。最主要的原因是</w:t>
      </w:r>
      <w:r w:rsidRPr="009C174A">
        <w:rPr>
          <w:rFonts w:ascii="Tahoma" w:hAnsi="Tahoma" w:cs="Tahoma"/>
          <w:b/>
          <w:color w:val="000000"/>
          <w:szCs w:val="21"/>
          <w:shd w:val="clear" w:color="auto" w:fill="FFFFFF"/>
        </w:rPr>
        <w:t>CopyOnWriteArrayList</w:t>
      </w:r>
      <w:r w:rsidRPr="009C174A">
        <w:rPr>
          <w:rFonts w:ascii="Tahoma" w:hAnsi="Tahoma" w:cs="Tahoma" w:hint="eastAsia"/>
          <w:b/>
          <w:color w:val="000000"/>
          <w:szCs w:val="21"/>
          <w:shd w:val="clear" w:color="auto" w:fill="FFFFFF"/>
        </w:rPr>
        <w:t>的</w:t>
      </w:r>
      <w:r w:rsidRPr="009C174A">
        <w:rPr>
          <w:rFonts w:ascii="Tahoma" w:hAnsi="Tahoma" w:cs="Tahoma" w:hint="eastAsia"/>
          <w:b/>
          <w:color w:val="000000"/>
          <w:szCs w:val="21"/>
          <w:shd w:val="clear" w:color="auto" w:fill="FFFFFF"/>
        </w:rPr>
        <w:t>Iterator</w:t>
      </w:r>
      <w:r w:rsidRPr="009C174A">
        <w:rPr>
          <w:rFonts w:ascii="Tahoma" w:hAnsi="Tahoma" w:cs="Tahoma" w:hint="eastAsia"/>
          <w:b/>
          <w:color w:val="000000"/>
          <w:szCs w:val="21"/>
          <w:shd w:val="clear" w:color="auto" w:fill="FFFFFF"/>
        </w:rPr>
        <w:t>实现类中没有</w:t>
      </w:r>
      <w:r w:rsidRPr="009C174A">
        <w:rPr>
          <w:rFonts w:ascii="Tahoma" w:hAnsi="Tahoma" w:cs="Tahoma"/>
          <w:b/>
          <w:color w:val="000000"/>
          <w:szCs w:val="21"/>
          <w:shd w:val="clear" w:color="auto" w:fill="FFFFFF"/>
        </w:rPr>
        <w:t>checkForComodification</w:t>
      </w:r>
      <w:r w:rsidRPr="009C174A">
        <w:rPr>
          <w:rFonts w:ascii="Tahoma" w:hAnsi="Tahoma" w:cs="Tahoma" w:hint="eastAsia"/>
          <w:b/>
          <w:color w:val="000000"/>
          <w:szCs w:val="21"/>
          <w:shd w:val="clear" w:color="auto" w:fill="FFFFFF"/>
        </w:rPr>
        <w:t>方法，所以不会抛出并发修改异常。</w:t>
      </w:r>
    </w:p>
    <w:p w:rsidR="00DF2605" w:rsidRPr="009C174A" w:rsidRDefault="00DF2605" w:rsidP="00DF2605">
      <w:pPr>
        <w:rPr>
          <w:rFonts w:ascii="Tahoma" w:hAnsi="Tahoma" w:cs="Tahoma"/>
          <w:b/>
          <w:color w:val="000000"/>
          <w:szCs w:val="21"/>
          <w:shd w:val="clear" w:color="auto" w:fill="FFFFFF"/>
        </w:rPr>
      </w:pPr>
      <w:r w:rsidRPr="009C174A">
        <w:rPr>
          <w:rFonts w:ascii="Tahoma" w:hAnsi="Tahoma" w:cs="Tahoma" w:hint="eastAsia"/>
          <w:b/>
          <w:color w:val="000000"/>
          <w:szCs w:val="21"/>
          <w:shd w:val="clear" w:color="auto" w:fill="FFFFFF"/>
        </w:rPr>
        <w:t>那</w:t>
      </w:r>
      <w:r w:rsidRPr="009C174A">
        <w:rPr>
          <w:rFonts w:ascii="Tahoma" w:hAnsi="Tahoma" w:cs="Tahoma"/>
          <w:b/>
          <w:color w:val="000000"/>
          <w:szCs w:val="21"/>
          <w:shd w:val="clear" w:color="auto" w:fill="FFFFFF"/>
        </w:rPr>
        <w:t>CopyOnWriteArrayList</w:t>
      </w:r>
      <w:r w:rsidRPr="009C174A">
        <w:rPr>
          <w:rFonts w:ascii="Tahoma" w:hAnsi="Tahoma" w:cs="Tahoma" w:hint="eastAsia"/>
          <w:b/>
          <w:color w:val="000000"/>
          <w:szCs w:val="21"/>
          <w:shd w:val="clear" w:color="auto" w:fill="FFFFFF"/>
        </w:rPr>
        <w:t>实现的原理是什么？以</w:t>
      </w:r>
      <w:r w:rsidRPr="009C174A">
        <w:rPr>
          <w:rFonts w:ascii="Tahoma" w:hAnsi="Tahoma" w:cs="Tahoma" w:hint="eastAsia"/>
          <w:b/>
          <w:color w:val="000000"/>
          <w:szCs w:val="21"/>
          <w:shd w:val="clear" w:color="auto" w:fill="FFFFFF"/>
        </w:rPr>
        <w:t>add</w:t>
      </w:r>
      <w:r w:rsidRPr="009C174A">
        <w:rPr>
          <w:rFonts w:ascii="Tahoma" w:hAnsi="Tahoma" w:cs="Tahoma" w:hint="eastAsia"/>
          <w:b/>
          <w:color w:val="000000"/>
          <w:szCs w:val="21"/>
          <w:shd w:val="clear" w:color="auto" w:fill="FFFFFF"/>
        </w:rPr>
        <w:t>方法为例</w:t>
      </w:r>
    </w:p>
    <w:p w:rsidR="00DF2605" w:rsidRDefault="00DF2605" w:rsidP="00DF2605">
      <w:pPr>
        <w:autoSpaceDE w:val="0"/>
        <w:autoSpaceDN w:val="0"/>
        <w:adjustRightInd w:val="0"/>
        <w:ind w:left="420" w:firstLine="42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add(E </w:t>
      </w:r>
      <w:r>
        <w:rPr>
          <w:rFonts w:ascii="Courier New" w:hAnsi="Courier New" w:cs="Courier New"/>
          <w:color w:val="6A3E3E"/>
          <w:kern w:val="0"/>
          <w:sz w:val="20"/>
          <w:szCs w:val="20"/>
        </w:rPr>
        <w:t>e</w:t>
      </w:r>
      <w:r>
        <w:rPr>
          <w:rFonts w:ascii="Courier New" w:hAnsi="Courier New" w:cs="Courier New"/>
          <w:color w:val="000000"/>
          <w:kern w:val="0"/>
          <w:sz w:val="20"/>
          <w:szCs w:val="20"/>
        </w:rPr>
        <w:t>) {</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ReentrantLock </w:t>
      </w:r>
      <w:r>
        <w:rPr>
          <w:rFonts w:ascii="Courier New" w:hAnsi="Courier New" w:cs="Courier New"/>
          <w:color w:val="6A3E3E"/>
          <w:kern w:val="0"/>
          <w:sz w:val="20"/>
          <w:szCs w:val="20"/>
        </w:rPr>
        <w:t>lock</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lock</w:t>
      </w:r>
      <w:r>
        <w:rPr>
          <w:rFonts w:ascii="Courier New" w:hAnsi="Courier New" w:cs="Courier New"/>
          <w:color w:val="000000"/>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lock</w:t>
      </w:r>
      <w:r>
        <w:rPr>
          <w:rFonts w:ascii="Courier New" w:hAnsi="Courier New" w:cs="Courier New"/>
          <w:color w:val="000000"/>
          <w:kern w:val="0"/>
          <w:sz w:val="20"/>
          <w:szCs w:val="20"/>
        </w:rPr>
        <w:t>.lock();</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Object[] </w:t>
      </w:r>
      <w:r>
        <w:rPr>
          <w:rFonts w:ascii="Courier New" w:hAnsi="Courier New" w:cs="Courier New"/>
          <w:color w:val="6A3E3E"/>
          <w:kern w:val="0"/>
          <w:sz w:val="20"/>
          <w:szCs w:val="20"/>
        </w:rPr>
        <w:t>elements</w:t>
      </w:r>
      <w:r>
        <w:rPr>
          <w:rFonts w:ascii="Courier New" w:hAnsi="Courier New" w:cs="Courier New"/>
          <w:color w:val="000000"/>
          <w:kern w:val="0"/>
          <w:sz w:val="20"/>
          <w:szCs w:val="20"/>
        </w:rPr>
        <w:t xml:space="preserve"> = getArray();</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len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elements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Object[] </w:t>
      </w:r>
      <w:r>
        <w:rPr>
          <w:rFonts w:ascii="Courier New" w:hAnsi="Courier New" w:cs="Courier New"/>
          <w:color w:val="6A3E3E"/>
          <w:kern w:val="0"/>
          <w:sz w:val="20"/>
          <w:szCs w:val="20"/>
        </w:rPr>
        <w:t>newElements</w:t>
      </w:r>
      <w:r>
        <w:rPr>
          <w:rFonts w:ascii="Courier New" w:hAnsi="Courier New" w:cs="Courier New"/>
          <w:color w:val="000000"/>
          <w:kern w:val="0"/>
          <w:sz w:val="20"/>
          <w:szCs w:val="20"/>
        </w:rPr>
        <w:t xml:space="preserve"> = Arrays.</w:t>
      </w:r>
      <w:r>
        <w:rPr>
          <w:rFonts w:ascii="Courier New" w:hAnsi="Courier New" w:cs="Courier New"/>
          <w:i/>
          <w:iCs/>
          <w:color w:val="000000"/>
          <w:kern w:val="0"/>
          <w:sz w:val="20"/>
          <w:szCs w:val="20"/>
        </w:rPr>
        <w:t>copyOf</w:t>
      </w:r>
      <w:r>
        <w:rPr>
          <w:rFonts w:ascii="Courier New" w:hAnsi="Courier New" w:cs="Courier New"/>
          <w:color w:val="000000"/>
          <w:kern w:val="0"/>
          <w:sz w:val="20"/>
          <w:szCs w:val="20"/>
        </w:rPr>
        <w:t>(</w:t>
      </w:r>
      <w:r>
        <w:rPr>
          <w:rFonts w:ascii="Courier New" w:hAnsi="Courier New" w:cs="Courier New"/>
          <w:color w:val="6A3E3E"/>
          <w:kern w:val="0"/>
          <w:sz w:val="20"/>
          <w:szCs w:val="20"/>
        </w:rPr>
        <w:t>elements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len</w:t>
      </w:r>
      <w:r>
        <w:rPr>
          <w:rFonts w:ascii="Courier New" w:hAnsi="Courier New" w:cs="Courier New"/>
          <w:color w:val="000000"/>
          <w:kern w:val="0"/>
          <w:sz w:val="20"/>
          <w:szCs w:val="20"/>
        </w:rPr>
        <w:t xml:space="preserve"> + 1);</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u w:val="single"/>
        </w:rPr>
        <w:t>newElements</w:t>
      </w:r>
      <w:r>
        <w:rPr>
          <w:rFonts w:ascii="Courier New" w:hAnsi="Courier New" w:cs="Courier New"/>
          <w:color w:val="000000"/>
          <w:kern w:val="0"/>
          <w:sz w:val="20"/>
          <w:szCs w:val="20"/>
        </w:rPr>
        <w:t>[</w:t>
      </w:r>
      <w:r>
        <w:rPr>
          <w:rFonts w:ascii="Courier New" w:hAnsi="Courier New" w:cs="Courier New"/>
          <w:color w:val="6A3E3E"/>
          <w:kern w:val="0"/>
          <w:sz w:val="20"/>
          <w:szCs w:val="20"/>
        </w:rPr>
        <w:t>len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e</w:t>
      </w:r>
      <w:r>
        <w:rPr>
          <w:rFonts w:ascii="Courier New" w:hAnsi="Courier New" w:cs="Courier New"/>
          <w:color w:val="000000"/>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setArray(</w:t>
      </w:r>
      <w:r>
        <w:rPr>
          <w:rFonts w:ascii="Courier New" w:hAnsi="Courier New" w:cs="Courier New"/>
          <w:color w:val="6A3E3E"/>
          <w:kern w:val="0"/>
          <w:sz w:val="20"/>
          <w:szCs w:val="20"/>
        </w:rPr>
        <w:t>newElements</w:t>
      </w:r>
      <w:r>
        <w:rPr>
          <w:rFonts w:ascii="Courier New" w:hAnsi="Courier New" w:cs="Courier New"/>
          <w:color w:val="000000"/>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finally</w:t>
      </w:r>
      <w:r>
        <w:rPr>
          <w:rFonts w:ascii="Courier New" w:hAnsi="Courier New" w:cs="Courier New"/>
          <w:color w:val="000000"/>
          <w:kern w:val="0"/>
          <w:sz w:val="20"/>
          <w:szCs w:val="20"/>
        </w:rPr>
        <w:t xml:space="preserve"> {</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lock</w:t>
      </w:r>
      <w:r>
        <w:rPr>
          <w:rFonts w:ascii="Courier New" w:hAnsi="Courier New" w:cs="Courier New"/>
          <w:color w:val="000000"/>
          <w:kern w:val="0"/>
          <w:sz w:val="20"/>
          <w:szCs w:val="20"/>
        </w:rPr>
        <w:t>.unlock();</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F2605" w:rsidRDefault="00DF2605" w:rsidP="00DF2605">
      <w:pPr>
        <w:ind w:firstLine="420"/>
        <w:rPr>
          <w:rFonts w:ascii="Courier New" w:hAnsi="Courier New" w:cs="Courier New"/>
          <w:color w:val="000000"/>
          <w:kern w:val="0"/>
          <w:sz w:val="20"/>
          <w:szCs w:val="20"/>
        </w:rPr>
      </w:pPr>
      <w:r>
        <w:rPr>
          <w:rFonts w:ascii="Courier New" w:hAnsi="Courier New" w:cs="Courier New"/>
          <w:color w:val="000000"/>
          <w:kern w:val="0"/>
          <w:sz w:val="20"/>
          <w:szCs w:val="20"/>
        </w:rPr>
        <w:t>}</w:t>
      </w:r>
    </w:p>
    <w:p w:rsidR="00DF2605" w:rsidRPr="00B80835" w:rsidRDefault="00DF2605" w:rsidP="00DF2605">
      <w:pPr>
        <w:ind w:firstLine="420"/>
        <w:rPr>
          <w:rFonts w:ascii="Courier New" w:hAnsi="Courier New" w:cs="Courier New"/>
          <w:b/>
          <w:color w:val="000000"/>
          <w:kern w:val="0"/>
          <w:sz w:val="20"/>
          <w:szCs w:val="20"/>
        </w:rPr>
      </w:pPr>
      <w:r w:rsidRPr="00B80835">
        <w:rPr>
          <w:rFonts w:ascii="Courier New" w:hAnsi="Courier New" w:cs="Courier New" w:hint="eastAsia"/>
          <w:b/>
          <w:color w:val="000000"/>
          <w:kern w:val="0"/>
          <w:sz w:val="20"/>
          <w:szCs w:val="20"/>
        </w:rPr>
        <w:t>关键就在于</w:t>
      </w:r>
    </w:p>
    <w:p w:rsidR="00DF2605" w:rsidRPr="00353D17" w:rsidRDefault="00DF2605" w:rsidP="00DF2605">
      <w:pPr>
        <w:ind w:left="1260" w:firstLine="420"/>
      </w:pPr>
      <w:r w:rsidRPr="00353D17">
        <w:t>Object[] newElements = Arrays.</w:t>
      </w:r>
      <w:r w:rsidRPr="00353D17">
        <w:rPr>
          <w:i/>
          <w:iCs/>
        </w:rPr>
        <w:t>copyOf</w:t>
      </w:r>
      <w:r w:rsidRPr="00353D17">
        <w:t>(elements, len + 1);</w:t>
      </w:r>
    </w:p>
    <w:p w:rsidR="00DF2605" w:rsidRPr="00353D17" w:rsidRDefault="00DF2605" w:rsidP="00DF2605">
      <w:pPr>
        <w:ind w:firstLine="420"/>
      </w:pPr>
      <w:r w:rsidRPr="00353D17">
        <w:t xml:space="preserve">            </w:t>
      </w:r>
      <w:r w:rsidRPr="00353D17">
        <w:rPr>
          <w:u w:val="single"/>
        </w:rPr>
        <w:t>newElements</w:t>
      </w:r>
      <w:r w:rsidRPr="00353D17">
        <w:t>[len] = e;</w:t>
      </w:r>
    </w:p>
    <w:p w:rsidR="00DF2605" w:rsidRPr="00353D17" w:rsidRDefault="00DF2605" w:rsidP="00DF2605">
      <w:pPr>
        <w:ind w:firstLine="420"/>
      </w:pPr>
      <w:r w:rsidRPr="00353D17">
        <w:t xml:space="preserve">            setArray(newElements);</w:t>
      </w:r>
    </w:p>
    <w:p w:rsidR="00DF2605" w:rsidRDefault="00DF2605" w:rsidP="00DF2605">
      <w:pPr>
        <w:ind w:firstLine="420"/>
        <w:rPr>
          <w:b/>
        </w:rPr>
      </w:pPr>
      <w:r>
        <w:rPr>
          <w:rFonts w:hint="eastAsia"/>
          <w:b/>
        </w:rPr>
        <w:t>这三行代码。它是先对原先的数组进行复制，然后在复制之后的数组上进行添加元素，最后在改变原有数据的引用即可。怪不得该类叫做</w:t>
      </w:r>
      <w:r w:rsidRPr="00EB542F">
        <w:rPr>
          <w:b/>
        </w:rPr>
        <w:t>CopyOnWriteArrayList</w:t>
      </w:r>
      <w:r>
        <w:rPr>
          <w:rFonts w:hint="eastAsia"/>
          <w:b/>
        </w:rPr>
        <w:t>，无疑是先复制再进行写操作！</w:t>
      </w:r>
    </w:p>
    <w:p w:rsidR="00DF2605" w:rsidRDefault="00DF2605" w:rsidP="00DF2605">
      <w:pPr>
        <w:ind w:firstLine="420"/>
        <w:rPr>
          <w:b/>
        </w:rPr>
      </w:pPr>
    </w:p>
    <w:p w:rsidR="00DF2605" w:rsidRDefault="00DF2605" w:rsidP="00DF2605">
      <w:pPr>
        <w:rPr>
          <w:b/>
        </w:rPr>
      </w:pPr>
    </w:p>
    <w:p w:rsidR="00DF2605" w:rsidRDefault="00DF2605" w:rsidP="00DF2605">
      <w:pPr>
        <w:pStyle w:val="2"/>
      </w:pPr>
      <w:r>
        <w:rPr>
          <w:rFonts w:hint="eastAsia"/>
        </w:rPr>
        <w:lastRenderedPageBreak/>
        <w:t>ArrayList</w:t>
      </w:r>
      <w:r>
        <w:rPr>
          <w:rFonts w:hint="eastAsia"/>
        </w:rPr>
        <w:t>和</w:t>
      </w:r>
      <w:r>
        <w:rPr>
          <w:rFonts w:hint="eastAsia"/>
        </w:rPr>
        <w:t>LinkedList</w:t>
      </w:r>
      <w:r>
        <w:rPr>
          <w:rFonts w:hint="eastAsia"/>
        </w:rPr>
        <w:t>区别</w:t>
      </w:r>
    </w:p>
    <w:p w:rsidR="00DF2605" w:rsidRDefault="00DF2605" w:rsidP="00DF2605">
      <w:r>
        <w:rPr>
          <w:rFonts w:hint="eastAsia"/>
        </w:rPr>
        <w:t>ArrayList</w:t>
      </w:r>
      <w:r>
        <w:rPr>
          <w:rFonts w:hint="eastAsia"/>
        </w:rPr>
        <w:t>是实现了基于数组的数据结构（动态数组，在</w:t>
      </w:r>
      <w:r>
        <w:rPr>
          <w:rFonts w:hint="eastAsia"/>
        </w:rPr>
        <w:t>java</w:t>
      </w:r>
      <w:r>
        <w:rPr>
          <w:rFonts w:hint="eastAsia"/>
        </w:rPr>
        <w:t>中，使用的是新建一个数组进行扩容，然后</w:t>
      </w:r>
      <w:r>
        <w:rPr>
          <w:rFonts w:hint="eastAsia"/>
        </w:rPr>
        <w:t>copy</w:t>
      </w:r>
      <w:r>
        <w:rPr>
          <w:rFonts w:hint="eastAsia"/>
        </w:rPr>
        <w:t>原来数组中内容，实现数组可增长），</w:t>
      </w:r>
      <w:r>
        <w:rPr>
          <w:rFonts w:hint="eastAsia"/>
        </w:rPr>
        <w:t>LinkedList</w:t>
      </w:r>
      <w:r>
        <w:rPr>
          <w:rFonts w:hint="eastAsia"/>
        </w:rPr>
        <w:t>是基于链表的数据结构。（双向循环链表）</w:t>
      </w:r>
    </w:p>
    <w:p w:rsidR="00DF2605" w:rsidRDefault="00DF2605" w:rsidP="00DF2605">
      <w:r>
        <w:rPr>
          <w:rFonts w:hint="eastAsia"/>
        </w:rPr>
        <w:t>对于随机访问的</w:t>
      </w:r>
      <w:r>
        <w:rPr>
          <w:rFonts w:hint="eastAsia"/>
        </w:rPr>
        <w:t>get</w:t>
      </w:r>
      <w:r>
        <w:rPr>
          <w:rFonts w:hint="eastAsia"/>
        </w:rPr>
        <w:t>和</w:t>
      </w:r>
      <w:r>
        <w:rPr>
          <w:rFonts w:hint="eastAsia"/>
        </w:rPr>
        <w:t>set</w:t>
      </w:r>
      <w:r>
        <w:rPr>
          <w:rFonts w:hint="eastAsia"/>
        </w:rPr>
        <w:t>操作，</w:t>
      </w:r>
      <w:r>
        <w:rPr>
          <w:rFonts w:hint="eastAsia"/>
        </w:rPr>
        <w:t>ArrayList</w:t>
      </w:r>
      <w:r>
        <w:rPr>
          <w:rFonts w:hint="eastAsia"/>
        </w:rPr>
        <w:t>性能优于</w:t>
      </w:r>
      <w:r>
        <w:rPr>
          <w:rFonts w:hint="eastAsia"/>
        </w:rPr>
        <w:t>LinkedList</w:t>
      </w:r>
      <w:r>
        <w:rPr>
          <w:rFonts w:hint="eastAsia"/>
        </w:rPr>
        <w:t>，因为</w:t>
      </w:r>
      <w:r>
        <w:rPr>
          <w:rFonts w:hint="eastAsia"/>
        </w:rPr>
        <w:t>LinkedList</w:t>
      </w:r>
      <w:r>
        <w:rPr>
          <w:rFonts w:hint="eastAsia"/>
        </w:rPr>
        <w:t>要移动指针。</w:t>
      </w:r>
    </w:p>
    <w:p w:rsidR="00DF2605" w:rsidRDefault="00DF2605" w:rsidP="00DF2605">
      <w:r>
        <w:rPr>
          <w:rFonts w:hint="eastAsia"/>
        </w:rPr>
        <w:t>对于增加和删除操作，</w:t>
      </w:r>
      <w:r>
        <w:rPr>
          <w:rFonts w:hint="eastAsia"/>
        </w:rPr>
        <w:t>LinkedList</w:t>
      </w:r>
      <w:r>
        <w:rPr>
          <w:rFonts w:hint="eastAsia"/>
        </w:rPr>
        <w:t>性能较好，因为</w:t>
      </w:r>
      <w:r>
        <w:rPr>
          <w:rFonts w:hint="eastAsia"/>
        </w:rPr>
        <w:t>ArrayList</w:t>
      </w:r>
      <w:r>
        <w:rPr>
          <w:rFonts w:hint="eastAsia"/>
        </w:rPr>
        <w:t>要移动数据。</w:t>
      </w:r>
    </w:p>
    <w:p w:rsidR="00DF2605" w:rsidRDefault="00DF2605" w:rsidP="00DF2605"/>
    <w:p w:rsidR="0083026D" w:rsidRDefault="0083026D" w:rsidP="000550D7">
      <w:pPr>
        <w:pStyle w:val="2"/>
      </w:pPr>
      <w:r>
        <w:t>J</w:t>
      </w:r>
      <w:r>
        <w:rPr>
          <w:rFonts w:hint="eastAsia"/>
        </w:rPr>
        <w:t>ava</w:t>
      </w:r>
      <w:r>
        <w:rPr>
          <w:rFonts w:hint="eastAsia"/>
        </w:rPr>
        <w:t>中对象创建流程</w:t>
      </w:r>
    </w:p>
    <w:p w:rsidR="000550D7" w:rsidRDefault="000550D7" w:rsidP="000550D7">
      <w:r>
        <w:rPr>
          <w:rFonts w:hint="eastAsia"/>
        </w:rPr>
        <w:t>JVM</w:t>
      </w:r>
      <w:r>
        <w:rPr>
          <w:rFonts w:hint="eastAsia"/>
        </w:rPr>
        <w:t>中对应的指令是</w:t>
      </w:r>
      <w:r>
        <w:rPr>
          <w:rFonts w:hint="eastAsia"/>
        </w:rPr>
        <w:t>new</w:t>
      </w:r>
      <w:r>
        <w:rPr>
          <w:rFonts w:hint="eastAsia"/>
        </w:rPr>
        <w:t>的指令。</w:t>
      </w:r>
      <w:r>
        <w:rPr>
          <w:rFonts w:hint="eastAsia"/>
        </w:rPr>
        <w:t>JVM</w:t>
      </w:r>
      <w:r w:rsidR="0038285D">
        <w:rPr>
          <w:rFonts w:hint="eastAsia"/>
        </w:rPr>
        <w:t>会去方法区的常量池中去查找，对该类的</w:t>
      </w:r>
      <w:r>
        <w:rPr>
          <w:rFonts w:hint="eastAsia"/>
        </w:rPr>
        <w:t>符号引用进行解析，如果找不到对应的符号引用，说明这个类还没有被加载，因此</w:t>
      </w:r>
      <w:r>
        <w:rPr>
          <w:rFonts w:hint="eastAsia"/>
        </w:rPr>
        <w:t>JVM</w:t>
      </w:r>
      <w:r>
        <w:rPr>
          <w:rFonts w:hint="eastAsia"/>
        </w:rPr>
        <w:t>会对这个类进行一个类加载的过程。符号引用解析完毕后，</w:t>
      </w:r>
      <w:r>
        <w:rPr>
          <w:rFonts w:hint="eastAsia"/>
        </w:rPr>
        <w:t>JVM</w:t>
      </w:r>
      <w:r>
        <w:rPr>
          <w:rFonts w:hint="eastAsia"/>
        </w:rPr>
        <w:t>会在堆中为对象分配内存，</w:t>
      </w:r>
      <w:r w:rsidRPr="000550D7">
        <w:rPr>
          <w:rFonts w:hint="eastAsia"/>
        </w:rPr>
        <w:t>HotSpot</w:t>
      </w:r>
      <w:r w:rsidRPr="000550D7">
        <w:rPr>
          <w:rFonts w:hint="eastAsia"/>
        </w:rPr>
        <w:t>虚拟机实现的</w:t>
      </w:r>
      <w:r w:rsidRPr="000550D7">
        <w:rPr>
          <w:rFonts w:hint="eastAsia"/>
        </w:rPr>
        <w:t>JAVA</w:t>
      </w:r>
      <w:r w:rsidRPr="000550D7">
        <w:rPr>
          <w:rFonts w:hint="eastAsia"/>
        </w:rPr>
        <w:t>对象包括三个部分：对象头、实例字段和对齐填充字段（具体内容请看图</w:t>
      </w:r>
      <w:r w:rsidRPr="000550D7">
        <w:rPr>
          <w:rFonts w:hint="eastAsia"/>
        </w:rPr>
        <w:t>2</w:t>
      </w:r>
      <w:r w:rsidRPr="000550D7">
        <w:rPr>
          <w:rFonts w:hint="eastAsia"/>
        </w:rPr>
        <w:t>），其中要注意的是，实例字段包括自身定义的和从父类继承下来的（即使父类的实例字段被子类覆盖或者被</w:t>
      </w:r>
      <w:r w:rsidRPr="000550D7">
        <w:rPr>
          <w:rFonts w:hint="eastAsia"/>
        </w:rPr>
        <w:t>private</w:t>
      </w:r>
      <w:r w:rsidRPr="000550D7">
        <w:rPr>
          <w:rFonts w:hint="eastAsia"/>
        </w:rPr>
        <w:t>修饰，都照样为其分配内存）。为对象分配完堆内存之后，</w:t>
      </w:r>
      <w:r w:rsidRPr="000550D7">
        <w:rPr>
          <w:rFonts w:hint="eastAsia"/>
        </w:rPr>
        <w:t>JVM</w:t>
      </w:r>
      <w:r w:rsidRPr="000550D7">
        <w:rPr>
          <w:rFonts w:hint="eastAsia"/>
        </w:rPr>
        <w:t>会将该内存（除了对象头区域）进行零值初始化</w:t>
      </w:r>
      <w:r>
        <w:rPr>
          <w:rFonts w:hint="eastAsia"/>
        </w:rPr>
        <w:t>。</w:t>
      </w:r>
    </w:p>
    <w:p w:rsidR="000550D7" w:rsidRDefault="000550D7" w:rsidP="000550D7">
      <w:r>
        <w:rPr>
          <w:noProof/>
        </w:rPr>
        <w:lastRenderedPageBreak/>
        <w:drawing>
          <wp:inline distT="0" distB="0" distL="0" distR="0">
            <wp:extent cx="2806700" cy="5001260"/>
            <wp:effectExtent l="0" t="0" r="0" b="8890"/>
            <wp:docPr id="2" name="图片 2" descr="http://images2015.cnblogs.com/blog/592743/201603/592743-20160319235423381-1926278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592743/201603/592743-20160319235423381-19262784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6700" cy="5001260"/>
                    </a:xfrm>
                    <a:prstGeom prst="rect">
                      <a:avLst/>
                    </a:prstGeom>
                    <a:noFill/>
                    <a:ln>
                      <a:noFill/>
                    </a:ln>
                  </pic:spPr>
                </pic:pic>
              </a:graphicData>
            </a:graphic>
          </wp:inline>
        </w:drawing>
      </w:r>
    </w:p>
    <w:p w:rsidR="00DD2DB8" w:rsidRDefault="00DD2DB8" w:rsidP="000550D7">
      <w:r>
        <w:rPr>
          <w:noProof/>
        </w:rPr>
        <w:lastRenderedPageBreak/>
        <w:drawing>
          <wp:inline distT="0" distB="0" distL="0" distR="0">
            <wp:extent cx="5274310" cy="8102228"/>
            <wp:effectExtent l="0" t="0" r="2540" b="0"/>
            <wp:docPr id="28" name="图片 28" descr="http://images2015.cnblogs.com/blog/592743/201603/592743-20160319235633553-1910724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592743/201603/592743-20160319235633553-191072411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8102228"/>
                    </a:xfrm>
                    <a:prstGeom prst="rect">
                      <a:avLst/>
                    </a:prstGeom>
                    <a:noFill/>
                    <a:ln>
                      <a:noFill/>
                    </a:ln>
                  </pic:spPr>
                </pic:pic>
              </a:graphicData>
            </a:graphic>
          </wp:inline>
        </w:drawing>
      </w:r>
    </w:p>
    <w:p w:rsidR="000550D7" w:rsidRDefault="000550D7" w:rsidP="000550D7">
      <w:r>
        <w:rPr>
          <w:noProof/>
        </w:rPr>
        <w:lastRenderedPageBreak/>
        <w:drawing>
          <wp:inline distT="0" distB="0" distL="0" distR="0">
            <wp:extent cx="5274310" cy="6450834"/>
            <wp:effectExtent l="0" t="0" r="2540" b="7620"/>
            <wp:docPr id="3" name="图片 3" descr="http://images2015.cnblogs.com/blog/592743/201603/592743-20160319235555303-769658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015.cnblogs.com/blog/592743/201603/592743-20160319235555303-76965821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6450834"/>
                    </a:xfrm>
                    <a:prstGeom prst="rect">
                      <a:avLst/>
                    </a:prstGeom>
                    <a:noFill/>
                    <a:ln>
                      <a:noFill/>
                    </a:ln>
                  </pic:spPr>
                </pic:pic>
              </a:graphicData>
            </a:graphic>
          </wp:inline>
        </w:drawing>
      </w:r>
    </w:p>
    <w:p w:rsidR="000550D7" w:rsidRPr="000550D7" w:rsidRDefault="000550D7" w:rsidP="000550D7">
      <w:r>
        <w:rPr>
          <w:noProof/>
        </w:rPr>
        <w:lastRenderedPageBreak/>
        <w:drawing>
          <wp:inline distT="0" distB="0" distL="0" distR="0">
            <wp:extent cx="5274310" cy="6450834"/>
            <wp:effectExtent l="0" t="0" r="2540" b="7620"/>
            <wp:docPr id="6" name="图片 6" descr="http://images2015.cnblogs.com/blog/592743/201603/592743-20160319235555303-769658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015.cnblogs.com/blog/592743/201603/592743-20160319235555303-76965821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6450834"/>
                    </a:xfrm>
                    <a:prstGeom prst="rect">
                      <a:avLst/>
                    </a:prstGeom>
                    <a:noFill/>
                    <a:ln>
                      <a:noFill/>
                    </a:ln>
                  </pic:spPr>
                </pic:pic>
              </a:graphicData>
            </a:graphic>
          </wp:inline>
        </w:drawing>
      </w:r>
    </w:p>
    <w:p w:rsidR="0083026D" w:rsidRPr="0083026D" w:rsidRDefault="0083026D" w:rsidP="0083026D"/>
    <w:p w:rsidR="0083026D" w:rsidRDefault="000550D7" w:rsidP="000550D7">
      <w:pPr>
        <w:pStyle w:val="2"/>
      </w:pPr>
      <w:r>
        <w:rPr>
          <w:rFonts w:hint="eastAsia"/>
        </w:rPr>
        <w:t>String</w:t>
      </w:r>
      <w:r>
        <w:t xml:space="preserve"> </w:t>
      </w:r>
      <w:r>
        <w:rPr>
          <w:rFonts w:hint="eastAsia"/>
        </w:rPr>
        <w:t>s =</w:t>
      </w:r>
      <w:r>
        <w:t xml:space="preserve"> </w:t>
      </w:r>
      <w:r>
        <w:rPr>
          <w:rFonts w:hint="eastAsia"/>
        </w:rPr>
        <w:t>new String(</w:t>
      </w:r>
      <w:r>
        <w:t>“abd”)</w:t>
      </w:r>
    </w:p>
    <w:p w:rsidR="000550D7" w:rsidRDefault="000550D7" w:rsidP="000550D7">
      <w:r>
        <w:rPr>
          <w:rFonts w:hint="eastAsia"/>
        </w:rPr>
        <w:t>创建一个或者两个对象。首先在栈中创建一个对</w:t>
      </w:r>
      <w:r>
        <w:rPr>
          <w:rFonts w:hint="eastAsia"/>
        </w:rPr>
        <w:t>String</w:t>
      </w:r>
      <w:r>
        <w:rPr>
          <w:rFonts w:hint="eastAsia"/>
        </w:rPr>
        <w:t>类的对象引用变量</w:t>
      </w:r>
      <w:r>
        <w:rPr>
          <w:rFonts w:hint="eastAsia"/>
        </w:rPr>
        <w:t>s</w:t>
      </w:r>
      <w:r>
        <w:rPr>
          <w:rFonts w:hint="eastAsia"/>
        </w:rPr>
        <w:t>，然后去字符串常量池中“</w:t>
      </w:r>
      <w:r>
        <w:rPr>
          <w:rFonts w:hint="eastAsia"/>
        </w:rPr>
        <w:t>abc</w:t>
      </w:r>
      <w:r>
        <w:rPr>
          <w:rFonts w:hint="eastAsia"/>
        </w:rPr>
        <w:t>”字符串是否存在，如果不存在，则在字符串常量池中创建一个此字符串对象，然后在堆中创建一个此对象的拷贝（之后的</w:t>
      </w:r>
      <w:r>
        <w:rPr>
          <w:rFonts w:hint="eastAsia"/>
        </w:rPr>
        <w:t>jdk</w:t>
      </w:r>
      <w:r>
        <w:rPr>
          <w:rFonts w:hint="eastAsia"/>
        </w:rPr>
        <w:t>版本可能不是创建该对象的拷贝，而是对该对象的一个引用，优化了）</w:t>
      </w:r>
      <w:r w:rsidR="00D15D2B">
        <w:rPr>
          <w:rFonts w:hint="eastAsia"/>
        </w:rPr>
        <w:t>。</w:t>
      </w:r>
      <w:r w:rsidR="005F6F75">
        <w:rPr>
          <w:rFonts w:hint="eastAsia"/>
        </w:rPr>
        <w:t>如果存在，则直接在堆中创建该对象的一个拷贝（或者引用）。</w:t>
      </w:r>
    </w:p>
    <w:p w:rsidR="005F6F75" w:rsidRDefault="00D2784F" w:rsidP="000550D7">
      <w:r>
        <w:rPr>
          <w:noProof/>
        </w:rPr>
        <w:lastRenderedPageBreak/>
        <w:drawing>
          <wp:inline distT="0" distB="0" distL="0" distR="0">
            <wp:extent cx="5263515" cy="3068955"/>
            <wp:effectExtent l="0" t="0" r="0" b="0"/>
            <wp:docPr id="7" name="图片 7" descr="http://images2015.cnblogs.com/blog/907283/201603/907283-20160324111713604-104519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907283/201603/907283-20160324111713604-10451942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3515" cy="3068955"/>
                    </a:xfrm>
                    <a:prstGeom prst="rect">
                      <a:avLst/>
                    </a:prstGeom>
                    <a:noFill/>
                    <a:ln>
                      <a:noFill/>
                    </a:ln>
                  </pic:spPr>
                </pic:pic>
              </a:graphicData>
            </a:graphic>
          </wp:inline>
        </w:drawing>
      </w:r>
    </w:p>
    <w:p w:rsidR="00D2784F" w:rsidRDefault="00D2784F" w:rsidP="000550D7">
      <w:pPr>
        <w:rPr>
          <w:rFonts w:ascii="Verdana" w:hAnsi="Verdana"/>
          <w:color w:val="000000"/>
          <w:szCs w:val="21"/>
          <w:shd w:val="clear" w:color="auto" w:fill="FFFFFF"/>
        </w:rPr>
      </w:pPr>
      <w:r>
        <w:rPr>
          <w:rFonts w:ascii="Verdana" w:hAnsi="Verdana"/>
          <w:color w:val="000000"/>
          <w:szCs w:val="21"/>
          <w:shd w:val="clear" w:color="auto" w:fill="FFFFFF"/>
        </w:rPr>
        <w:t>String s = "a" + "b" + "c"</w:t>
      </w:r>
      <w:r>
        <w:rPr>
          <w:rFonts w:ascii="Verdana" w:hAnsi="Verdana"/>
          <w:color w:val="000000"/>
          <w:szCs w:val="21"/>
          <w:shd w:val="clear" w:color="auto" w:fill="FFFFFF"/>
        </w:rPr>
        <w:t>；</w:t>
      </w:r>
      <w:r>
        <w:rPr>
          <w:rFonts w:ascii="Verdana" w:hAnsi="Verdana" w:hint="eastAsia"/>
          <w:color w:val="000000"/>
          <w:szCs w:val="21"/>
          <w:shd w:val="clear" w:color="auto" w:fill="FFFFFF"/>
        </w:rPr>
        <w:t>编译器对其进行优化，相当于</w:t>
      </w:r>
      <w:r>
        <w:rPr>
          <w:rStyle w:val="apple-converted-space"/>
          <w:rFonts w:ascii="Verdana" w:hAnsi="Verdana"/>
          <w:color w:val="000000"/>
          <w:szCs w:val="21"/>
          <w:shd w:val="clear" w:color="auto" w:fill="FFFFFF"/>
        </w:rPr>
        <w:t> </w:t>
      </w:r>
      <w:r>
        <w:rPr>
          <w:rFonts w:ascii="Verdana" w:hAnsi="Verdana"/>
          <w:color w:val="000000"/>
          <w:szCs w:val="21"/>
          <w:shd w:val="clear" w:color="auto" w:fill="FFFFFF"/>
        </w:rPr>
        <w:t>String s = “abc”</w:t>
      </w:r>
      <w:r>
        <w:rPr>
          <w:rFonts w:ascii="Verdana" w:hAnsi="Verdana" w:hint="eastAsia"/>
          <w:color w:val="000000"/>
          <w:szCs w:val="21"/>
          <w:shd w:val="clear" w:color="auto" w:fill="FFFFFF"/>
        </w:rPr>
        <w:t>，只创建了一个对象。</w:t>
      </w:r>
    </w:p>
    <w:p w:rsidR="00D2784F" w:rsidRDefault="00D2784F" w:rsidP="000550D7">
      <w:pPr>
        <w:rPr>
          <w:rFonts w:ascii="Verdana" w:hAnsi="Verdana"/>
          <w:color w:val="000000"/>
          <w:szCs w:val="21"/>
          <w:shd w:val="clear" w:color="auto" w:fill="FFFFFF"/>
        </w:rPr>
      </w:pPr>
      <w:r>
        <w:rPr>
          <w:noProof/>
        </w:rPr>
        <w:drawing>
          <wp:inline distT="0" distB="0" distL="0" distR="0" wp14:anchorId="3627925A" wp14:editId="249F29A8">
            <wp:extent cx="5274310" cy="30276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27680"/>
                    </a:xfrm>
                    <a:prstGeom prst="rect">
                      <a:avLst/>
                    </a:prstGeom>
                  </pic:spPr>
                </pic:pic>
              </a:graphicData>
            </a:graphic>
          </wp:inline>
        </w:drawing>
      </w:r>
      <w:r>
        <w:rPr>
          <w:noProof/>
        </w:rPr>
        <w:lastRenderedPageBreak/>
        <w:drawing>
          <wp:inline distT="0" distB="0" distL="0" distR="0" wp14:anchorId="3A43DFF4" wp14:editId="371DBF0F">
            <wp:extent cx="5274310" cy="2395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95855"/>
                    </a:xfrm>
                    <a:prstGeom prst="rect">
                      <a:avLst/>
                    </a:prstGeom>
                  </pic:spPr>
                </pic:pic>
              </a:graphicData>
            </a:graphic>
          </wp:inline>
        </w:drawing>
      </w:r>
      <w:r>
        <w:rPr>
          <w:noProof/>
        </w:rPr>
        <w:drawing>
          <wp:inline distT="0" distB="0" distL="0" distR="0" wp14:anchorId="72210BA4" wp14:editId="3C86F747">
            <wp:extent cx="5274310" cy="16637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63700"/>
                    </a:xfrm>
                    <a:prstGeom prst="rect">
                      <a:avLst/>
                    </a:prstGeom>
                  </pic:spPr>
                </pic:pic>
              </a:graphicData>
            </a:graphic>
          </wp:inline>
        </w:drawing>
      </w:r>
    </w:p>
    <w:p w:rsidR="00D2784F" w:rsidRDefault="00D2784F" w:rsidP="000550D7"/>
    <w:p w:rsidR="0067338C" w:rsidRDefault="0067338C" w:rsidP="0067338C">
      <w:pPr>
        <w:pStyle w:val="2"/>
      </w:pPr>
      <w:r>
        <w:rPr>
          <w:rFonts w:hint="eastAsia"/>
        </w:rPr>
        <w:t>String</w:t>
      </w:r>
      <w:r>
        <w:rPr>
          <w:rFonts w:hint="eastAsia"/>
        </w:rPr>
        <w:t>的</w:t>
      </w:r>
      <w:r>
        <w:rPr>
          <w:rFonts w:hint="eastAsia"/>
        </w:rPr>
        <w:t>equal</w:t>
      </w:r>
      <w:r>
        <w:t>()</w:t>
      </w:r>
      <w:r>
        <w:rPr>
          <w:rFonts w:hint="eastAsia"/>
        </w:rPr>
        <w:t>方法</w:t>
      </w:r>
    </w:p>
    <w:p w:rsidR="0067338C" w:rsidRDefault="0067338C" w:rsidP="0067338C">
      <w:r>
        <w:rPr>
          <w:noProof/>
        </w:rPr>
        <w:drawing>
          <wp:inline distT="0" distB="0" distL="0" distR="0" wp14:anchorId="064D90F2" wp14:editId="649540F2">
            <wp:extent cx="3924300" cy="3533775"/>
            <wp:effectExtent l="0" t="0" r="0"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4300" cy="3533775"/>
                    </a:xfrm>
                    <a:prstGeom prst="rect">
                      <a:avLst/>
                    </a:prstGeom>
                  </pic:spPr>
                </pic:pic>
              </a:graphicData>
            </a:graphic>
          </wp:inline>
        </w:drawing>
      </w:r>
    </w:p>
    <w:p w:rsidR="0067338C" w:rsidRDefault="0067338C" w:rsidP="0067338C">
      <w:r>
        <w:rPr>
          <w:rFonts w:hint="eastAsia"/>
        </w:rPr>
        <w:lastRenderedPageBreak/>
        <w:t>首先判断传入的对象和当前的对象是否为同一个对象，如果是，则返回</w:t>
      </w:r>
      <w:r>
        <w:rPr>
          <w:rFonts w:hint="eastAsia"/>
        </w:rPr>
        <w:t>true</w:t>
      </w:r>
      <w:r>
        <w:rPr>
          <w:rFonts w:hint="eastAsia"/>
        </w:rPr>
        <w:t>。如果不是，则再判断传入的对象类型是否为</w:t>
      </w:r>
      <w:r>
        <w:rPr>
          <w:rFonts w:hint="eastAsia"/>
        </w:rPr>
        <w:t>String</w:t>
      </w:r>
      <w:r>
        <w:rPr>
          <w:rFonts w:hint="eastAsia"/>
        </w:rPr>
        <w:t>，如果不是，则返回</w:t>
      </w:r>
      <w:r>
        <w:rPr>
          <w:rFonts w:hint="eastAsia"/>
        </w:rPr>
        <w:t>false</w:t>
      </w:r>
      <w:r>
        <w:rPr>
          <w:rFonts w:hint="eastAsia"/>
        </w:rPr>
        <w:t>，如果是，则判断传入的</w:t>
      </w:r>
      <w:r>
        <w:rPr>
          <w:rFonts w:hint="eastAsia"/>
        </w:rPr>
        <w:t>string</w:t>
      </w:r>
      <w:r>
        <w:rPr>
          <w:rFonts w:hint="eastAsia"/>
        </w:rPr>
        <w:t>与当前</w:t>
      </w:r>
      <w:r>
        <w:rPr>
          <w:rFonts w:hint="eastAsia"/>
        </w:rPr>
        <w:t>string</w:t>
      </w:r>
      <w:r>
        <w:rPr>
          <w:rFonts w:hint="eastAsia"/>
        </w:rPr>
        <w:t>的长度是否一致，如果不一致，则返回</w:t>
      </w:r>
      <w:r>
        <w:rPr>
          <w:rFonts w:hint="eastAsia"/>
        </w:rPr>
        <w:t>false</w:t>
      </w:r>
      <w:r>
        <w:rPr>
          <w:rFonts w:hint="eastAsia"/>
        </w:rPr>
        <w:t>。然后循环对比两个字符串的</w:t>
      </w:r>
      <w:r>
        <w:rPr>
          <w:rFonts w:hint="eastAsia"/>
        </w:rPr>
        <w:t>char[]</w:t>
      </w:r>
      <w:r>
        <w:rPr>
          <w:rFonts w:hint="eastAsia"/>
        </w:rPr>
        <w:t>数组，逐个对比字符是否一致，如果存在不一致的情况，则直接返回</w:t>
      </w:r>
      <w:r>
        <w:rPr>
          <w:rFonts w:hint="eastAsia"/>
        </w:rPr>
        <w:t>false</w:t>
      </w:r>
      <w:r>
        <w:rPr>
          <w:rFonts w:hint="eastAsia"/>
        </w:rPr>
        <w:t>。如果循环结束都没有找到不匹配的，最后返回</w:t>
      </w:r>
      <w:r>
        <w:rPr>
          <w:rFonts w:hint="eastAsia"/>
        </w:rPr>
        <w:t>true</w:t>
      </w:r>
      <w:r>
        <w:rPr>
          <w:rFonts w:hint="eastAsia"/>
        </w:rPr>
        <w:t>。</w:t>
      </w:r>
    </w:p>
    <w:p w:rsidR="0067338C" w:rsidRPr="0067338C" w:rsidRDefault="0067338C" w:rsidP="0067338C"/>
    <w:p w:rsidR="0067338C" w:rsidRDefault="0067338C" w:rsidP="000550D7"/>
    <w:p w:rsidR="0067338C" w:rsidRDefault="0098782C" w:rsidP="0098782C">
      <w:pPr>
        <w:pStyle w:val="2"/>
      </w:pPr>
      <w:r>
        <w:rPr>
          <w:rFonts w:hint="eastAsia"/>
        </w:rPr>
        <w:t>Integer</w:t>
      </w:r>
      <w:r>
        <w:rPr>
          <w:rFonts w:hint="eastAsia"/>
        </w:rPr>
        <w:t>缓存</w:t>
      </w:r>
    </w:p>
    <w:p w:rsidR="0098782C" w:rsidRDefault="0098782C" w:rsidP="0098782C">
      <w:r>
        <w:rPr>
          <w:noProof/>
        </w:rPr>
        <w:drawing>
          <wp:inline distT="0" distB="0" distL="0" distR="0" wp14:anchorId="563AEBC7" wp14:editId="4BF48F9E">
            <wp:extent cx="3524250" cy="1457325"/>
            <wp:effectExtent l="0" t="0" r="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4250" cy="1457325"/>
                    </a:xfrm>
                    <a:prstGeom prst="rect">
                      <a:avLst/>
                    </a:prstGeom>
                  </pic:spPr>
                </pic:pic>
              </a:graphicData>
            </a:graphic>
          </wp:inline>
        </w:drawing>
      </w:r>
    </w:p>
    <w:p w:rsidR="0098782C" w:rsidRDefault="0098782C" w:rsidP="0098782C">
      <w:r>
        <w:rPr>
          <w:rFonts w:hint="eastAsia"/>
        </w:rPr>
        <w:t>Integer</w:t>
      </w:r>
      <w:r>
        <w:t>Cache.high</w:t>
      </w:r>
      <w:r>
        <w:rPr>
          <w:rFonts w:hint="eastAsia"/>
        </w:rPr>
        <w:t>默认是</w:t>
      </w:r>
      <w:r>
        <w:rPr>
          <w:rFonts w:hint="eastAsia"/>
        </w:rPr>
        <w:t>127</w:t>
      </w:r>
      <w:r>
        <w:t>,</w:t>
      </w:r>
      <w:r>
        <w:rPr>
          <w:rFonts w:hint="eastAsia"/>
        </w:rPr>
        <w:t>也就是说如果传入的</w:t>
      </w:r>
      <w:r>
        <w:rPr>
          <w:rFonts w:hint="eastAsia"/>
        </w:rPr>
        <w:t>int</w:t>
      </w:r>
      <w:r>
        <w:rPr>
          <w:rFonts w:hint="eastAsia"/>
        </w:rPr>
        <w:t>值是</w:t>
      </w:r>
      <w:r>
        <w:rPr>
          <w:rFonts w:hint="eastAsia"/>
        </w:rPr>
        <w:t>-128</w:t>
      </w:r>
      <w:r>
        <w:rPr>
          <w:rFonts w:hint="eastAsia"/>
        </w:rPr>
        <w:t>到</w:t>
      </w:r>
      <w:r>
        <w:rPr>
          <w:rFonts w:hint="eastAsia"/>
        </w:rPr>
        <w:t>127</w:t>
      </w:r>
      <w:r>
        <w:rPr>
          <w:rFonts w:hint="eastAsia"/>
        </w:rPr>
        <w:t>之间的数字，那么通过</w:t>
      </w:r>
      <w:r>
        <w:rPr>
          <w:rFonts w:hint="eastAsia"/>
        </w:rPr>
        <w:t>Integer.valueOf(int)</w:t>
      </w:r>
      <w:r>
        <w:rPr>
          <w:rFonts w:hint="eastAsia"/>
        </w:rPr>
        <w:t>得到的对象是被缓存的，对于同一个数字</w:t>
      </w:r>
      <w:r>
        <w:rPr>
          <w:rFonts w:hint="eastAsia"/>
        </w:rPr>
        <w:t>cache</w:t>
      </w:r>
      <w:r>
        <w:rPr>
          <w:rFonts w:hint="eastAsia"/>
        </w:rPr>
        <w:t>的对象是同一块内存地址。</w:t>
      </w:r>
    </w:p>
    <w:p w:rsidR="0098782C" w:rsidRDefault="0098782C" w:rsidP="0098782C">
      <w:r>
        <w:rPr>
          <w:noProof/>
        </w:rPr>
        <w:drawing>
          <wp:inline distT="0" distB="0" distL="0" distR="0" wp14:anchorId="410E111F" wp14:editId="6DC4AC0B">
            <wp:extent cx="4552950" cy="2162175"/>
            <wp:effectExtent l="0" t="0" r="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2950" cy="2162175"/>
                    </a:xfrm>
                    <a:prstGeom prst="rect">
                      <a:avLst/>
                    </a:prstGeom>
                  </pic:spPr>
                </pic:pic>
              </a:graphicData>
            </a:graphic>
          </wp:inline>
        </w:drawing>
      </w:r>
    </w:p>
    <w:p w:rsidR="0098782C" w:rsidRDefault="0098782C" w:rsidP="0098782C">
      <w:r>
        <w:rPr>
          <w:rFonts w:hint="eastAsia"/>
        </w:rPr>
        <w:t>Integer</w:t>
      </w:r>
      <w:r>
        <w:t xml:space="preserve"> a = 1</w:t>
      </w:r>
      <w:r>
        <w:rPr>
          <w:rFonts w:hint="eastAsia"/>
        </w:rPr>
        <w:t>这里自动装箱了，实际上是</w:t>
      </w:r>
      <w:r>
        <w:rPr>
          <w:rFonts w:hint="eastAsia"/>
        </w:rPr>
        <w:t>Integer a = Integer.valueOf(1)</w:t>
      </w:r>
    </w:p>
    <w:p w:rsidR="0098782C" w:rsidRDefault="0098782C" w:rsidP="0098782C">
      <w:r>
        <w:rPr>
          <w:rFonts w:hint="eastAsia"/>
        </w:rPr>
        <w:t>自动拆箱的话则是</w:t>
      </w:r>
      <w:r>
        <w:rPr>
          <w:rFonts w:hint="eastAsia"/>
        </w:rPr>
        <w:t xml:space="preserve">int </w:t>
      </w:r>
      <w:r>
        <w:t>i = a.intValue()</w:t>
      </w:r>
    </w:p>
    <w:p w:rsidR="0098782C" w:rsidRDefault="0098782C" w:rsidP="0098782C"/>
    <w:p w:rsidR="0098782C" w:rsidRDefault="0098782C" w:rsidP="0098782C">
      <w:r>
        <w:rPr>
          <w:rFonts w:hint="eastAsia"/>
        </w:rPr>
        <w:t>可以通过设置</w:t>
      </w:r>
      <w:r>
        <w:rPr>
          <w:rFonts w:hint="eastAsia"/>
        </w:rPr>
        <w:t>jvm</w:t>
      </w:r>
      <w:r>
        <w:rPr>
          <w:rFonts w:hint="eastAsia"/>
        </w:rPr>
        <w:t>启动参数</w:t>
      </w:r>
      <w:r>
        <w:rPr>
          <w:rFonts w:hint="eastAsia"/>
        </w:rPr>
        <w:t>-Djava.lang.Integer.IntegerCache.high=200</w:t>
      </w:r>
      <w:r>
        <w:rPr>
          <w:rFonts w:hint="eastAsia"/>
        </w:rPr>
        <w:t>来改变其值或者通过设置</w:t>
      </w:r>
      <w:r>
        <w:rPr>
          <w:rFonts w:hint="eastAsia"/>
        </w:rPr>
        <w:t>-XX:AutoBoxCacheMax</w:t>
      </w:r>
      <w:r>
        <w:rPr>
          <w:rFonts w:hint="eastAsia"/>
        </w:rPr>
        <w:t>来达到目的</w:t>
      </w:r>
    </w:p>
    <w:p w:rsidR="000F13F9" w:rsidRDefault="000F13F9" w:rsidP="000F13F9"/>
    <w:p w:rsidR="000F13F9" w:rsidRDefault="000F13F9" w:rsidP="000F13F9">
      <w:r>
        <w:rPr>
          <w:rFonts w:hint="eastAsia"/>
        </w:rPr>
        <w:t>Integer</w:t>
      </w:r>
      <w:r>
        <w:rPr>
          <w:rFonts w:hint="eastAsia"/>
        </w:rPr>
        <w:t>类型在做</w:t>
      </w:r>
      <w:r>
        <w:rPr>
          <w:rFonts w:hint="eastAsia"/>
        </w:rPr>
        <w:t>&gt; &lt; &gt;= &lt;=</w:t>
      </w:r>
      <w:r>
        <w:rPr>
          <w:rFonts w:hint="eastAsia"/>
        </w:rPr>
        <w:t>比较的时候，会自动拆箱，直接比较数字值</w:t>
      </w:r>
      <w:r w:rsidR="00C37670">
        <w:rPr>
          <w:rFonts w:hint="eastAsia"/>
        </w:rPr>
        <w:t>（没有</w:t>
      </w:r>
      <w:r w:rsidR="00C37670">
        <w:rPr>
          <w:rFonts w:hint="eastAsia"/>
        </w:rPr>
        <w:t>==</w:t>
      </w:r>
      <w:r w:rsidR="00C37670">
        <w:rPr>
          <w:rFonts w:hint="eastAsia"/>
        </w:rPr>
        <w:t>）</w:t>
      </w:r>
    </w:p>
    <w:p w:rsidR="000F13F9" w:rsidRDefault="000F13F9" w:rsidP="000F13F9">
      <w:pPr>
        <w:ind w:firstLineChars="200" w:firstLine="420"/>
      </w:pPr>
    </w:p>
    <w:p w:rsidR="000F13F9" w:rsidRDefault="000F13F9" w:rsidP="000F13F9">
      <w:pPr>
        <w:pStyle w:val="2"/>
      </w:pPr>
      <w:r>
        <w:lastRenderedPageBreak/>
        <w:t>Switch case</w:t>
      </w:r>
      <w:r>
        <w:rPr>
          <w:rFonts w:hint="eastAsia"/>
        </w:rPr>
        <w:t>支持的数据类型</w:t>
      </w:r>
    </w:p>
    <w:p w:rsidR="000F13F9" w:rsidRDefault="000F13F9" w:rsidP="000F13F9">
      <w:r>
        <w:t>S</w:t>
      </w:r>
      <w:r>
        <w:rPr>
          <w:rFonts w:hint="eastAsia"/>
        </w:rPr>
        <w:t>witch</w:t>
      </w:r>
      <w:r>
        <w:rPr>
          <w:rFonts w:hint="eastAsia"/>
        </w:rPr>
        <w:t>表达式后面的数据类型只能</w:t>
      </w:r>
      <w:r>
        <w:rPr>
          <w:rFonts w:hint="eastAsia"/>
        </w:rPr>
        <w:t>byte char short int</w:t>
      </w:r>
      <w:r>
        <w:rPr>
          <w:rFonts w:hint="eastAsia"/>
        </w:rPr>
        <w:t>四种类型，在</w:t>
      </w:r>
      <w:r>
        <w:rPr>
          <w:rFonts w:hint="eastAsia"/>
        </w:rPr>
        <w:t>jdk7</w:t>
      </w:r>
      <w:r>
        <w:rPr>
          <w:rFonts w:hint="eastAsia"/>
        </w:rPr>
        <w:t>中支持了枚举类型和</w:t>
      </w:r>
      <w:r>
        <w:rPr>
          <w:rFonts w:hint="eastAsia"/>
        </w:rPr>
        <w:t>String</w:t>
      </w:r>
      <w:r>
        <w:rPr>
          <w:rFonts w:hint="eastAsia"/>
        </w:rPr>
        <w:t>类型。</w:t>
      </w:r>
    </w:p>
    <w:p w:rsidR="000F13F9" w:rsidRDefault="000F13F9" w:rsidP="000F13F9">
      <w:r>
        <w:t>S</w:t>
      </w:r>
      <w:r>
        <w:rPr>
          <w:rFonts w:hint="eastAsia"/>
        </w:rPr>
        <w:t>witch</w:t>
      </w:r>
      <w:r>
        <w:rPr>
          <w:rFonts w:hint="eastAsia"/>
        </w:rPr>
        <w:t>不能支持</w:t>
      </w:r>
      <w:r>
        <w:rPr>
          <w:rFonts w:hint="eastAsia"/>
        </w:rPr>
        <w:t>byte char short int</w:t>
      </w:r>
      <w:r>
        <w:rPr>
          <w:rFonts w:hint="eastAsia"/>
        </w:rPr>
        <w:t>包装类，只能支持普通的数字，如果传入的是包装类型，会自动进行拆箱。</w:t>
      </w:r>
    </w:p>
    <w:p w:rsidR="000F13F9" w:rsidRDefault="000F13F9" w:rsidP="000F13F9">
      <w:r>
        <w:t>S</w:t>
      </w:r>
      <w:r>
        <w:rPr>
          <w:rFonts w:hint="eastAsia"/>
        </w:rPr>
        <w:t>witch</w:t>
      </w:r>
      <w:r>
        <w:rPr>
          <w:rFonts w:hint="eastAsia"/>
        </w:rPr>
        <w:t>支持</w:t>
      </w:r>
      <w:r>
        <w:rPr>
          <w:rFonts w:hint="eastAsia"/>
        </w:rPr>
        <w:t>string</w:t>
      </w:r>
      <w:r>
        <w:rPr>
          <w:rFonts w:hint="eastAsia"/>
        </w:rPr>
        <w:t>类型，其实是语法糖，在编译后的字节码中</w:t>
      </w:r>
      <w:r w:rsidR="00CB768C">
        <w:rPr>
          <w:rFonts w:hint="eastAsia"/>
        </w:rPr>
        <w:t>比较的实际上是字符串的</w:t>
      </w:r>
      <w:r w:rsidR="00CB768C">
        <w:rPr>
          <w:rFonts w:hint="eastAsia"/>
        </w:rPr>
        <w:t>hashcode</w:t>
      </w:r>
      <w:r w:rsidR="00CB768C">
        <w:rPr>
          <w:rFonts w:hint="eastAsia"/>
        </w:rPr>
        <w:t>值，如果</w:t>
      </w:r>
      <w:r w:rsidR="00CB768C">
        <w:rPr>
          <w:rFonts w:hint="eastAsia"/>
        </w:rPr>
        <w:t>hashcode</w:t>
      </w:r>
      <w:r w:rsidR="00CB768C">
        <w:rPr>
          <w:rFonts w:hint="eastAsia"/>
        </w:rPr>
        <w:t>值相同，然后再用</w:t>
      </w:r>
      <w:r w:rsidR="00CB768C">
        <w:rPr>
          <w:rFonts w:hint="eastAsia"/>
        </w:rPr>
        <w:t>if</w:t>
      </w:r>
      <w:r w:rsidR="00CB768C">
        <w:t xml:space="preserve"> else </w:t>
      </w:r>
      <w:r w:rsidR="00CB768C">
        <w:rPr>
          <w:rFonts w:hint="eastAsia"/>
        </w:rPr>
        <w:t>和</w:t>
      </w:r>
      <w:r w:rsidR="00CB768C">
        <w:rPr>
          <w:rFonts w:hint="eastAsia"/>
        </w:rPr>
        <w:t>equals()</w:t>
      </w:r>
      <w:r w:rsidR="00CB768C">
        <w:rPr>
          <w:rFonts w:hint="eastAsia"/>
        </w:rPr>
        <w:t>比较，本质上还是没有脱离</w:t>
      </w:r>
      <w:r w:rsidR="00CB768C">
        <w:rPr>
          <w:rFonts w:hint="eastAsia"/>
        </w:rPr>
        <w:t>int</w:t>
      </w:r>
      <w:r w:rsidR="00CB768C">
        <w:rPr>
          <w:rFonts w:hint="eastAsia"/>
        </w:rPr>
        <w:t>比较的原则。</w:t>
      </w:r>
    </w:p>
    <w:p w:rsidR="00CB768C" w:rsidRDefault="00CB768C" w:rsidP="000F13F9">
      <w:r>
        <w:rPr>
          <w:noProof/>
        </w:rPr>
        <w:drawing>
          <wp:inline distT="0" distB="0" distL="0" distR="0" wp14:anchorId="6FD872B3" wp14:editId="36C421B2">
            <wp:extent cx="3819525" cy="3829050"/>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9525" cy="3829050"/>
                    </a:xfrm>
                    <a:prstGeom prst="rect">
                      <a:avLst/>
                    </a:prstGeom>
                  </pic:spPr>
                </pic:pic>
              </a:graphicData>
            </a:graphic>
          </wp:inline>
        </w:drawing>
      </w:r>
    </w:p>
    <w:p w:rsidR="00CB768C" w:rsidRDefault="00CB768C" w:rsidP="000F13F9">
      <w:r>
        <w:rPr>
          <w:rFonts w:hint="eastAsia"/>
        </w:rPr>
        <w:t>反编译之后</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publicclassTest{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publicTest(){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publicstaticvoidmain(String[] args){</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String str = </w:t>
      </w:r>
      <w:r w:rsidRPr="00CB768C">
        <w:rPr>
          <w:rFonts w:ascii="Menlo" w:eastAsia="宋体" w:hAnsi="Menlo" w:cs="宋体"/>
          <w:color w:val="880000"/>
          <w:kern w:val="0"/>
          <w:szCs w:val="21"/>
        </w:rPr>
        <w:t>"test"</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lastRenderedPageBreak/>
        <w:t xml:space="preserve">bytevar3 = </w:t>
      </w:r>
      <w:r w:rsidRPr="00CB768C">
        <w:rPr>
          <w:rFonts w:ascii="Menlo" w:eastAsia="宋体" w:hAnsi="Menlo" w:cs="宋体"/>
          <w:color w:val="880000"/>
          <w:kern w:val="0"/>
          <w:szCs w:val="21"/>
        </w:rPr>
        <w:t>-1</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switch(str.hashCode()) {</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case97:</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b/>
          <w:bCs/>
          <w:color w:val="333333"/>
          <w:kern w:val="0"/>
          <w:szCs w:val="21"/>
        </w:rPr>
        <w:t>if</w:t>
      </w:r>
      <w:r w:rsidRPr="00CB768C">
        <w:rPr>
          <w:rFonts w:ascii="Menlo" w:eastAsia="宋体" w:hAnsi="Menlo" w:cs="宋体"/>
          <w:color w:val="444444"/>
          <w:kern w:val="0"/>
          <w:szCs w:val="21"/>
        </w:rPr>
        <w:t>(str.equals(</w:t>
      </w:r>
      <w:r w:rsidRPr="00CB768C">
        <w:rPr>
          <w:rFonts w:ascii="Menlo" w:eastAsia="宋体" w:hAnsi="Menlo" w:cs="宋体"/>
          <w:color w:val="880000"/>
          <w:kern w:val="0"/>
          <w:szCs w:val="21"/>
        </w:rPr>
        <w:t>"a"</w:t>
      </w:r>
      <w:r w:rsidRPr="00CB768C">
        <w:rPr>
          <w:rFonts w:ascii="Menlo" w:eastAsia="宋体" w:hAnsi="Menlo" w:cs="宋体"/>
          <w:color w:val="444444"/>
          <w:kern w:val="0"/>
          <w:szCs w:val="21"/>
        </w:rPr>
        <w:t>)) {</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var3 = </w:t>
      </w:r>
      <w:r w:rsidRPr="00CB768C">
        <w:rPr>
          <w:rFonts w:ascii="Menlo" w:eastAsia="宋体" w:hAnsi="Menlo" w:cs="宋体"/>
          <w:color w:val="880000"/>
          <w:kern w:val="0"/>
          <w:szCs w:val="21"/>
        </w:rPr>
        <w:t>0</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b/>
          <w:bCs/>
          <w:color w:val="333333"/>
          <w:kern w:val="0"/>
          <w:szCs w:val="21"/>
        </w:rPr>
        <w:t>break</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case98:</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b/>
          <w:bCs/>
          <w:color w:val="333333"/>
          <w:kern w:val="0"/>
          <w:szCs w:val="21"/>
        </w:rPr>
        <w:t>if</w:t>
      </w:r>
      <w:r w:rsidRPr="00CB768C">
        <w:rPr>
          <w:rFonts w:ascii="Menlo" w:eastAsia="宋体" w:hAnsi="Menlo" w:cs="宋体"/>
          <w:color w:val="444444"/>
          <w:kern w:val="0"/>
          <w:szCs w:val="21"/>
        </w:rPr>
        <w:t>(str.equals(</w:t>
      </w:r>
      <w:r w:rsidRPr="00CB768C">
        <w:rPr>
          <w:rFonts w:ascii="Menlo" w:eastAsia="宋体" w:hAnsi="Menlo" w:cs="宋体"/>
          <w:color w:val="880000"/>
          <w:kern w:val="0"/>
          <w:szCs w:val="21"/>
        </w:rPr>
        <w:t>"b"</w:t>
      </w:r>
      <w:r w:rsidRPr="00CB768C">
        <w:rPr>
          <w:rFonts w:ascii="Menlo" w:eastAsia="宋体" w:hAnsi="Menlo" w:cs="宋体"/>
          <w:color w:val="444444"/>
          <w:kern w:val="0"/>
          <w:szCs w:val="21"/>
        </w:rPr>
        <w:t>)) {</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var3 = </w:t>
      </w:r>
      <w:r w:rsidRPr="00CB768C">
        <w:rPr>
          <w:rFonts w:ascii="Menlo" w:eastAsia="宋体" w:hAnsi="Menlo" w:cs="宋体"/>
          <w:color w:val="880000"/>
          <w:kern w:val="0"/>
          <w:szCs w:val="21"/>
        </w:rPr>
        <w:t>1</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b/>
          <w:bCs/>
          <w:color w:val="333333"/>
          <w:kern w:val="0"/>
          <w:szCs w:val="21"/>
        </w:rPr>
        <w:t>break</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case99:</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b/>
          <w:bCs/>
          <w:color w:val="333333"/>
          <w:kern w:val="0"/>
          <w:szCs w:val="21"/>
        </w:rPr>
        <w:t>if</w:t>
      </w:r>
      <w:r w:rsidRPr="00CB768C">
        <w:rPr>
          <w:rFonts w:ascii="Menlo" w:eastAsia="宋体" w:hAnsi="Menlo" w:cs="宋体"/>
          <w:color w:val="444444"/>
          <w:kern w:val="0"/>
          <w:szCs w:val="21"/>
        </w:rPr>
        <w:t>(str.equals(</w:t>
      </w:r>
      <w:r w:rsidRPr="00CB768C">
        <w:rPr>
          <w:rFonts w:ascii="Menlo" w:eastAsia="宋体" w:hAnsi="Menlo" w:cs="宋体"/>
          <w:color w:val="880000"/>
          <w:kern w:val="0"/>
          <w:szCs w:val="21"/>
        </w:rPr>
        <w:t>"c"</w:t>
      </w:r>
      <w:r w:rsidRPr="00CB768C">
        <w:rPr>
          <w:rFonts w:ascii="Menlo" w:eastAsia="宋体" w:hAnsi="Menlo" w:cs="宋体"/>
          <w:color w:val="444444"/>
          <w:kern w:val="0"/>
          <w:szCs w:val="21"/>
        </w:rPr>
        <w:t>)) {</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var3 = </w:t>
      </w:r>
      <w:r w:rsidRPr="00CB768C">
        <w:rPr>
          <w:rFonts w:ascii="Menlo" w:eastAsia="宋体" w:hAnsi="Menlo" w:cs="宋体"/>
          <w:color w:val="880000"/>
          <w:kern w:val="0"/>
          <w:szCs w:val="21"/>
        </w:rPr>
        <w:t>2</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switch(var3) {</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lastRenderedPageBreak/>
        <w:t>case0:</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System.</w:t>
      </w:r>
      <w:r w:rsidRPr="00CB768C">
        <w:rPr>
          <w:rFonts w:ascii="Menlo" w:eastAsia="宋体" w:hAnsi="Menlo" w:cs="宋体"/>
          <w:b/>
          <w:bCs/>
          <w:color w:val="333333"/>
          <w:kern w:val="0"/>
          <w:szCs w:val="21"/>
        </w:rPr>
        <w:t>out</w:t>
      </w:r>
      <w:r w:rsidRPr="00CB768C">
        <w:rPr>
          <w:rFonts w:ascii="Menlo" w:eastAsia="宋体" w:hAnsi="Menlo" w:cs="宋体"/>
          <w:color w:val="444444"/>
          <w:kern w:val="0"/>
          <w:szCs w:val="21"/>
        </w:rPr>
        <w:t>.println(</w:t>
      </w:r>
      <w:r w:rsidRPr="00CB768C">
        <w:rPr>
          <w:rFonts w:ascii="Menlo" w:eastAsia="宋体" w:hAnsi="Menlo" w:cs="宋体"/>
          <w:color w:val="880000"/>
          <w:kern w:val="0"/>
          <w:szCs w:val="21"/>
        </w:rPr>
        <w:t>"a"</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b/>
          <w:bCs/>
          <w:color w:val="333333"/>
          <w:kern w:val="0"/>
          <w:szCs w:val="21"/>
        </w:rPr>
        <w:t>break</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case1:</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System.</w:t>
      </w:r>
      <w:r w:rsidRPr="00CB768C">
        <w:rPr>
          <w:rFonts w:ascii="Menlo" w:eastAsia="宋体" w:hAnsi="Menlo" w:cs="宋体"/>
          <w:b/>
          <w:bCs/>
          <w:color w:val="333333"/>
          <w:kern w:val="0"/>
          <w:szCs w:val="21"/>
        </w:rPr>
        <w:t>out</w:t>
      </w:r>
      <w:r w:rsidRPr="00CB768C">
        <w:rPr>
          <w:rFonts w:ascii="Menlo" w:eastAsia="宋体" w:hAnsi="Menlo" w:cs="宋体"/>
          <w:color w:val="444444"/>
          <w:kern w:val="0"/>
          <w:szCs w:val="21"/>
        </w:rPr>
        <w:t>.println(</w:t>
      </w:r>
      <w:r w:rsidRPr="00CB768C">
        <w:rPr>
          <w:rFonts w:ascii="Menlo" w:eastAsia="宋体" w:hAnsi="Menlo" w:cs="宋体"/>
          <w:color w:val="880000"/>
          <w:kern w:val="0"/>
          <w:szCs w:val="21"/>
        </w:rPr>
        <w:t>"b"</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b/>
          <w:bCs/>
          <w:color w:val="333333"/>
          <w:kern w:val="0"/>
          <w:szCs w:val="21"/>
        </w:rPr>
        <w:t>break</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case2:</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System.</w:t>
      </w:r>
      <w:r w:rsidRPr="00CB768C">
        <w:rPr>
          <w:rFonts w:ascii="Menlo" w:eastAsia="宋体" w:hAnsi="Menlo" w:cs="宋体"/>
          <w:b/>
          <w:bCs/>
          <w:color w:val="333333"/>
          <w:kern w:val="0"/>
          <w:szCs w:val="21"/>
        </w:rPr>
        <w:t>out</w:t>
      </w:r>
      <w:r w:rsidRPr="00CB768C">
        <w:rPr>
          <w:rFonts w:ascii="Menlo" w:eastAsia="宋体" w:hAnsi="Menlo" w:cs="宋体"/>
          <w:color w:val="444444"/>
          <w:kern w:val="0"/>
          <w:szCs w:val="21"/>
        </w:rPr>
        <w:t>.println(</w:t>
      </w:r>
      <w:r w:rsidRPr="00CB768C">
        <w:rPr>
          <w:rFonts w:ascii="Menlo" w:eastAsia="宋体" w:hAnsi="Menlo" w:cs="宋体"/>
          <w:color w:val="880000"/>
          <w:kern w:val="0"/>
          <w:szCs w:val="21"/>
        </w:rPr>
        <w:t>"c"</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b/>
          <w:bCs/>
          <w:color w:val="333333"/>
          <w:kern w:val="0"/>
          <w:szCs w:val="21"/>
        </w:rPr>
        <w:t>break</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b/>
          <w:bCs/>
          <w:color w:val="333333"/>
          <w:kern w:val="0"/>
          <w:szCs w:val="21"/>
        </w:rPr>
        <w:t>default</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System.</w:t>
      </w:r>
      <w:r w:rsidRPr="00CB768C">
        <w:rPr>
          <w:rFonts w:ascii="Menlo" w:eastAsia="宋体" w:hAnsi="Menlo" w:cs="宋体"/>
          <w:b/>
          <w:bCs/>
          <w:color w:val="333333"/>
          <w:kern w:val="0"/>
          <w:szCs w:val="21"/>
        </w:rPr>
        <w:t>out</w:t>
      </w:r>
      <w:r w:rsidRPr="00CB768C">
        <w:rPr>
          <w:rFonts w:ascii="Menlo" w:eastAsia="宋体" w:hAnsi="Menlo" w:cs="宋体"/>
          <w:color w:val="444444"/>
          <w:kern w:val="0"/>
          <w:szCs w:val="21"/>
        </w:rPr>
        <w:t>.println(</w:t>
      </w:r>
      <w:r w:rsidRPr="00CB768C">
        <w:rPr>
          <w:rFonts w:ascii="Menlo" w:eastAsia="宋体" w:hAnsi="Menlo" w:cs="宋体"/>
          <w:color w:val="880000"/>
          <w:kern w:val="0"/>
          <w:szCs w:val="21"/>
        </w:rPr>
        <w:t>"c"</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w:t>
      </w:r>
    </w:p>
    <w:p w:rsidR="00CB768C" w:rsidRDefault="00CB768C" w:rsidP="000F13F9">
      <w:r>
        <w:rPr>
          <w:rFonts w:hint="eastAsia"/>
        </w:rPr>
        <w:t>这是</w:t>
      </w:r>
      <w:r>
        <w:rPr>
          <w:rFonts w:hint="eastAsia"/>
        </w:rPr>
        <w:t>hashcode</w:t>
      </w:r>
      <w:r>
        <w:rPr>
          <w:rFonts w:hint="eastAsia"/>
        </w:rPr>
        <w:t>冲突时</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publicclassTest{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publicTest(){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lastRenderedPageBreak/>
        <w:t>publicstaticvoidmain(String[] args)throwsException{</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String str = </w:t>
      </w:r>
      <w:r w:rsidRPr="00CB768C">
        <w:rPr>
          <w:rFonts w:ascii="Menlo" w:eastAsia="宋体" w:hAnsi="Menlo" w:cs="宋体"/>
          <w:color w:val="880000"/>
          <w:kern w:val="0"/>
          <w:szCs w:val="21"/>
        </w:rPr>
        <w:t>"test"</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bytevar3 = </w:t>
      </w:r>
      <w:r w:rsidRPr="00CB768C">
        <w:rPr>
          <w:rFonts w:ascii="Menlo" w:eastAsia="宋体" w:hAnsi="Menlo" w:cs="宋体"/>
          <w:color w:val="880000"/>
          <w:kern w:val="0"/>
          <w:szCs w:val="21"/>
        </w:rPr>
        <w:t>-1</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b/>
          <w:bCs/>
          <w:color w:val="333333"/>
          <w:kern w:val="0"/>
          <w:szCs w:val="21"/>
        </w:rPr>
        <w:t>switch</w:t>
      </w:r>
      <w:r w:rsidRPr="00CB768C">
        <w:rPr>
          <w:rFonts w:ascii="Menlo" w:eastAsia="宋体" w:hAnsi="Menlo" w:cs="宋体"/>
          <w:color w:val="444444"/>
          <w:kern w:val="0"/>
          <w:szCs w:val="21"/>
        </w:rPr>
        <w:t>(str.hashCode()) {</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case2031744:</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b/>
          <w:bCs/>
          <w:color w:val="333333"/>
          <w:kern w:val="0"/>
          <w:szCs w:val="21"/>
        </w:rPr>
        <w:t>if</w:t>
      </w:r>
      <w:r w:rsidRPr="00CB768C">
        <w:rPr>
          <w:rFonts w:ascii="Menlo" w:eastAsia="宋体" w:hAnsi="Menlo" w:cs="宋体"/>
          <w:color w:val="444444"/>
          <w:kern w:val="0"/>
          <w:szCs w:val="21"/>
        </w:rPr>
        <w:t>(str.</w:t>
      </w:r>
      <w:r w:rsidRPr="00CB768C">
        <w:rPr>
          <w:rFonts w:ascii="Menlo" w:eastAsia="宋体" w:hAnsi="Menlo" w:cs="宋体"/>
          <w:b/>
          <w:bCs/>
          <w:color w:val="333333"/>
          <w:kern w:val="0"/>
          <w:szCs w:val="21"/>
        </w:rPr>
        <w:t>equals</w:t>
      </w:r>
      <w:r w:rsidRPr="00CB768C">
        <w:rPr>
          <w:rFonts w:ascii="Menlo" w:eastAsia="宋体" w:hAnsi="Menlo" w:cs="宋体"/>
          <w:color w:val="444444"/>
          <w:kern w:val="0"/>
          <w:szCs w:val="21"/>
        </w:rPr>
        <w:t>(</w:t>
      </w:r>
      <w:r w:rsidRPr="00CB768C">
        <w:rPr>
          <w:rFonts w:ascii="Menlo" w:eastAsia="宋体" w:hAnsi="Menlo" w:cs="宋体"/>
          <w:color w:val="880000"/>
          <w:kern w:val="0"/>
          <w:szCs w:val="21"/>
        </w:rPr>
        <w:t>"AaBB"</w:t>
      </w:r>
      <w:r w:rsidRPr="00CB768C">
        <w:rPr>
          <w:rFonts w:ascii="Menlo" w:eastAsia="宋体" w:hAnsi="Menlo" w:cs="宋体"/>
          <w:color w:val="444444"/>
          <w:kern w:val="0"/>
          <w:szCs w:val="21"/>
        </w:rPr>
        <w:t>)) {</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var3 = </w:t>
      </w:r>
      <w:r w:rsidRPr="00CB768C">
        <w:rPr>
          <w:rFonts w:ascii="Menlo" w:eastAsia="宋体" w:hAnsi="Menlo" w:cs="宋体"/>
          <w:color w:val="880000"/>
          <w:kern w:val="0"/>
          <w:szCs w:val="21"/>
        </w:rPr>
        <w:t>2</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 elseif(str.</w:t>
      </w:r>
      <w:r w:rsidRPr="00CB768C">
        <w:rPr>
          <w:rFonts w:ascii="Menlo" w:eastAsia="宋体" w:hAnsi="Menlo" w:cs="宋体"/>
          <w:b/>
          <w:bCs/>
          <w:color w:val="333333"/>
          <w:kern w:val="0"/>
          <w:szCs w:val="21"/>
        </w:rPr>
        <w:t>equals</w:t>
      </w:r>
      <w:r w:rsidRPr="00CB768C">
        <w:rPr>
          <w:rFonts w:ascii="Menlo" w:eastAsia="宋体" w:hAnsi="Menlo" w:cs="宋体"/>
          <w:color w:val="444444"/>
          <w:kern w:val="0"/>
          <w:szCs w:val="21"/>
        </w:rPr>
        <w:t>(</w:t>
      </w:r>
      <w:r w:rsidRPr="00CB768C">
        <w:rPr>
          <w:rFonts w:ascii="Menlo" w:eastAsia="宋体" w:hAnsi="Menlo" w:cs="宋体"/>
          <w:color w:val="880000"/>
          <w:kern w:val="0"/>
          <w:szCs w:val="21"/>
        </w:rPr>
        <w:t>"BBBB"</w:t>
      </w:r>
      <w:r w:rsidRPr="00CB768C">
        <w:rPr>
          <w:rFonts w:ascii="Menlo" w:eastAsia="宋体" w:hAnsi="Menlo" w:cs="宋体"/>
          <w:color w:val="444444"/>
          <w:kern w:val="0"/>
          <w:szCs w:val="21"/>
        </w:rPr>
        <w:t>)) {</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var3 = </w:t>
      </w:r>
      <w:r w:rsidRPr="00CB768C">
        <w:rPr>
          <w:rFonts w:ascii="Menlo" w:eastAsia="宋体" w:hAnsi="Menlo" w:cs="宋体"/>
          <w:color w:val="880000"/>
          <w:kern w:val="0"/>
          <w:szCs w:val="21"/>
        </w:rPr>
        <w:t>1</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 elseif(str.</w:t>
      </w:r>
      <w:r w:rsidRPr="00CB768C">
        <w:rPr>
          <w:rFonts w:ascii="Menlo" w:eastAsia="宋体" w:hAnsi="Menlo" w:cs="宋体"/>
          <w:b/>
          <w:bCs/>
          <w:color w:val="333333"/>
          <w:kern w:val="0"/>
          <w:szCs w:val="21"/>
        </w:rPr>
        <w:t>equals</w:t>
      </w:r>
      <w:r w:rsidRPr="00CB768C">
        <w:rPr>
          <w:rFonts w:ascii="Menlo" w:eastAsia="宋体" w:hAnsi="Menlo" w:cs="宋体"/>
          <w:color w:val="444444"/>
          <w:kern w:val="0"/>
          <w:szCs w:val="21"/>
        </w:rPr>
        <w:t>(</w:t>
      </w:r>
      <w:r w:rsidRPr="00CB768C">
        <w:rPr>
          <w:rFonts w:ascii="Menlo" w:eastAsia="宋体" w:hAnsi="Menlo" w:cs="宋体"/>
          <w:color w:val="880000"/>
          <w:kern w:val="0"/>
          <w:szCs w:val="21"/>
        </w:rPr>
        <w:t>"AaAa"</w:t>
      </w:r>
      <w:r w:rsidRPr="00CB768C">
        <w:rPr>
          <w:rFonts w:ascii="Menlo" w:eastAsia="宋体" w:hAnsi="Menlo" w:cs="宋体"/>
          <w:color w:val="444444"/>
          <w:kern w:val="0"/>
          <w:szCs w:val="21"/>
        </w:rPr>
        <w:t>)) {</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var3 = </w:t>
      </w:r>
      <w:r w:rsidRPr="00CB768C">
        <w:rPr>
          <w:rFonts w:ascii="Menlo" w:eastAsia="宋体" w:hAnsi="Menlo" w:cs="宋体"/>
          <w:color w:val="880000"/>
          <w:kern w:val="0"/>
          <w:szCs w:val="21"/>
        </w:rPr>
        <w:t>0</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b/>
          <w:bCs/>
          <w:color w:val="333333"/>
          <w:kern w:val="0"/>
          <w:szCs w:val="21"/>
        </w:rPr>
        <w:t>default</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b/>
          <w:bCs/>
          <w:color w:val="333333"/>
          <w:kern w:val="0"/>
          <w:szCs w:val="21"/>
        </w:rPr>
        <w:t>switch</w:t>
      </w:r>
      <w:r w:rsidRPr="00CB768C">
        <w:rPr>
          <w:rFonts w:ascii="Menlo" w:eastAsia="宋体" w:hAnsi="Menlo" w:cs="宋体"/>
          <w:color w:val="444444"/>
          <w:kern w:val="0"/>
          <w:szCs w:val="21"/>
        </w:rPr>
        <w:t>(var3) {</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case0:</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System.</w:t>
      </w:r>
      <w:r w:rsidRPr="00CB768C">
        <w:rPr>
          <w:rFonts w:ascii="Menlo" w:eastAsia="宋体" w:hAnsi="Menlo" w:cs="宋体"/>
          <w:b/>
          <w:bCs/>
          <w:color w:val="333333"/>
          <w:kern w:val="0"/>
          <w:szCs w:val="21"/>
        </w:rPr>
        <w:t>out</w:t>
      </w:r>
      <w:r w:rsidRPr="00CB768C">
        <w:rPr>
          <w:rFonts w:ascii="Menlo" w:eastAsia="宋体" w:hAnsi="Menlo" w:cs="宋体"/>
          <w:color w:val="444444"/>
          <w:kern w:val="0"/>
          <w:szCs w:val="21"/>
        </w:rPr>
        <w:t>.println(</w:t>
      </w:r>
      <w:r w:rsidRPr="00CB768C">
        <w:rPr>
          <w:rFonts w:ascii="Menlo" w:eastAsia="宋体" w:hAnsi="Menlo" w:cs="宋体"/>
          <w:color w:val="880000"/>
          <w:kern w:val="0"/>
          <w:szCs w:val="21"/>
        </w:rPr>
        <w:t>"a"</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b/>
          <w:bCs/>
          <w:color w:val="333333"/>
          <w:kern w:val="0"/>
          <w:szCs w:val="21"/>
        </w:rPr>
        <w:t>break</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case1:</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System.</w:t>
      </w:r>
      <w:r w:rsidRPr="00CB768C">
        <w:rPr>
          <w:rFonts w:ascii="Menlo" w:eastAsia="宋体" w:hAnsi="Menlo" w:cs="宋体"/>
          <w:b/>
          <w:bCs/>
          <w:color w:val="333333"/>
          <w:kern w:val="0"/>
          <w:szCs w:val="21"/>
        </w:rPr>
        <w:t>out</w:t>
      </w:r>
      <w:r w:rsidRPr="00CB768C">
        <w:rPr>
          <w:rFonts w:ascii="Menlo" w:eastAsia="宋体" w:hAnsi="Menlo" w:cs="宋体"/>
          <w:color w:val="444444"/>
          <w:kern w:val="0"/>
          <w:szCs w:val="21"/>
        </w:rPr>
        <w:t>.println(</w:t>
      </w:r>
      <w:r w:rsidRPr="00CB768C">
        <w:rPr>
          <w:rFonts w:ascii="Menlo" w:eastAsia="宋体" w:hAnsi="Menlo" w:cs="宋体"/>
          <w:color w:val="880000"/>
          <w:kern w:val="0"/>
          <w:szCs w:val="21"/>
        </w:rPr>
        <w:t>"b"</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b/>
          <w:bCs/>
          <w:color w:val="333333"/>
          <w:kern w:val="0"/>
          <w:szCs w:val="21"/>
        </w:rPr>
        <w:lastRenderedPageBreak/>
        <w:t>break</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case2:</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System.</w:t>
      </w:r>
      <w:r w:rsidRPr="00CB768C">
        <w:rPr>
          <w:rFonts w:ascii="Menlo" w:eastAsia="宋体" w:hAnsi="Menlo" w:cs="宋体"/>
          <w:b/>
          <w:bCs/>
          <w:color w:val="333333"/>
          <w:kern w:val="0"/>
          <w:szCs w:val="21"/>
        </w:rPr>
        <w:t>out</w:t>
      </w:r>
      <w:r w:rsidRPr="00CB768C">
        <w:rPr>
          <w:rFonts w:ascii="Menlo" w:eastAsia="宋体" w:hAnsi="Menlo" w:cs="宋体"/>
          <w:color w:val="444444"/>
          <w:kern w:val="0"/>
          <w:szCs w:val="21"/>
        </w:rPr>
        <w:t>.println(</w:t>
      </w:r>
      <w:r w:rsidRPr="00CB768C">
        <w:rPr>
          <w:rFonts w:ascii="Menlo" w:eastAsia="宋体" w:hAnsi="Menlo" w:cs="宋体"/>
          <w:color w:val="880000"/>
          <w:kern w:val="0"/>
          <w:szCs w:val="21"/>
        </w:rPr>
        <w:t>"c"</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b/>
          <w:bCs/>
          <w:color w:val="333333"/>
          <w:kern w:val="0"/>
          <w:szCs w:val="21"/>
        </w:rPr>
        <w:t>break</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b/>
          <w:bCs/>
          <w:color w:val="333333"/>
          <w:kern w:val="0"/>
          <w:szCs w:val="21"/>
        </w:rPr>
        <w:t>default</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System.</w:t>
      </w:r>
      <w:r w:rsidRPr="00CB768C">
        <w:rPr>
          <w:rFonts w:ascii="Menlo" w:eastAsia="宋体" w:hAnsi="Menlo" w:cs="宋体"/>
          <w:b/>
          <w:bCs/>
          <w:color w:val="333333"/>
          <w:kern w:val="0"/>
          <w:szCs w:val="21"/>
        </w:rPr>
        <w:t>out</w:t>
      </w:r>
      <w:r w:rsidRPr="00CB768C">
        <w:rPr>
          <w:rFonts w:ascii="Menlo" w:eastAsia="宋体" w:hAnsi="Menlo" w:cs="宋体"/>
          <w:color w:val="444444"/>
          <w:kern w:val="0"/>
          <w:szCs w:val="21"/>
        </w:rPr>
        <w:t>.println(</w:t>
      </w:r>
      <w:r w:rsidRPr="00CB768C">
        <w:rPr>
          <w:rFonts w:ascii="Menlo" w:eastAsia="宋体" w:hAnsi="Menlo" w:cs="宋体"/>
          <w:color w:val="880000"/>
          <w:kern w:val="0"/>
          <w:szCs w:val="21"/>
        </w:rPr>
        <w:t>"c"</w:t>
      </w:r>
      <w:r w:rsidRPr="00CB768C">
        <w:rPr>
          <w:rFonts w:ascii="Menlo" w:eastAsia="宋体" w:hAnsi="Menlo" w:cs="宋体"/>
          <w:color w:val="444444"/>
          <w:kern w:val="0"/>
          <w:szCs w:val="21"/>
        </w:rPr>
        <w:t>);</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 xml:space="preserve"> }</w:t>
      </w:r>
    </w:p>
    <w:p w:rsidR="00CB768C" w:rsidRPr="00CB768C" w:rsidRDefault="00CB768C" w:rsidP="00CB768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Menlo" w:eastAsia="宋体" w:hAnsi="Menlo" w:cs="宋体" w:hint="eastAsia"/>
          <w:color w:val="444444"/>
          <w:kern w:val="0"/>
          <w:szCs w:val="21"/>
        </w:rPr>
      </w:pPr>
      <w:r w:rsidRPr="00CB768C">
        <w:rPr>
          <w:rFonts w:ascii="Menlo" w:eastAsia="宋体" w:hAnsi="Menlo" w:cs="宋体"/>
          <w:color w:val="444444"/>
          <w:kern w:val="0"/>
          <w:szCs w:val="21"/>
        </w:rPr>
        <w:t>}</w:t>
      </w:r>
    </w:p>
    <w:p w:rsidR="00CB768C" w:rsidRDefault="00613244" w:rsidP="000F13F9">
      <w:r>
        <w:rPr>
          <w:rFonts w:hint="eastAsia"/>
        </w:rPr>
        <w:t>为什么需要两次</w:t>
      </w:r>
      <w:r>
        <w:rPr>
          <w:rFonts w:hint="eastAsia"/>
        </w:rPr>
        <w:t>switch</w:t>
      </w:r>
      <w:r>
        <w:rPr>
          <w:rFonts w:hint="eastAsia"/>
        </w:rPr>
        <w:t>呢？如果</w:t>
      </w:r>
      <w:r>
        <w:rPr>
          <w:rFonts w:hint="eastAsia"/>
        </w:rPr>
        <w:t>case</w:t>
      </w:r>
      <w:r>
        <w:t xml:space="preserve"> </w:t>
      </w:r>
      <w:r>
        <w:rPr>
          <w:rFonts w:hint="eastAsia"/>
        </w:rPr>
        <w:t>“</w:t>
      </w:r>
      <w:r>
        <w:rPr>
          <w:rFonts w:hint="eastAsia"/>
        </w:rPr>
        <w:t>Aa</w:t>
      </w:r>
      <w:r>
        <w:t>Aa”</w:t>
      </w:r>
      <w:r>
        <w:rPr>
          <w:rFonts w:hint="eastAsia"/>
        </w:rPr>
        <w:t>中没有</w:t>
      </w:r>
      <w:r>
        <w:rPr>
          <w:rFonts w:hint="eastAsia"/>
        </w:rPr>
        <w:t>break</w:t>
      </w:r>
      <w:r>
        <w:rPr>
          <w:rFonts w:hint="eastAsia"/>
        </w:rPr>
        <w:t>条件，那么编译器需要做额外的优化才能达到这个效果，那么编译器编写会比较复杂，因此第一步的</w:t>
      </w:r>
      <w:r>
        <w:rPr>
          <w:rFonts w:hint="eastAsia"/>
        </w:rPr>
        <w:t>switch</w:t>
      </w:r>
      <w:r>
        <w:rPr>
          <w:rFonts w:hint="eastAsia"/>
        </w:rPr>
        <w:t>先计算出要走哪个</w:t>
      </w:r>
      <w:r>
        <w:rPr>
          <w:rFonts w:hint="eastAsia"/>
        </w:rPr>
        <w:t>case</w:t>
      </w:r>
      <w:r>
        <w:rPr>
          <w:rFonts w:hint="eastAsia"/>
        </w:rPr>
        <w:t>，然后再在第二个</w:t>
      </w:r>
      <w:r>
        <w:rPr>
          <w:rFonts w:hint="eastAsia"/>
        </w:rPr>
        <w:t>switch</w:t>
      </w:r>
      <w:r>
        <w:rPr>
          <w:rFonts w:hint="eastAsia"/>
        </w:rPr>
        <w:t>去执行具体的</w:t>
      </w:r>
      <w:r>
        <w:rPr>
          <w:rFonts w:hint="eastAsia"/>
        </w:rPr>
        <w:t>case</w:t>
      </w:r>
      <w:r>
        <w:rPr>
          <w:rFonts w:hint="eastAsia"/>
        </w:rPr>
        <w:t>。</w:t>
      </w:r>
    </w:p>
    <w:p w:rsidR="00CB768C" w:rsidRDefault="00CB768C" w:rsidP="000F13F9"/>
    <w:p w:rsidR="00CB768C" w:rsidRDefault="00CB768C" w:rsidP="000F13F9"/>
    <w:p w:rsidR="00CB768C" w:rsidRDefault="00CB768C" w:rsidP="000F13F9"/>
    <w:p w:rsidR="000F13F9" w:rsidRPr="000F13F9" w:rsidRDefault="000F13F9" w:rsidP="000F13F9"/>
    <w:p w:rsidR="00DF2605" w:rsidRDefault="00DF2605" w:rsidP="00DF2605">
      <w:pPr>
        <w:pStyle w:val="2"/>
      </w:pPr>
      <w:r>
        <w:rPr>
          <w:rFonts w:hint="eastAsia"/>
        </w:rPr>
        <w:t>Object</w:t>
      </w:r>
      <w:r>
        <w:rPr>
          <w:rFonts w:hint="eastAsia"/>
        </w:rPr>
        <w:t>中的方法</w:t>
      </w:r>
    </w:p>
    <w:p w:rsidR="00DF2605" w:rsidRDefault="00DF2605" w:rsidP="00DF2605">
      <w:pPr>
        <w:pStyle w:val="3"/>
      </w:pPr>
      <w:r>
        <w:t>C</w:t>
      </w:r>
      <w:r>
        <w:rPr>
          <w:rFonts w:hint="eastAsia"/>
        </w:rPr>
        <w:t>lone</w:t>
      </w:r>
      <w:r>
        <w:rPr>
          <w:rFonts w:hint="eastAsia"/>
        </w:rPr>
        <w:t>方法</w:t>
      </w:r>
    </w:p>
    <w:p w:rsidR="00DF2605" w:rsidRDefault="00CF59C6" w:rsidP="00DF2605">
      <w:hyperlink r:id="rId23" w:history="1">
        <w:r w:rsidR="00DF2605" w:rsidRPr="00E13168">
          <w:rPr>
            <w:rStyle w:val="a5"/>
          </w:rPr>
          <w:t>http://blog.csdn.net/wangyanguiyiyang/article/details/49800493</w:t>
        </w:r>
      </w:hyperlink>
    </w:p>
    <w:p w:rsidR="00DF2605" w:rsidRPr="008134BA" w:rsidRDefault="00DF2605" w:rsidP="00DF2605"/>
    <w:p w:rsidR="00DF2605" w:rsidRPr="00EA3914" w:rsidRDefault="00DF2605" w:rsidP="00DF2605">
      <w:r w:rsidRPr="00EA3914">
        <w:t xml:space="preserve">protected </w:t>
      </w:r>
      <w:hyperlink r:id="rId24" w:tgtFrame="_blank" w:tooltip="java.lang 中的类" w:history="1">
        <w:r w:rsidRPr="00EA3914">
          <w:rPr>
            <w:rStyle w:val="a5"/>
          </w:rPr>
          <w:t>Object</w:t>
        </w:r>
      </w:hyperlink>
      <w:r w:rsidRPr="00EA3914">
        <w:t xml:space="preserve"> </w:t>
      </w:r>
      <w:r w:rsidRPr="00EA3914">
        <w:rPr>
          <w:b/>
          <w:bCs/>
        </w:rPr>
        <w:t>clone</w:t>
      </w:r>
      <w:r w:rsidRPr="00EA3914">
        <w:t>()</w:t>
      </w:r>
      <w:r>
        <w:rPr>
          <w:rFonts w:hint="eastAsia"/>
        </w:rPr>
        <w:t xml:space="preserve"> </w:t>
      </w:r>
      <w:r w:rsidRPr="00EA3914">
        <w:t xml:space="preserve">throws </w:t>
      </w:r>
      <w:hyperlink r:id="rId25" w:tgtFrame="_blank" w:tooltip="java.lang 中的类" w:history="1">
        <w:r w:rsidRPr="00EA3914">
          <w:rPr>
            <w:rStyle w:val="a5"/>
          </w:rPr>
          <w:t>CloneNotSupportedException</w:t>
        </w:r>
      </w:hyperlink>
    </w:p>
    <w:p w:rsidR="00DF2605" w:rsidRDefault="00DF2605" w:rsidP="00DF2605">
      <w:r>
        <w:rPr>
          <w:rFonts w:hint="eastAsia"/>
        </w:rPr>
        <w:t>创建并返回此对象的一个副本。</w:t>
      </w:r>
    </w:p>
    <w:p w:rsidR="00DF2605" w:rsidRDefault="00DF2605" w:rsidP="00DF2605"/>
    <w:p w:rsidR="00DF2605" w:rsidRDefault="00DF2605" w:rsidP="00DF2605">
      <w:r>
        <w:rPr>
          <w:rFonts w:hint="eastAsia"/>
        </w:rPr>
        <w:t>修饰符为</w:t>
      </w:r>
      <w:r>
        <w:rPr>
          <w:rFonts w:hint="eastAsia"/>
        </w:rPr>
        <w:t>protected</w:t>
      </w:r>
      <w:r>
        <w:rPr>
          <w:rFonts w:hint="eastAsia"/>
        </w:rPr>
        <w:t>，保证了只有在该类</w:t>
      </w:r>
      <w:r>
        <w:rPr>
          <w:rFonts w:hint="eastAsia"/>
        </w:rPr>
        <w:t xml:space="preserve"> </w:t>
      </w:r>
      <w:r>
        <w:rPr>
          <w:rFonts w:hint="eastAsia"/>
        </w:rPr>
        <w:t>同一个包下</w:t>
      </w:r>
      <w:r>
        <w:rPr>
          <w:rFonts w:hint="eastAsia"/>
        </w:rPr>
        <w:t xml:space="preserve"> </w:t>
      </w:r>
      <w:r>
        <w:rPr>
          <w:rFonts w:hint="eastAsia"/>
        </w:rPr>
        <w:t>以及子类可以访问。但是如果子类和基类不在同一个包下，子类在进行访问的时候，只能访问自身从基类继承过来的</w:t>
      </w:r>
      <w:r>
        <w:rPr>
          <w:rFonts w:hint="eastAsia"/>
        </w:rPr>
        <w:t>protected</w:t>
      </w:r>
      <w:r>
        <w:rPr>
          <w:rFonts w:hint="eastAsia"/>
        </w:rPr>
        <w:t>方法，不能访问基类实例中受保护的</w:t>
      </w:r>
      <w:r>
        <w:rPr>
          <w:rFonts w:hint="eastAsia"/>
        </w:rPr>
        <w:t>clone</w:t>
      </w:r>
      <w:r>
        <w:rPr>
          <w:rFonts w:hint="eastAsia"/>
        </w:rPr>
        <w:t>方法。如果子类和基类在同一个包下，那么</w:t>
      </w:r>
      <w:r>
        <w:rPr>
          <w:rFonts w:hint="eastAsia"/>
        </w:rPr>
        <w:lastRenderedPageBreak/>
        <w:t>protected</w:t>
      </w:r>
      <w:r>
        <w:rPr>
          <w:rFonts w:hint="eastAsia"/>
        </w:rPr>
        <w:t>就相当于</w:t>
      </w:r>
      <w:r>
        <w:rPr>
          <w:rFonts w:hint="eastAsia"/>
        </w:rPr>
        <w:t>public</w:t>
      </w:r>
      <w:r>
        <w:rPr>
          <w:rFonts w:hint="eastAsia"/>
        </w:rPr>
        <w:t>。</w:t>
      </w:r>
    </w:p>
    <w:p w:rsidR="00DF2605" w:rsidRDefault="00DF2605" w:rsidP="00DF2605"/>
    <w:p w:rsidR="00DF2605" w:rsidRDefault="00DF2605" w:rsidP="00DF2605">
      <w:r>
        <w:rPr>
          <w:rFonts w:hint="eastAsia"/>
        </w:rPr>
        <w:t>原来对象修改某些属性后，</w:t>
      </w:r>
      <w:r>
        <w:rPr>
          <w:rFonts w:hint="eastAsia"/>
        </w:rPr>
        <w:t>clone</w:t>
      </w:r>
      <w:r>
        <w:rPr>
          <w:rFonts w:hint="eastAsia"/>
        </w:rPr>
        <w:t>之后的新对象的属性并不会发生变化。（如果属性值是一个引用，这就例外了，因为都指向同一块内存区域，这就是浅表复制。如果是深表复制，那么在拷贝的时候会把引用所指向的那个对象也拷贝过来，不是拷贝那个引用本身了，这样就可以做到原有对象和拷贝之后的新对象完全独立，一方的改变不会影响另外一方）。</w:t>
      </w:r>
    </w:p>
    <w:p w:rsidR="00DF2605" w:rsidRDefault="00DF2605" w:rsidP="00DF2605">
      <w:pPr>
        <w:rPr>
          <w:b/>
        </w:rPr>
      </w:pPr>
      <w:r w:rsidRPr="00AE17B6">
        <w:rPr>
          <w:b/>
        </w:rPr>
        <w:t>C</w:t>
      </w:r>
      <w:r w:rsidRPr="00AE17B6">
        <w:rPr>
          <w:rFonts w:hint="eastAsia"/>
          <w:b/>
        </w:rPr>
        <w:t>lone</w:t>
      </w:r>
      <w:r w:rsidRPr="00AE17B6">
        <w:rPr>
          <w:rFonts w:hint="eastAsia"/>
          <w:b/>
        </w:rPr>
        <w:t>之后的对象和之前的对象的类型是一样的</w:t>
      </w:r>
      <w:r w:rsidRPr="00AE17B6">
        <w:rPr>
          <w:rFonts w:hint="eastAsia"/>
          <w:b/>
        </w:rPr>
        <w:t>(getClass).</w:t>
      </w:r>
    </w:p>
    <w:p w:rsidR="00DF2605" w:rsidRPr="00AE17B6" w:rsidRDefault="00DF2605" w:rsidP="00DF2605">
      <w:pPr>
        <w:rPr>
          <w:b/>
        </w:rPr>
      </w:pPr>
    </w:p>
    <w:p w:rsidR="00DF2605" w:rsidRPr="00090B7D" w:rsidRDefault="00DF2605" w:rsidP="00DF2605">
      <w:pPr>
        <w:rPr>
          <w:b/>
        </w:rPr>
      </w:pPr>
      <w:r w:rsidRPr="00090B7D">
        <w:rPr>
          <w:rFonts w:hint="eastAsia"/>
          <w:b/>
        </w:rPr>
        <w:t>浅表拷贝</w:t>
      </w:r>
      <w:r>
        <w:rPr>
          <w:rFonts w:hint="eastAsia"/>
          <w:b/>
        </w:rPr>
        <w:t>：</w:t>
      </w:r>
    </w:p>
    <w:p w:rsidR="00DF2605" w:rsidRDefault="00DF2605" w:rsidP="00DF2605">
      <w:r>
        <w:rPr>
          <w:rFonts w:hint="eastAsia"/>
        </w:rPr>
        <w:t>在</w:t>
      </w:r>
      <w:r>
        <w:t>对某个对象拷</w:t>
      </w:r>
      <w:r>
        <w:rPr>
          <w:rFonts w:hint="eastAsia"/>
        </w:rPr>
        <w:t>进行</w:t>
      </w:r>
      <w:r>
        <w:t>clone</w:t>
      </w:r>
      <w:r>
        <w:rPr>
          <w:rFonts w:hint="eastAsia"/>
        </w:rPr>
        <w:t>时</w:t>
      </w:r>
      <w:r>
        <w:t>，对其是一无所知的，仅仅是</w:t>
      </w:r>
      <w:r>
        <w:rPr>
          <w:rFonts w:hint="eastAsia"/>
        </w:rPr>
        <w:t>简单</w:t>
      </w:r>
      <w:r>
        <w:t>的执行对属性的</w:t>
      </w:r>
      <w:r>
        <w:t>copy</w:t>
      </w:r>
      <w:r>
        <w:rPr>
          <w:rFonts w:hint="eastAsia"/>
        </w:rPr>
        <w:t>。</w:t>
      </w:r>
    </w:p>
    <w:p w:rsidR="00DF2605" w:rsidRDefault="00DF2605" w:rsidP="00DF2605">
      <w:r>
        <w:rPr>
          <w:noProof/>
        </w:rPr>
        <w:drawing>
          <wp:inline distT="0" distB="0" distL="0" distR="0" wp14:anchorId="555E315D" wp14:editId="1998A1F1">
            <wp:extent cx="4906010" cy="2520315"/>
            <wp:effectExtent l="0" t="0" r="8890" b="0"/>
            <wp:docPr id="59" name="图片 59" descr="http://p.blog.csdn.net/images/p_blog_csdn_net/shootyou/EntryImages/20090228/d6935ca561cf4f969134c597eb6437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blog.csdn.net/images/p_blog_csdn_net/shootyou/EntryImages/20090228/d6935ca561cf4f969134c597eb6437f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6010" cy="2520315"/>
                    </a:xfrm>
                    <a:prstGeom prst="rect">
                      <a:avLst/>
                    </a:prstGeom>
                    <a:noFill/>
                    <a:ln>
                      <a:noFill/>
                    </a:ln>
                  </pic:spPr>
                </pic:pic>
              </a:graphicData>
            </a:graphic>
          </wp:inline>
        </w:drawing>
      </w:r>
    </w:p>
    <w:p w:rsidR="00DF2605" w:rsidRDefault="00DF2605" w:rsidP="00DF2605">
      <w:r>
        <w:rPr>
          <w:rFonts w:hint="eastAsia"/>
        </w:rPr>
        <w:t>上述的拷贝过程，由于属性</w:t>
      </w:r>
      <w:r>
        <w:rPr>
          <w:rFonts w:hint="eastAsia"/>
        </w:rPr>
        <w:t>hireDay</w:t>
      </w:r>
      <w:r>
        <w:rPr>
          <w:rFonts w:hint="eastAsia"/>
        </w:rPr>
        <w:t>是一个引用（对象），那么在拷贝的时候只会把这个引用拷贝过来，新的对象和原来的对象都指向</w:t>
      </w:r>
      <w:r>
        <w:rPr>
          <w:rFonts w:hint="eastAsia"/>
        </w:rPr>
        <w:t>Date</w:t>
      </w:r>
      <w:r>
        <w:rPr>
          <w:rFonts w:hint="eastAsia"/>
        </w:rPr>
        <w:t>这块内存了。</w:t>
      </w:r>
    </w:p>
    <w:p w:rsidR="00DF2605" w:rsidRDefault="00DF2605" w:rsidP="00DF2605">
      <w:r>
        <w:rPr>
          <w:rFonts w:hint="eastAsia"/>
        </w:rPr>
        <w:t>那么如何实现深表拷贝呢？一种方法是通过对那些非基本数据类型的属性进行特殊的处理，重新定义</w:t>
      </w:r>
      <w:r>
        <w:rPr>
          <w:rFonts w:hint="eastAsia"/>
        </w:rPr>
        <w:t>clone</w:t>
      </w:r>
      <w:r>
        <w:rPr>
          <w:rFonts w:hint="eastAsia"/>
        </w:rPr>
        <w:t>方法。如下：</w:t>
      </w:r>
    </w:p>
    <w:p w:rsidR="00DF2605" w:rsidRDefault="00DF2605" w:rsidP="00DF2605">
      <w:r>
        <w:t>C</w:t>
      </w:r>
      <w:r>
        <w:rPr>
          <w:rFonts w:hint="eastAsia"/>
        </w:rPr>
        <w:t xml:space="preserve">lass </w:t>
      </w:r>
      <w:r>
        <w:t>Employee implements Cloneable {</w:t>
      </w:r>
    </w:p>
    <w:p w:rsidR="00DF2605" w:rsidRDefault="00DF2605" w:rsidP="00DF2605">
      <w:r>
        <w:tab/>
      </w:r>
      <w:r w:rsidRPr="00345F77">
        <w:rPr>
          <w:b/>
        </w:rPr>
        <w:t>public</w:t>
      </w:r>
      <w:r>
        <w:t xml:space="preserve"> object clone() throws CloneNotSupportedException {</w:t>
      </w:r>
    </w:p>
    <w:p w:rsidR="00DF2605" w:rsidRDefault="00DF2605" w:rsidP="00DF2605">
      <w:r>
        <w:tab/>
      </w:r>
      <w:r>
        <w:tab/>
        <w:t>Emploee clonedEmploee = (Employee)super.clone();</w:t>
      </w:r>
    </w:p>
    <w:p w:rsidR="00DF2605" w:rsidRDefault="00DF2605" w:rsidP="00DF2605">
      <w:r>
        <w:tab/>
      </w:r>
      <w:r>
        <w:tab/>
      </w:r>
      <w:r w:rsidRPr="002D3D57">
        <w:t>clonedEmploee</w:t>
      </w:r>
      <w:r>
        <w:t>.hireDay = (Date)hireDay.clone();</w:t>
      </w:r>
    </w:p>
    <w:p w:rsidR="00DF2605" w:rsidRDefault="00DF2605" w:rsidP="00DF2605">
      <w:r>
        <w:tab/>
      </w:r>
      <w:r>
        <w:tab/>
        <w:t xml:space="preserve">return </w:t>
      </w:r>
      <w:r w:rsidRPr="002D3D57">
        <w:t>clonedEmploee</w:t>
      </w:r>
      <w:r>
        <w:t>;</w:t>
      </w:r>
    </w:p>
    <w:p w:rsidR="00DF2605" w:rsidRDefault="00DF2605" w:rsidP="00DF2605">
      <w:pPr>
        <w:ind w:firstLine="420"/>
      </w:pPr>
      <w:r>
        <w:t xml:space="preserve">} </w:t>
      </w:r>
    </w:p>
    <w:p w:rsidR="00DF2605" w:rsidRDefault="00DF2605" w:rsidP="00DF2605">
      <w:r>
        <w:t>}</w:t>
      </w:r>
    </w:p>
    <w:p w:rsidR="00DF2605" w:rsidRDefault="00DF2605" w:rsidP="00DF2605">
      <w:r>
        <w:rPr>
          <w:rFonts w:hint="eastAsia"/>
        </w:rPr>
        <w:t>另外一种方法就是通过序列化，转换为流的方式进行读写。</w:t>
      </w:r>
    </w:p>
    <w:p w:rsidR="00DF2605" w:rsidRDefault="00DF2605" w:rsidP="00DF2605">
      <w:r>
        <w:rPr>
          <w:noProof/>
        </w:rPr>
        <w:lastRenderedPageBreak/>
        <w:drawing>
          <wp:inline distT="0" distB="0" distL="0" distR="0" wp14:anchorId="0F895646" wp14:editId="22BF65FE">
            <wp:extent cx="5248275" cy="21621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2162175"/>
                    </a:xfrm>
                    <a:prstGeom prst="rect">
                      <a:avLst/>
                    </a:prstGeom>
                  </pic:spPr>
                </pic:pic>
              </a:graphicData>
            </a:graphic>
          </wp:inline>
        </w:drawing>
      </w:r>
    </w:p>
    <w:p w:rsidR="00DF2605" w:rsidRDefault="00DF2605" w:rsidP="00DF2605">
      <w:r>
        <w:rPr>
          <w:rFonts w:hint="eastAsia"/>
        </w:rPr>
        <w:t>在使用的时候要注意是使用浅表拷贝还是深表拷贝。</w:t>
      </w:r>
    </w:p>
    <w:p w:rsidR="00DF2605" w:rsidRDefault="00DF2605" w:rsidP="00DF2605">
      <w:pPr>
        <w:rPr>
          <w:b/>
        </w:rPr>
      </w:pPr>
      <w:r w:rsidRPr="00AE17B6">
        <w:rPr>
          <w:rFonts w:hint="eastAsia"/>
          <w:b/>
        </w:rPr>
        <w:t>调用</w:t>
      </w:r>
      <w:r w:rsidRPr="00AE17B6">
        <w:rPr>
          <w:rFonts w:hint="eastAsia"/>
          <w:b/>
        </w:rPr>
        <w:t>clone</w:t>
      </w:r>
      <w:r w:rsidRPr="00AE17B6">
        <w:rPr>
          <w:rFonts w:hint="eastAsia"/>
          <w:b/>
        </w:rPr>
        <w:t>方法的对象所属的类必须实现</w:t>
      </w:r>
      <w:r w:rsidRPr="00AE17B6">
        <w:rPr>
          <w:rFonts w:hint="eastAsia"/>
          <w:b/>
        </w:rPr>
        <w:t>Cloneable</w:t>
      </w:r>
      <w:r w:rsidRPr="00AE17B6">
        <w:rPr>
          <w:rFonts w:hint="eastAsia"/>
          <w:b/>
        </w:rPr>
        <w:t>接口，重写</w:t>
      </w:r>
      <w:r w:rsidRPr="00AE17B6">
        <w:rPr>
          <w:rFonts w:hint="eastAsia"/>
          <w:b/>
        </w:rPr>
        <w:t>clone</w:t>
      </w:r>
      <w:r w:rsidRPr="00AE17B6">
        <w:rPr>
          <w:rFonts w:hint="eastAsia"/>
          <w:b/>
        </w:rPr>
        <w:t>方法，并设置访问修饰符为</w:t>
      </w:r>
      <w:r w:rsidRPr="00AE17B6">
        <w:rPr>
          <w:rFonts w:hint="eastAsia"/>
          <w:b/>
        </w:rPr>
        <w:t>public</w:t>
      </w:r>
      <w:r w:rsidRPr="00AE17B6">
        <w:rPr>
          <w:rFonts w:hint="eastAsia"/>
          <w:b/>
        </w:rPr>
        <w:t>，方法中调用</w:t>
      </w:r>
      <w:r w:rsidRPr="00AE17B6">
        <w:rPr>
          <w:rFonts w:hint="eastAsia"/>
          <w:b/>
        </w:rPr>
        <w:t>super.clone()</w:t>
      </w:r>
      <w:r w:rsidRPr="00AE17B6">
        <w:rPr>
          <w:rFonts w:hint="eastAsia"/>
          <w:b/>
        </w:rPr>
        <w:t>方法得到需要复制的对象。</w:t>
      </w:r>
    </w:p>
    <w:p w:rsidR="0067444A" w:rsidRDefault="0067444A" w:rsidP="00DF2605">
      <w:pPr>
        <w:rPr>
          <w:b/>
        </w:rPr>
      </w:pPr>
    </w:p>
    <w:p w:rsidR="0067444A" w:rsidRDefault="0067444A" w:rsidP="00DF2605">
      <w:pPr>
        <w:rPr>
          <w:b/>
        </w:rPr>
      </w:pPr>
      <w:r>
        <w:rPr>
          <w:rFonts w:hint="eastAsia"/>
          <w:b/>
        </w:rPr>
        <w:t>注意：</w:t>
      </w:r>
    </w:p>
    <w:p w:rsidR="0067444A" w:rsidRDefault="0067444A" w:rsidP="00DF2605">
      <w:pPr>
        <w:rPr>
          <w:b/>
        </w:rPr>
      </w:pPr>
      <w:r>
        <w:rPr>
          <w:rFonts w:hint="eastAsia"/>
          <w:b/>
        </w:rPr>
        <w:t>1</w:t>
      </w:r>
      <w:r>
        <w:rPr>
          <w:b/>
        </w:rPr>
        <w:t xml:space="preserve"> </w:t>
      </w:r>
      <w:r>
        <w:rPr>
          <w:rFonts w:hint="eastAsia"/>
          <w:b/>
        </w:rPr>
        <w:t>需要被拷贝的类必须要实现</w:t>
      </w:r>
      <w:r w:rsidRPr="0067444A">
        <w:rPr>
          <w:rFonts w:hint="eastAsia"/>
          <w:b/>
        </w:rPr>
        <w:t>Cloneable</w:t>
      </w:r>
      <w:r>
        <w:rPr>
          <w:rFonts w:hint="eastAsia"/>
          <w:b/>
        </w:rPr>
        <w:t>接口，因为</w:t>
      </w:r>
      <w:r>
        <w:rPr>
          <w:rFonts w:hint="eastAsia"/>
          <w:b/>
        </w:rPr>
        <w:t>clone</w:t>
      </w:r>
      <w:r>
        <w:rPr>
          <w:rFonts w:hint="eastAsia"/>
          <w:b/>
        </w:rPr>
        <w:t>方法中会首先判断该类是不是</w:t>
      </w:r>
    </w:p>
    <w:p w:rsidR="0067444A" w:rsidRDefault="0067444A" w:rsidP="00DF2605">
      <w:pPr>
        <w:rPr>
          <w:b/>
        </w:rPr>
      </w:pPr>
      <w:r w:rsidRPr="0067444A">
        <w:rPr>
          <w:rFonts w:hint="eastAsia"/>
          <w:b/>
        </w:rPr>
        <w:t>Cloneable</w:t>
      </w:r>
      <w:r>
        <w:rPr>
          <w:rFonts w:hint="eastAsia"/>
          <w:b/>
        </w:rPr>
        <w:t>的实例对象，如果不是，就会抛出异常。</w:t>
      </w:r>
    </w:p>
    <w:p w:rsidR="0067444A" w:rsidRDefault="0067444A" w:rsidP="00DF2605">
      <w:pPr>
        <w:rPr>
          <w:b/>
        </w:rPr>
      </w:pPr>
      <w:r>
        <w:rPr>
          <w:rFonts w:hint="eastAsia"/>
          <w:b/>
        </w:rPr>
        <w:t>2</w:t>
      </w:r>
      <w:r>
        <w:rPr>
          <w:b/>
        </w:rPr>
        <w:t xml:space="preserve"> </w:t>
      </w:r>
      <w:r>
        <w:rPr>
          <w:rFonts w:hint="eastAsia"/>
          <w:b/>
        </w:rPr>
        <w:t>将</w:t>
      </w:r>
      <w:r>
        <w:rPr>
          <w:rFonts w:hint="eastAsia"/>
          <w:b/>
        </w:rPr>
        <w:t>protected</w:t>
      </w:r>
      <w:r>
        <w:rPr>
          <w:rFonts w:hint="eastAsia"/>
          <w:b/>
        </w:rPr>
        <w:t>改为</w:t>
      </w:r>
      <w:r>
        <w:rPr>
          <w:rFonts w:hint="eastAsia"/>
          <w:b/>
        </w:rPr>
        <w:t>public</w:t>
      </w:r>
      <w:r>
        <w:rPr>
          <w:rFonts w:hint="eastAsia"/>
          <w:b/>
        </w:rPr>
        <w:t>，这样就可以在其他地方能够使用这个方法。</w:t>
      </w:r>
    </w:p>
    <w:p w:rsidR="0067444A" w:rsidRDefault="0067444A" w:rsidP="00DF2605">
      <w:pPr>
        <w:rPr>
          <w:b/>
        </w:rPr>
      </w:pPr>
      <w:r>
        <w:rPr>
          <w:b/>
        </w:rPr>
        <w:t>C</w:t>
      </w:r>
      <w:r>
        <w:rPr>
          <w:rFonts w:hint="eastAsia"/>
          <w:b/>
        </w:rPr>
        <w:t>lone</w:t>
      </w:r>
      <w:r>
        <w:rPr>
          <w:rFonts w:hint="eastAsia"/>
          <w:b/>
        </w:rPr>
        <w:t>方法的源码：</w:t>
      </w:r>
    </w:p>
    <w:p w:rsidR="0067444A" w:rsidRPr="0067444A" w:rsidRDefault="0067444A" w:rsidP="0067444A">
      <w:pPr>
        <w:rPr>
          <w:b/>
        </w:rPr>
      </w:pPr>
      <w:r w:rsidRPr="0067444A">
        <w:rPr>
          <w:b/>
        </w:rPr>
        <w:t>public class Object {</w:t>
      </w:r>
    </w:p>
    <w:p w:rsidR="0067444A" w:rsidRPr="0067444A" w:rsidRDefault="0067444A" w:rsidP="0067444A">
      <w:pPr>
        <w:rPr>
          <w:b/>
        </w:rPr>
      </w:pPr>
      <w:r w:rsidRPr="0067444A">
        <w:rPr>
          <w:b/>
        </w:rPr>
        <w:t xml:space="preserve">    protected Object clone() throws CloneNotSupportedException {</w:t>
      </w:r>
    </w:p>
    <w:p w:rsidR="0067444A" w:rsidRPr="0067444A" w:rsidRDefault="0067444A" w:rsidP="0067444A">
      <w:pPr>
        <w:rPr>
          <w:b/>
        </w:rPr>
      </w:pPr>
      <w:r w:rsidRPr="0067444A">
        <w:rPr>
          <w:b/>
        </w:rPr>
        <w:t xml:space="preserve">        if (!(this instanceof Cloneable)) {</w:t>
      </w:r>
    </w:p>
    <w:p w:rsidR="0067444A" w:rsidRPr="0067444A" w:rsidRDefault="0067444A" w:rsidP="0067444A">
      <w:pPr>
        <w:rPr>
          <w:b/>
        </w:rPr>
      </w:pPr>
      <w:r w:rsidRPr="0067444A">
        <w:rPr>
          <w:b/>
        </w:rPr>
        <w:t xml:space="preserve">            throw new CloneNotSupportedException("Class " + getClass().getName() +</w:t>
      </w:r>
    </w:p>
    <w:p w:rsidR="0067444A" w:rsidRPr="0067444A" w:rsidRDefault="0067444A" w:rsidP="0067444A">
      <w:pPr>
        <w:rPr>
          <w:b/>
        </w:rPr>
      </w:pPr>
      <w:r w:rsidRPr="0067444A">
        <w:rPr>
          <w:b/>
        </w:rPr>
        <w:t xml:space="preserve">                                                 " doesn't implement Cloneable");</w:t>
      </w:r>
    </w:p>
    <w:p w:rsidR="0067444A" w:rsidRPr="0067444A" w:rsidRDefault="0067444A" w:rsidP="0067444A">
      <w:pPr>
        <w:rPr>
          <w:b/>
        </w:rPr>
      </w:pPr>
      <w:r w:rsidRPr="0067444A">
        <w:rPr>
          <w:b/>
        </w:rPr>
        <w:t xml:space="preserve">        }</w:t>
      </w:r>
    </w:p>
    <w:p w:rsidR="0067444A" w:rsidRPr="0067444A" w:rsidRDefault="0067444A" w:rsidP="0067444A">
      <w:pPr>
        <w:rPr>
          <w:b/>
        </w:rPr>
      </w:pPr>
    </w:p>
    <w:p w:rsidR="0067444A" w:rsidRPr="0067444A" w:rsidRDefault="0067444A" w:rsidP="0067444A">
      <w:pPr>
        <w:rPr>
          <w:b/>
        </w:rPr>
      </w:pPr>
      <w:r w:rsidRPr="0067444A">
        <w:rPr>
          <w:b/>
        </w:rPr>
        <w:t xml:space="preserve">        return internalClone();</w:t>
      </w:r>
    </w:p>
    <w:p w:rsidR="0067444A" w:rsidRPr="0067444A" w:rsidRDefault="0067444A" w:rsidP="0067444A">
      <w:pPr>
        <w:rPr>
          <w:b/>
        </w:rPr>
      </w:pPr>
      <w:r w:rsidRPr="0067444A">
        <w:rPr>
          <w:b/>
        </w:rPr>
        <w:t xml:space="preserve">    }</w:t>
      </w:r>
    </w:p>
    <w:p w:rsidR="0067444A" w:rsidRPr="0067444A" w:rsidRDefault="0067444A" w:rsidP="0067444A">
      <w:pPr>
        <w:rPr>
          <w:b/>
        </w:rPr>
      </w:pPr>
    </w:p>
    <w:p w:rsidR="0067444A" w:rsidRPr="0067444A" w:rsidRDefault="0067444A" w:rsidP="0067444A">
      <w:pPr>
        <w:rPr>
          <w:b/>
        </w:rPr>
      </w:pPr>
      <w:r w:rsidRPr="0067444A">
        <w:rPr>
          <w:b/>
        </w:rPr>
        <w:t xml:space="preserve">    /*</w:t>
      </w:r>
    </w:p>
    <w:p w:rsidR="0067444A" w:rsidRPr="0067444A" w:rsidRDefault="0067444A" w:rsidP="0067444A">
      <w:pPr>
        <w:rPr>
          <w:b/>
        </w:rPr>
      </w:pPr>
      <w:r w:rsidRPr="0067444A">
        <w:rPr>
          <w:b/>
        </w:rPr>
        <w:t xml:space="preserve">     * Native helper method for cloning.</w:t>
      </w:r>
    </w:p>
    <w:p w:rsidR="0067444A" w:rsidRPr="0067444A" w:rsidRDefault="0067444A" w:rsidP="0067444A">
      <w:pPr>
        <w:rPr>
          <w:b/>
        </w:rPr>
      </w:pPr>
      <w:r w:rsidRPr="0067444A">
        <w:rPr>
          <w:b/>
        </w:rPr>
        <w:t xml:space="preserve">     */</w:t>
      </w:r>
    </w:p>
    <w:p w:rsidR="0067444A" w:rsidRPr="0067444A" w:rsidRDefault="0067444A" w:rsidP="0067444A">
      <w:pPr>
        <w:rPr>
          <w:b/>
        </w:rPr>
      </w:pPr>
      <w:r w:rsidRPr="0067444A">
        <w:rPr>
          <w:b/>
        </w:rPr>
        <w:t xml:space="preserve">    private native Object internalClone();</w:t>
      </w:r>
    </w:p>
    <w:p w:rsidR="0067444A" w:rsidRDefault="0067444A" w:rsidP="0067444A">
      <w:pPr>
        <w:rPr>
          <w:b/>
        </w:rPr>
      </w:pPr>
      <w:r w:rsidRPr="0067444A">
        <w:rPr>
          <w:b/>
        </w:rPr>
        <w:t>}</w:t>
      </w:r>
    </w:p>
    <w:p w:rsidR="0067444A" w:rsidRDefault="0067444A" w:rsidP="00DF2605">
      <w:pPr>
        <w:rPr>
          <w:b/>
        </w:rPr>
      </w:pPr>
    </w:p>
    <w:p w:rsidR="00DF2605" w:rsidRDefault="00DF2605" w:rsidP="00DF2605">
      <w:pPr>
        <w:rPr>
          <w:b/>
        </w:rPr>
      </w:pPr>
      <w:r w:rsidRPr="00273301">
        <w:rPr>
          <w:b/>
        </w:rPr>
        <w:t>http://www.cnblogs.com/dolphin0520/p/3700693.html</w:t>
      </w:r>
    </w:p>
    <w:p w:rsidR="00DF2605" w:rsidRDefault="00DF2605" w:rsidP="00DF2605">
      <w:pPr>
        <w:rPr>
          <w:b/>
        </w:rPr>
      </w:pPr>
    </w:p>
    <w:p w:rsidR="00DF2605" w:rsidRDefault="00DF2605" w:rsidP="00DF2605">
      <w:pPr>
        <w:pStyle w:val="3"/>
      </w:pPr>
      <w:r>
        <w:rPr>
          <w:rFonts w:hint="eastAsia"/>
        </w:rPr>
        <w:t>equals</w:t>
      </w:r>
      <w:r>
        <w:rPr>
          <w:rFonts w:hint="eastAsia"/>
        </w:rPr>
        <w:t>方法</w:t>
      </w:r>
    </w:p>
    <w:p w:rsidR="00DF2605" w:rsidRPr="008E1631" w:rsidRDefault="00DF2605" w:rsidP="00DF2605">
      <w:pPr>
        <w:rPr>
          <w:b/>
          <w:bCs/>
        </w:rPr>
      </w:pPr>
      <w:r w:rsidRPr="008E1631">
        <w:rPr>
          <w:b/>
          <w:bCs/>
        </w:rPr>
        <w:t>boolean equals(Object obj)</w:t>
      </w:r>
    </w:p>
    <w:p w:rsidR="00DF2605" w:rsidRDefault="00DF2605" w:rsidP="00DF2605">
      <w:pPr>
        <w:rPr>
          <w:rFonts w:ascii="Courier New" w:hAnsi="Courier New" w:cs="Courier New"/>
          <w:color w:val="333333"/>
          <w:szCs w:val="21"/>
        </w:rPr>
      </w:pPr>
      <w:r>
        <w:rPr>
          <w:rFonts w:ascii="Courier New" w:hAnsi="Courier New" w:cs="Courier New"/>
          <w:color w:val="333333"/>
          <w:szCs w:val="21"/>
        </w:rPr>
        <w:t>指示某个其他对象是否与此对象</w:t>
      </w:r>
      <w:r>
        <w:rPr>
          <w:rFonts w:ascii="Courier New" w:hAnsi="Courier New" w:cs="Courier New"/>
          <w:color w:val="333333"/>
          <w:szCs w:val="21"/>
        </w:rPr>
        <w:t>“</w:t>
      </w:r>
      <w:r>
        <w:rPr>
          <w:rFonts w:ascii="Courier New" w:hAnsi="Courier New" w:cs="Courier New"/>
          <w:color w:val="333333"/>
          <w:szCs w:val="21"/>
        </w:rPr>
        <w:t>相等</w:t>
      </w:r>
      <w:r>
        <w:rPr>
          <w:rFonts w:ascii="Courier New" w:hAnsi="Courier New" w:cs="Courier New"/>
          <w:color w:val="333333"/>
          <w:szCs w:val="21"/>
        </w:rPr>
        <w:t>”</w:t>
      </w:r>
    </w:p>
    <w:p w:rsidR="00DF2605" w:rsidRDefault="00DF2605" w:rsidP="00DF2605">
      <w:r>
        <w:rPr>
          <w:rFonts w:hint="eastAsia"/>
        </w:rPr>
        <w:t>==</w:t>
      </w:r>
      <w:r>
        <w:rPr>
          <w:rFonts w:hint="eastAsia"/>
        </w:rPr>
        <w:t>运算符判断两个引用是否指向同一个对象。</w:t>
      </w:r>
    </w:p>
    <w:p w:rsidR="00DF2605" w:rsidRDefault="00DF2605" w:rsidP="00DF2605">
      <w:r>
        <w:rPr>
          <w:rFonts w:hint="eastAsia"/>
        </w:rPr>
        <w:lastRenderedPageBreak/>
        <w:t>Object</w:t>
      </w:r>
      <w:r>
        <w:rPr>
          <w:rFonts w:hint="eastAsia"/>
        </w:rPr>
        <w:t>类中的</w:t>
      </w:r>
      <w:r>
        <w:rPr>
          <w:rFonts w:hint="eastAsia"/>
        </w:rPr>
        <w:t>equal</w:t>
      </w:r>
      <w:r>
        <w:rPr>
          <w:rFonts w:hint="eastAsia"/>
        </w:rPr>
        <w:t>方法：</w:t>
      </w:r>
    </w:p>
    <w:p w:rsidR="00DF2605" w:rsidRDefault="00DF2605" w:rsidP="00DF2605">
      <w:pPr>
        <w:pStyle w:val="HTML0"/>
        <w:rPr>
          <w:color w:val="000000"/>
          <w:sz w:val="20"/>
          <w:szCs w:val="20"/>
        </w:rPr>
      </w:pPr>
      <w:r>
        <w:rPr>
          <w:color w:val="0000FF"/>
          <w:sz w:val="20"/>
          <w:szCs w:val="20"/>
        </w:rPr>
        <w:t>public</w:t>
      </w:r>
      <w:r>
        <w:rPr>
          <w:color w:val="000000"/>
          <w:sz w:val="20"/>
          <w:szCs w:val="20"/>
        </w:rPr>
        <w:t xml:space="preserve"> </w:t>
      </w:r>
      <w:r>
        <w:rPr>
          <w:color w:val="0000FF"/>
          <w:sz w:val="20"/>
          <w:szCs w:val="20"/>
        </w:rPr>
        <w:t>boolean</w:t>
      </w:r>
      <w:r>
        <w:rPr>
          <w:color w:val="000000"/>
          <w:sz w:val="20"/>
          <w:szCs w:val="20"/>
        </w:rPr>
        <w:t xml:space="preserve"> equals(Object obj)</w:t>
      </w:r>
    </w:p>
    <w:p w:rsidR="00DF2605" w:rsidRDefault="00DF2605" w:rsidP="00DF2605">
      <w:pPr>
        <w:pStyle w:val="HTML0"/>
        <w:rPr>
          <w:color w:val="000000"/>
          <w:sz w:val="20"/>
          <w:szCs w:val="20"/>
        </w:rPr>
      </w:pPr>
      <w:r>
        <w:rPr>
          <w:color w:val="000000"/>
          <w:sz w:val="20"/>
          <w:szCs w:val="20"/>
        </w:rPr>
        <w:t>{</w:t>
      </w:r>
    </w:p>
    <w:p w:rsidR="00DF2605" w:rsidRDefault="00DF2605" w:rsidP="00DF2605">
      <w:pPr>
        <w:pStyle w:val="HTML0"/>
        <w:rPr>
          <w:color w:val="000000"/>
          <w:sz w:val="20"/>
          <w:szCs w:val="20"/>
        </w:rPr>
      </w:pPr>
      <w:r>
        <w:rPr>
          <w:color w:val="000000"/>
          <w:sz w:val="20"/>
          <w:szCs w:val="20"/>
        </w:rPr>
        <w:t xml:space="preserve">    </w:t>
      </w:r>
      <w:r>
        <w:rPr>
          <w:color w:val="0000FF"/>
          <w:sz w:val="20"/>
          <w:szCs w:val="20"/>
        </w:rPr>
        <w:t>return</w:t>
      </w:r>
      <w:r>
        <w:rPr>
          <w:color w:val="000000"/>
          <w:sz w:val="20"/>
          <w:szCs w:val="20"/>
        </w:rPr>
        <w:t xml:space="preserve"> (</w:t>
      </w:r>
      <w:r>
        <w:rPr>
          <w:color w:val="0000FF"/>
          <w:sz w:val="20"/>
          <w:szCs w:val="20"/>
        </w:rPr>
        <w:t>this</w:t>
      </w:r>
      <w:r>
        <w:rPr>
          <w:color w:val="000000"/>
          <w:sz w:val="20"/>
          <w:szCs w:val="20"/>
        </w:rPr>
        <w:t xml:space="preserve"> == obj);</w:t>
      </w:r>
    </w:p>
    <w:p w:rsidR="00DF2605" w:rsidRDefault="00DF2605" w:rsidP="00DF2605">
      <w:pPr>
        <w:pStyle w:val="HTML0"/>
        <w:rPr>
          <w:color w:val="000000"/>
          <w:sz w:val="20"/>
          <w:szCs w:val="20"/>
        </w:rPr>
      </w:pPr>
      <w:r>
        <w:rPr>
          <w:color w:val="000000"/>
          <w:sz w:val="20"/>
          <w:szCs w:val="20"/>
        </w:rPr>
        <w:t>}</w:t>
      </w:r>
    </w:p>
    <w:p w:rsidR="00DF2605" w:rsidRDefault="00DF2605" w:rsidP="00DF2605">
      <w:r>
        <w:rPr>
          <w:rFonts w:hint="eastAsia"/>
        </w:rPr>
        <w:t>判断调用</w:t>
      </w:r>
      <w:r>
        <w:rPr>
          <w:rFonts w:hint="eastAsia"/>
        </w:rPr>
        <w:t>equals</w:t>
      </w:r>
      <w:r>
        <w:rPr>
          <w:rFonts w:hint="eastAsia"/>
        </w:rPr>
        <w:t>方法的引用和传进来的引用是否一致，也就是是否指向同一个对象。</w:t>
      </w:r>
    </w:p>
    <w:p w:rsidR="00DF2605" w:rsidRDefault="00DF2605" w:rsidP="00DF2605"/>
    <w:p w:rsidR="00DF2605" w:rsidRDefault="00DF2605" w:rsidP="00DF2605">
      <w:pPr>
        <w:rPr>
          <w:b/>
        </w:rPr>
      </w:pPr>
      <w:r w:rsidRPr="00A845B7">
        <w:rPr>
          <w:rFonts w:hint="eastAsia"/>
          <w:b/>
        </w:rPr>
        <w:t>特点</w:t>
      </w:r>
    </w:p>
    <w:p w:rsidR="00DF2605" w:rsidRPr="00971AAC" w:rsidRDefault="00DF2605" w:rsidP="00DF2605">
      <w:pPr>
        <w:ind w:firstLine="420"/>
      </w:pPr>
      <w:r w:rsidRPr="00971AAC">
        <w:rPr>
          <w:b/>
          <w:bCs/>
        </w:rPr>
        <w:t>自反性</w:t>
      </w:r>
      <w:r w:rsidRPr="00971AAC">
        <w:rPr>
          <w:bCs/>
        </w:rPr>
        <w:t>（</w:t>
      </w:r>
      <w:r w:rsidRPr="00971AAC">
        <w:rPr>
          <w:bCs/>
        </w:rPr>
        <w:t>reflexive</w:t>
      </w:r>
      <w:r w:rsidRPr="00971AAC">
        <w:rPr>
          <w:bCs/>
        </w:rPr>
        <w:t>）：</w:t>
      </w:r>
      <w:r w:rsidRPr="00971AAC">
        <w:t>任何非空引用</w:t>
      </w:r>
      <w:r w:rsidRPr="00971AAC">
        <w:t>x</w:t>
      </w:r>
      <w:r w:rsidRPr="00971AAC">
        <w:t>，</w:t>
      </w:r>
      <w:r w:rsidRPr="00971AAC">
        <w:t>x.equals(x)</w:t>
      </w:r>
      <w:r w:rsidRPr="00971AAC">
        <w:t>返回为</w:t>
      </w:r>
      <w:r w:rsidRPr="00971AAC">
        <w:t>true</w:t>
      </w:r>
      <w:r w:rsidRPr="00971AAC">
        <w:t>。</w:t>
      </w:r>
    </w:p>
    <w:p w:rsidR="00DF2605" w:rsidRPr="00971AAC" w:rsidRDefault="00DF2605" w:rsidP="00DF2605">
      <w:pPr>
        <w:ind w:firstLine="420"/>
      </w:pPr>
      <w:r w:rsidRPr="00971AAC">
        <w:rPr>
          <w:b/>
          <w:bCs/>
        </w:rPr>
        <w:t>对称性</w:t>
      </w:r>
      <w:r w:rsidRPr="00971AAC">
        <w:rPr>
          <w:bCs/>
        </w:rPr>
        <w:t>（</w:t>
      </w:r>
      <w:r w:rsidRPr="00971AAC">
        <w:rPr>
          <w:bCs/>
        </w:rPr>
        <w:t>symmetric</w:t>
      </w:r>
      <w:r w:rsidRPr="00971AAC">
        <w:rPr>
          <w:bCs/>
        </w:rPr>
        <w:t>）：</w:t>
      </w:r>
      <w:r w:rsidRPr="00971AAC">
        <w:t>任何非空引用</w:t>
      </w:r>
      <w:r w:rsidRPr="00971AAC">
        <w:t>x</w:t>
      </w:r>
      <w:r w:rsidRPr="00971AAC">
        <w:t>和</w:t>
      </w:r>
      <w:r w:rsidRPr="00971AAC">
        <w:t>y</w:t>
      </w:r>
      <w:r w:rsidRPr="00971AAC">
        <w:t>，</w:t>
      </w:r>
      <w:r w:rsidRPr="00971AAC">
        <w:t>x.equals(y)</w:t>
      </w:r>
      <w:r w:rsidRPr="00971AAC">
        <w:t>返回</w:t>
      </w:r>
      <w:r w:rsidRPr="00971AAC">
        <w:t>true</w:t>
      </w:r>
      <w:r w:rsidRPr="00971AAC">
        <w:t>当且仅当</w:t>
      </w:r>
      <w:r w:rsidRPr="00971AAC">
        <w:t>y.equals(x)</w:t>
      </w:r>
      <w:r w:rsidRPr="00971AAC">
        <w:t>返回</w:t>
      </w:r>
      <w:r w:rsidRPr="00971AAC">
        <w:t>true</w:t>
      </w:r>
      <w:r w:rsidRPr="00971AAC">
        <w:t>。</w:t>
      </w:r>
    </w:p>
    <w:p w:rsidR="00DF2605" w:rsidRPr="00971AAC" w:rsidRDefault="00DF2605" w:rsidP="00DF2605">
      <w:r w:rsidRPr="00971AAC">
        <w:t xml:space="preserve">　　</w:t>
      </w:r>
      <w:r w:rsidRPr="00971AAC">
        <w:rPr>
          <w:b/>
          <w:bCs/>
        </w:rPr>
        <w:t>传递性</w:t>
      </w:r>
      <w:r w:rsidRPr="00971AAC">
        <w:rPr>
          <w:bCs/>
        </w:rPr>
        <w:t>（</w:t>
      </w:r>
      <w:r w:rsidRPr="00971AAC">
        <w:rPr>
          <w:bCs/>
        </w:rPr>
        <w:t>transitive</w:t>
      </w:r>
      <w:r w:rsidRPr="00971AAC">
        <w:rPr>
          <w:bCs/>
        </w:rPr>
        <w:t>）：</w:t>
      </w:r>
      <w:r w:rsidRPr="00971AAC">
        <w:t>任何非空引用</w:t>
      </w:r>
      <w:r w:rsidRPr="00971AAC">
        <w:t>x</w:t>
      </w:r>
      <w:r w:rsidRPr="00971AAC">
        <w:t>和</w:t>
      </w:r>
      <w:r w:rsidRPr="00971AAC">
        <w:t>y</w:t>
      </w:r>
      <w:r w:rsidRPr="00971AAC">
        <w:t>，如果</w:t>
      </w:r>
      <w:r w:rsidRPr="00971AAC">
        <w:t>x.equals(y)</w:t>
      </w:r>
      <w:r w:rsidRPr="00971AAC">
        <w:t>返回</w:t>
      </w:r>
      <w:r w:rsidRPr="00971AAC">
        <w:t>true</w:t>
      </w:r>
      <w:r w:rsidRPr="00971AAC">
        <w:t>，并且</w:t>
      </w:r>
      <w:r w:rsidRPr="00971AAC">
        <w:t>y.equals(z)</w:t>
      </w:r>
      <w:r w:rsidRPr="00971AAC">
        <w:t>返回</w:t>
      </w:r>
      <w:r w:rsidRPr="00971AAC">
        <w:t>true</w:t>
      </w:r>
      <w:r w:rsidRPr="00971AAC">
        <w:t>，那么</w:t>
      </w:r>
      <w:r w:rsidRPr="00971AAC">
        <w:t>x.equals(z)</w:t>
      </w:r>
      <w:r w:rsidRPr="00971AAC">
        <w:t>返回</w:t>
      </w:r>
      <w:r w:rsidRPr="00971AAC">
        <w:t>true</w:t>
      </w:r>
      <w:r w:rsidRPr="00971AAC">
        <w:t>。</w:t>
      </w:r>
    </w:p>
    <w:p w:rsidR="00DF2605" w:rsidRPr="00971AAC" w:rsidRDefault="00DF2605" w:rsidP="00DF2605">
      <w:r w:rsidRPr="00971AAC">
        <w:t xml:space="preserve">　　</w:t>
      </w:r>
      <w:r w:rsidRPr="00971AAC">
        <w:rPr>
          <w:b/>
          <w:bCs/>
        </w:rPr>
        <w:t>一致性</w:t>
      </w:r>
      <w:r w:rsidRPr="00971AAC">
        <w:rPr>
          <w:bCs/>
        </w:rPr>
        <w:t>（</w:t>
      </w:r>
      <w:r w:rsidRPr="00971AAC">
        <w:rPr>
          <w:bCs/>
        </w:rPr>
        <w:t>consistent</w:t>
      </w:r>
      <w:r w:rsidRPr="00971AAC">
        <w:rPr>
          <w:bCs/>
        </w:rPr>
        <w:t>）：</w:t>
      </w:r>
      <w:r w:rsidRPr="00971AAC">
        <w:t>两个非空引用</w:t>
      </w:r>
      <w:r w:rsidRPr="00971AAC">
        <w:t>x</w:t>
      </w:r>
      <w:r w:rsidRPr="00971AAC">
        <w:t>和</w:t>
      </w:r>
      <w:r w:rsidRPr="00971AAC">
        <w:t>y</w:t>
      </w:r>
      <w:r w:rsidRPr="00971AAC">
        <w:t>，</w:t>
      </w:r>
      <w:r w:rsidRPr="00971AAC">
        <w:t>x.equals(y)</w:t>
      </w:r>
      <w:r w:rsidRPr="00971AAC">
        <w:t>的多次调用应该保持一致的结果，（前提条件是在多次比较之间没有修改</w:t>
      </w:r>
      <w:r w:rsidRPr="00971AAC">
        <w:t>x</w:t>
      </w:r>
      <w:r w:rsidRPr="00971AAC">
        <w:t>和</w:t>
      </w:r>
      <w:r w:rsidRPr="00971AAC">
        <w:t>y</w:t>
      </w:r>
      <w:r w:rsidRPr="00971AAC">
        <w:t>用于比较的相关信息）。</w:t>
      </w:r>
    </w:p>
    <w:p w:rsidR="00DF2605" w:rsidRPr="00971AAC" w:rsidRDefault="00DF2605" w:rsidP="00DF2605">
      <w:r w:rsidRPr="00971AAC">
        <w:t xml:space="preserve">　　</w:t>
      </w:r>
      <w:r w:rsidRPr="00971AAC">
        <w:rPr>
          <w:b/>
          <w:bCs/>
        </w:rPr>
        <w:t>约定</w:t>
      </w:r>
      <w:r w:rsidRPr="00971AAC">
        <w:t>：对于任何非空引用</w:t>
      </w:r>
      <w:r w:rsidRPr="00971AAC">
        <w:t>x</w:t>
      </w:r>
      <w:r w:rsidRPr="00971AAC">
        <w:t>，</w:t>
      </w:r>
      <w:r w:rsidRPr="00971AAC">
        <w:t>x.equals(null)</w:t>
      </w:r>
      <w:r w:rsidRPr="00971AAC">
        <w:t>应该返回为</w:t>
      </w:r>
      <w:r w:rsidRPr="00971AAC">
        <w:t>false</w:t>
      </w:r>
      <w:r w:rsidRPr="00971AAC">
        <w:t>。</w:t>
      </w:r>
    </w:p>
    <w:p w:rsidR="00DF2605" w:rsidRPr="00971AAC" w:rsidRDefault="00DF2605" w:rsidP="00DF2605">
      <w:pPr>
        <w:rPr>
          <w:b/>
        </w:rPr>
      </w:pPr>
      <w:r w:rsidRPr="00971AAC">
        <w:t xml:space="preserve">　　</w:t>
      </w:r>
      <w:r w:rsidRPr="00971AAC">
        <w:rPr>
          <w:b/>
        </w:rPr>
        <w:t>并且覆写</w:t>
      </w:r>
      <w:r w:rsidRPr="00971AAC">
        <w:rPr>
          <w:b/>
        </w:rPr>
        <w:t>equals()</w:t>
      </w:r>
      <w:r w:rsidRPr="00971AAC">
        <w:rPr>
          <w:b/>
        </w:rPr>
        <w:t>方法时，应该同时覆写</w:t>
      </w:r>
      <w:r w:rsidRPr="00971AAC">
        <w:rPr>
          <w:b/>
        </w:rPr>
        <w:t>hashCode()</w:t>
      </w:r>
      <w:r w:rsidRPr="00971AAC">
        <w:rPr>
          <w:b/>
        </w:rPr>
        <w:t>方法，反之亦然。</w:t>
      </w:r>
      <w:r>
        <w:rPr>
          <w:rFonts w:hint="eastAsia"/>
          <w:b/>
        </w:rPr>
        <w:t>（满足</w:t>
      </w:r>
      <w:r>
        <w:rPr>
          <w:rFonts w:hint="eastAsia"/>
          <w:b/>
        </w:rPr>
        <w:t>hashcode</w:t>
      </w:r>
      <w:r>
        <w:rPr>
          <w:rFonts w:hint="eastAsia"/>
          <w:b/>
        </w:rPr>
        <w:t>的常规协定，也就是对于两个相等的对象返回的</w:t>
      </w:r>
      <w:r>
        <w:rPr>
          <w:rFonts w:hint="eastAsia"/>
          <w:b/>
        </w:rPr>
        <w:t>hashcode</w:t>
      </w:r>
      <w:r>
        <w:rPr>
          <w:rFonts w:hint="eastAsia"/>
          <w:b/>
        </w:rPr>
        <w:t>值应该一样，对于两个不相等的对象，返回的</w:t>
      </w:r>
      <w:r>
        <w:rPr>
          <w:rFonts w:hint="eastAsia"/>
          <w:b/>
        </w:rPr>
        <w:t>hashcode</w:t>
      </w:r>
      <w:r>
        <w:rPr>
          <w:rFonts w:hint="eastAsia"/>
          <w:b/>
        </w:rPr>
        <w:t>值不一定要不同）</w:t>
      </w:r>
    </w:p>
    <w:p w:rsidR="00DF2605" w:rsidRPr="00A845B7" w:rsidRDefault="00DF2605" w:rsidP="00DF2605">
      <w:pPr>
        <w:rPr>
          <w:b/>
        </w:rPr>
      </w:pPr>
    </w:p>
    <w:p w:rsidR="00DF2605" w:rsidRPr="00821CDC" w:rsidRDefault="00DF2605" w:rsidP="00DF2605">
      <w:pPr>
        <w:pStyle w:val="3"/>
      </w:pPr>
      <w:r w:rsidRPr="00821CDC">
        <w:rPr>
          <w:rFonts w:hint="eastAsia"/>
        </w:rPr>
        <w:t>hashCode</w:t>
      </w:r>
      <w:r w:rsidRPr="00821CDC">
        <w:rPr>
          <w:rFonts w:hint="eastAsia"/>
        </w:rPr>
        <w:t>方法</w:t>
      </w:r>
    </w:p>
    <w:p w:rsidR="00DF2605" w:rsidRPr="00982E39" w:rsidRDefault="00DF2605" w:rsidP="00DF2605">
      <w:pPr>
        <w:rPr>
          <w:b/>
          <w:bCs/>
        </w:rPr>
      </w:pPr>
      <w:r w:rsidRPr="00982E39">
        <w:rPr>
          <w:b/>
          <w:bCs/>
        </w:rPr>
        <w:t>int hashCode()</w:t>
      </w:r>
    </w:p>
    <w:p w:rsidR="00DF2605" w:rsidRDefault="00DF2605" w:rsidP="00DF2605"/>
    <w:p w:rsidR="00DF2605" w:rsidRDefault="00DF2605" w:rsidP="00DF2605">
      <w:r w:rsidRPr="00982E39">
        <w:t>返回该对象的哈希码值。</w:t>
      </w:r>
      <w:r w:rsidR="00347BAA">
        <w:rPr>
          <w:rFonts w:hint="eastAsia"/>
        </w:rPr>
        <w:t>（本地方法）</w:t>
      </w:r>
    </w:p>
    <w:p w:rsidR="00DF2605" w:rsidRDefault="00DF2605" w:rsidP="00DF2605"/>
    <w:p w:rsidR="00DF2605" w:rsidRDefault="00DF2605" w:rsidP="00DF2605">
      <w:r>
        <w:rPr>
          <w:rFonts w:hint="eastAsia"/>
        </w:rPr>
        <w:t>当重写了</w:t>
      </w:r>
      <w:r>
        <w:rPr>
          <w:rFonts w:hint="eastAsia"/>
        </w:rPr>
        <w:t>equals</w:t>
      </w:r>
      <w:r>
        <w:rPr>
          <w:rFonts w:hint="eastAsia"/>
        </w:rPr>
        <w:t>方法，必须重写</w:t>
      </w:r>
      <w:r>
        <w:rPr>
          <w:rFonts w:hint="eastAsia"/>
        </w:rPr>
        <w:t>hashcode</w:t>
      </w:r>
      <w:r>
        <w:rPr>
          <w:rFonts w:hint="eastAsia"/>
        </w:rPr>
        <w:t>方法。</w:t>
      </w:r>
    </w:p>
    <w:p w:rsidR="00DF2605" w:rsidRPr="00FD7856" w:rsidRDefault="00DF2605" w:rsidP="00DF2605">
      <w:r w:rsidRPr="00FD7856">
        <w:t>这个方法返回一个整型值（</w:t>
      </w:r>
      <w:r w:rsidRPr="00FD7856">
        <w:t>hash code value</w:t>
      </w:r>
      <w:r w:rsidRPr="00FD7856">
        <w:t>），如果两个对象被</w:t>
      </w:r>
      <w:r w:rsidRPr="00FD7856">
        <w:t>equals()</w:t>
      </w:r>
      <w:r w:rsidRPr="00FD7856">
        <w:t>方法判断为相等，那么它们就应该拥有同样的</w:t>
      </w:r>
      <w:r w:rsidRPr="00FD7856">
        <w:t>hash code</w:t>
      </w:r>
      <w:r w:rsidRPr="00FD7856">
        <w:t>。</w:t>
      </w:r>
      <w:r w:rsidRPr="00FD7856">
        <w:t>Object</w:t>
      </w:r>
      <w:r w:rsidRPr="00FD7856">
        <w:t>类的</w:t>
      </w:r>
      <w:r w:rsidRPr="00FD7856">
        <w:t>hashCode()</w:t>
      </w:r>
      <w:r w:rsidRPr="00FD7856">
        <w:t>方法为不同的对象返回不同的值，</w:t>
      </w:r>
      <w:r w:rsidRPr="00FD7856">
        <w:t>Object</w:t>
      </w:r>
      <w:r w:rsidRPr="00FD7856">
        <w:t>类的</w:t>
      </w:r>
      <w:r w:rsidRPr="00FD7856">
        <w:t>hashCode</w:t>
      </w:r>
      <w:r w:rsidRPr="00FD7856">
        <w:t>值表示的是对象的地址。</w:t>
      </w:r>
    </w:p>
    <w:p w:rsidR="00DF2605" w:rsidRPr="00FD7856" w:rsidRDefault="00DF2605" w:rsidP="00DF2605"/>
    <w:p w:rsidR="00DF2605" w:rsidRPr="00982E39" w:rsidRDefault="00DF2605" w:rsidP="00DF2605">
      <w:r w:rsidRPr="00982E39">
        <w:t>hashCode </w:t>
      </w:r>
      <w:r w:rsidRPr="00982E39">
        <w:t>的常规协定是：</w:t>
      </w:r>
      <w:r w:rsidRPr="00982E39">
        <w:t>   </w:t>
      </w:r>
    </w:p>
    <w:p w:rsidR="00DF2605" w:rsidRPr="00982E39" w:rsidRDefault="00DF2605" w:rsidP="00DF2605">
      <w:r w:rsidRPr="00982E39">
        <w:t>1.</w:t>
      </w:r>
      <w:r w:rsidRPr="00982E39">
        <w:t>在</w:t>
      </w:r>
      <w:r w:rsidRPr="00982E39">
        <w:t> Java </w:t>
      </w:r>
      <w:r w:rsidRPr="00982E39">
        <w:t>应用程序执行期间，在对同一对象多次调用</w:t>
      </w:r>
      <w:r w:rsidRPr="00982E39">
        <w:t> hashCode </w:t>
      </w:r>
      <w:r w:rsidRPr="00982E39">
        <w:t>方法时，必须一致地返回相同的整数，前提是将对象进行</w:t>
      </w:r>
      <w:r w:rsidRPr="00982E39">
        <w:t> equals </w:t>
      </w:r>
      <w:r w:rsidRPr="00982E39">
        <w:t>比较时所用的信息没有被修改。从某一应用程序的一次执行到同一应用程序的另一次执行，该整数无需保持一致。</w:t>
      </w:r>
      <w:r w:rsidRPr="00982E39">
        <w:t>    </w:t>
      </w:r>
    </w:p>
    <w:p w:rsidR="00DF2605" w:rsidRPr="00982E39" w:rsidRDefault="00DF2605" w:rsidP="00DF2605">
      <w:r w:rsidRPr="00982E39">
        <w:t>2.</w:t>
      </w:r>
      <w:r w:rsidRPr="00982E39">
        <w:t>如果根据</w:t>
      </w:r>
      <w:r w:rsidRPr="00982E39">
        <w:t> equals(Object) </w:t>
      </w:r>
      <w:r w:rsidRPr="00982E39">
        <w:t>方法，两个对象是相等的，那么对这两个对象中的每个对象调用</w:t>
      </w:r>
      <w:r w:rsidRPr="00982E39">
        <w:t> hashCode </w:t>
      </w:r>
      <w:r w:rsidRPr="00982E39">
        <w:t>方法都必须生成相同的整数结果。</w:t>
      </w:r>
      <w:r w:rsidRPr="00982E39">
        <w:t>    </w:t>
      </w:r>
    </w:p>
    <w:p w:rsidR="00DF2605" w:rsidRPr="00982E39" w:rsidRDefault="00DF2605" w:rsidP="00DF2605">
      <w:r w:rsidRPr="00982E39">
        <w:t>3.</w:t>
      </w:r>
      <w:r w:rsidRPr="00982E39">
        <w:t>如果根据</w:t>
      </w:r>
      <w:r w:rsidRPr="00982E39">
        <w:t> equals(java.lang.Object) </w:t>
      </w:r>
      <w:r w:rsidRPr="00982E39">
        <w:t>方法，两个对象不相等，那么对这两个对象中的任一对象上调用</w:t>
      </w:r>
      <w:r w:rsidRPr="00982E39">
        <w:t> hashCode </w:t>
      </w:r>
      <w:r w:rsidRPr="00982E39">
        <w:t>方法不要求一定生成不同的整数结果。但是，程序员应该意识到，为不相等的对象生成不同整数结果可以提高哈希表的性能。</w:t>
      </w:r>
      <w:r w:rsidRPr="00982E39">
        <w:t>  </w:t>
      </w:r>
    </w:p>
    <w:p w:rsidR="00DF2605" w:rsidRDefault="00DF2605" w:rsidP="00DF2605">
      <w:pPr>
        <w:rPr>
          <w:b/>
        </w:rPr>
      </w:pPr>
    </w:p>
    <w:p w:rsidR="00DF2605" w:rsidRPr="00925D42" w:rsidRDefault="00DF2605" w:rsidP="00DF2605">
      <w:pPr>
        <w:pStyle w:val="3"/>
      </w:pPr>
      <w:r w:rsidRPr="00925D42">
        <w:rPr>
          <w:rFonts w:hint="eastAsia"/>
        </w:rPr>
        <w:lastRenderedPageBreak/>
        <w:t>toString</w:t>
      </w:r>
      <w:r w:rsidRPr="00925D42">
        <w:rPr>
          <w:rFonts w:hint="eastAsia"/>
        </w:rPr>
        <w:t>方法</w:t>
      </w:r>
    </w:p>
    <w:p w:rsidR="00DF2605" w:rsidRPr="00925D42" w:rsidRDefault="00DF2605" w:rsidP="00DF2605">
      <w:pPr>
        <w:rPr>
          <w:b/>
          <w:bCs/>
        </w:rPr>
      </w:pPr>
      <w:r w:rsidRPr="00925D42">
        <w:rPr>
          <w:b/>
          <w:bCs/>
        </w:rPr>
        <w:t>String toString()</w:t>
      </w:r>
    </w:p>
    <w:p w:rsidR="00DF2605" w:rsidRPr="00925D42" w:rsidRDefault="00DF2605" w:rsidP="00DF2605">
      <w:pPr>
        <w:rPr>
          <w:b/>
        </w:rPr>
      </w:pPr>
    </w:p>
    <w:p w:rsidR="00DF2605" w:rsidRPr="00925D42" w:rsidRDefault="00DF2605" w:rsidP="00DF2605">
      <w:pPr>
        <w:rPr>
          <w:b/>
        </w:rPr>
      </w:pPr>
      <w:r w:rsidRPr="00925D42">
        <w:rPr>
          <w:b/>
        </w:rPr>
        <w:t>返回该对象的字符串表示。</w:t>
      </w:r>
    </w:p>
    <w:p w:rsidR="00DF2605" w:rsidRPr="00925D42" w:rsidRDefault="00DF2605" w:rsidP="00DF2605">
      <w:pPr>
        <w:rPr>
          <w:b/>
        </w:rPr>
      </w:pPr>
    </w:p>
    <w:p w:rsidR="00DF2605" w:rsidRPr="007A778A" w:rsidRDefault="00DF2605" w:rsidP="00DF2605">
      <w:r w:rsidRPr="007A778A">
        <w:t>当打印引用，如调用</w:t>
      </w:r>
      <w:r w:rsidRPr="007A778A">
        <w:t>System.out.println()</w:t>
      </w:r>
      <w:r w:rsidRPr="007A778A">
        <w:t>时，会自动调用对象的</w:t>
      </w:r>
      <w:r w:rsidRPr="007A778A">
        <w:t>toString()</w:t>
      </w:r>
      <w:r w:rsidRPr="007A778A">
        <w:t>方法，打印出引用所指的对象的</w:t>
      </w:r>
      <w:r w:rsidRPr="007A778A">
        <w:t>toString()</w:t>
      </w:r>
      <w:r w:rsidRPr="007A778A">
        <w:t>方法的返回值，因为每个类都直接或间接地继承自</w:t>
      </w:r>
      <w:r w:rsidRPr="007A778A">
        <w:t>Object</w:t>
      </w:r>
      <w:r w:rsidRPr="007A778A">
        <w:t>，因此每个类都有</w:t>
      </w:r>
      <w:r w:rsidRPr="007A778A">
        <w:t>toString()</w:t>
      </w:r>
      <w:r w:rsidRPr="007A778A">
        <w:t>方法。</w:t>
      </w:r>
    </w:p>
    <w:p w:rsidR="00DF2605" w:rsidRPr="007A778A" w:rsidRDefault="00DF2605" w:rsidP="00DF2605">
      <w:r w:rsidRPr="007A778A">
        <w:t>Object</w:t>
      </w:r>
      <w:r w:rsidRPr="007A778A">
        <w:t>类中的</w:t>
      </w:r>
      <w:r w:rsidRPr="007A778A">
        <w:t>toString()</w:t>
      </w:r>
      <w:r w:rsidRPr="007A778A">
        <w:t>方法定义如下：</w:t>
      </w:r>
    </w:p>
    <w:p w:rsidR="00DF2605" w:rsidRPr="007A778A" w:rsidRDefault="00DF2605" w:rsidP="00DF2605">
      <w:r w:rsidRPr="007A778A">
        <w:t>public String toString()</w:t>
      </w:r>
    </w:p>
    <w:p w:rsidR="00DF2605" w:rsidRPr="007A778A" w:rsidRDefault="00DF2605" w:rsidP="00DF2605">
      <w:r w:rsidRPr="007A778A">
        <w:t>{</w:t>
      </w:r>
    </w:p>
    <w:p w:rsidR="00DF2605" w:rsidRPr="007A778A" w:rsidRDefault="00DF2605" w:rsidP="00DF2605">
      <w:r w:rsidRPr="007A778A">
        <w:t xml:space="preserve">    return getClass().getName() + "@" + Integer.toHexString(hashCode());</w:t>
      </w:r>
    </w:p>
    <w:p w:rsidR="00DF2605" w:rsidRPr="007A778A" w:rsidRDefault="00DF2605" w:rsidP="00DF2605">
      <w:r w:rsidRPr="007A778A">
        <w:t>}</w:t>
      </w:r>
    </w:p>
    <w:p w:rsidR="00DF2605" w:rsidRPr="00821CDC" w:rsidRDefault="00DF2605" w:rsidP="00DF2605">
      <w:pPr>
        <w:rPr>
          <w:b/>
        </w:rPr>
      </w:pPr>
    </w:p>
    <w:p w:rsidR="00DF2605" w:rsidRDefault="00DF2605" w:rsidP="00DF2605">
      <w:pPr>
        <w:pStyle w:val="3"/>
      </w:pPr>
      <w:r>
        <w:rPr>
          <w:rFonts w:hint="eastAsia"/>
        </w:rPr>
        <w:t>finalize</w:t>
      </w:r>
      <w:r>
        <w:rPr>
          <w:rFonts w:hint="eastAsia"/>
        </w:rPr>
        <w:t>方法</w:t>
      </w:r>
    </w:p>
    <w:p w:rsidR="00DF2605" w:rsidRDefault="00DF2605" w:rsidP="00DF2605">
      <w:pPr>
        <w:rPr>
          <w:rFonts w:ascii="Arial" w:hAnsi="Arial" w:cs="Arial"/>
          <w:b/>
          <w:color w:val="000000"/>
          <w:szCs w:val="21"/>
          <w:shd w:val="clear" w:color="auto" w:fill="FFFFFF"/>
        </w:rPr>
      </w:pPr>
      <w:r w:rsidRPr="006D52E4">
        <w:rPr>
          <w:rFonts w:ascii="Arial" w:hAnsi="Arial" w:cs="Arial"/>
          <w:b/>
          <w:color w:val="000000"/>
          <w:szCs w:val="21"/>
          <w:shd w:val="clear" w:color="auto" w:fill="FFFFFF"/>
        </w:rPr>
        <w:t>protected void finalize( )</w:t>
      </w:r>
    </w:p>
    <w:p w:rsidR="00DF2605" w:rsidRPr="006D52E4" w:rsidRDefault="00DF2605" w:rsidP="00DF2605">
      <w:pPr>
        <w:rPr>
          <w:b/>
        </w:rPr>
      </w:pPr>
      <w:r>
        <w:rPr>
          <w:rFonts w:ascii="Arial" w:hAnsi="Arial" w:cs="Arial"/>
          <w:color w:val="000000"/>
          <w:szCs w:val="21"/>
          <w:shd w:val="clear" w:color="auto" w:fill="FFFFFF"/>
        </w:rPr>
        <w:t>关键字</w:t>
      </w:r>
      <w:r>
        <w:rPr>
          <w:rFonts w:ascii="Arial" w:hAnsi="Arial" w:cs="Arial"/>
          <w:color w:val="000000"/>
          <w:szCs w:val="21"/>
          <w:shd w:val="clear" w:color="auto" w:fill="FFFFFF"/>
        </w:rPr>
        <w:t>protected</w:t>
      </w:r>
      <w:r>
        <w:rPr>
          <w:rFonts w:ascii="Arial" w:hAnsi="Arial" w:cs="Arial"/>
          <w:color w:val="000000"/>
          <w:szCs w:val="21"/>
          <w:shd w:val="clear" w:color="auto" w:fill="FFFFFF"/>
        </w:rPr>
        <w:t>是防止在该类之外定义的代码访问</w:t>
      </w:r>
      <w:r>
        <w:rPr>
          <w:rFonts w:ascii="Arial" w:hAnsi="Arial" w:cs="Arial"/>
          <w:color w:val="000000"/>
          <w:szCs w:val="21"/>
          <w:shd w:val="clear" w:color="auto" w:fill="FFFFFF"/>
        </w:rPr>
        <w:t>finalize()</w:t>
      </w:r>
      <w:r>
        <w:rPr>
          <w:rFonts w:ascii="Arial" w:hAnsi="Arial" w:cs="Arial"/>
          <w:color w:val="000000"/>
          <w:szCs w:val="21"/>
          <w:shd w:val="clear" w:color="auto" w:fill="FFFFFF"/>
        </w:rPr>
        <w:t>标识符。</w:t>
      </w:r>
    </w:p>
    <w:p w:rsidR="00DF2605" w:rsidRDefault="00DF2605" w:rsidP="00DF2605">
      <w:pPr>
        <w:rPr>
          <w:rFonts w:ascii="Courier New" w:hAnsi="Courier New" w:cs="Courier New"/>
          <w:color w:val="333333"/>
          <w:szCs w:val="21"/>
        </w:rPr>
      </w:pPr>
      <w:r>
        <w:rPr>
          <w:rFonts w:ascii="Courier New" w:hAnsi="Courier New" w:cs="Courier New" w:hint="eastAsia"/>
          <w:color w:val="333333"/>
          <w:szCs w:val="21"/>
        </w:rPr>
        <w:t>垃圾回收器准备释放内存时，回收某个对象时，会先调用该对象的</w:t>
      </w:r>
      <w:r>
        <w:rPr>
          <w:rFonts w:ascii="Courier New" w:hAnsi="Courier New" w:cs="Courier New" w:hint="eastAsia"/>
          <w:color w:val="333333"/>
          <w:szCs w:val="21"/>
        </w:rPr>
        <w:t>finalize</w:t>
      </w:r>
      <w:r>
        <w:rPr>
          <w:rFonts w:ascii="Courier New" w:hAnsi="Courier New" w:cs="Courier New" w:hint="eastAsia"/>
          <w:color w:val="333333"/>
          <w:szCs w:val="21"/>
        </w:rPr>
        <w:t>方法。</w:t>
      </w:r>
    </w:p>
    <w:p w:rsidR="00DF2605" w:rsidRDefault="00DF2605" w:rsidP="00DF2605">
      <w:pPr>
        <w:rPr>
          <w:rFonts w:ascii="Courier New" w:hAnsi="Courier New" w:cs="Courier New"/>
          <w:color w:val="333333"/>
          <w:szCs w:val="21"/>
        </w:rPr>
      </w:pPr>
    </w:p>
    <w:p w:rsidR="00DF2605" w:rsidRDefault="00DF2605" w:rsidP="00DF2605">
      <w:pPr>
        <w:rPr>
          <w:rFonts w:ascii="Courier New" w:hAnsi="Courier New" w:cs="Courier New"/>
          <w:color w:val="333333"/>
          <w:szCs w:val="21"/>
        </w:rPr>
      </w:pPr>
      <w:r>
        <w:rPr>
          <w:rFonts w:ascii="Courier New" w:hAnsi="Courier New" w:cs="Courier New" w:hint="eastAsia"/>
          <w:color w:val="333333"/>
          <w:szCs w:val="21"/>
        </w:rPr>
        <w:t>1</w:t>
      </w:r>
      <w:r>
        <w:rPr>
          <w:rFonts w:ascii="Courier New" w:hAnsi="Courier New" w:cs="Courier New"/>
          <w:color w:val="333333"/>
          <w:szCs w:val="21"/>
        </w:rPr>
        <w:t xml:space="preserve"> </w:t>
      </w:r>
      <w:r>
        <w:rPr>
          <w:rFonts w:ascii="Courier New" w:hAnsi="Courier New" w:cs="Courier New" w:hint="eastAsia"/>
          <w:color w:val="333333"/>
          <w:szCs w:val="21"/>
        </w:rPr>
        <w:t>对象不一定会被回收</w:t>
      </w:r>
    </w:p>
    <w:p w:rsidR="00DF2605" w:rsidRDefault="00DF2605" w:rsidP="00DF2605">
      <w:pPr>
        <w:rPr>
          <w:rFonts w:ascii="Courier New" w:hAnsi="Courier New" w:cs="Courier New"/>
          <w:color w:val="333333"/>
          <w:szCs w:val="21"/>
        </w:rPr>
      </w:pPr>
      <w:r>
        <w:rPr>
          <w:rFonts w:ascii="Courier New" w:hAnsi="Courier New" w:cs="Courier New" w:hint="eastAsia"/>
          <w:color w:val="333333"/>
          <w:szCs w:val="21"/>
        </w:rPr>
        <w:t>2</w:t>
      </w:r>
      <w:r>
        <w:rPr>
          <w:rFonts w:ascii="Courier New" w:hAnsi="Courier New" w:cs="Courier New"/>
          <w:color w:val="333333"/>
          <w:szCs w:val="21"/>
        </w:rPr>
        <w:t xml:space="preserve"> </w:t>
      </w:r>
      <w:r>
        <w:rPr>
          <w:rFonts w:ascii="Courier New" w:hAnsi="Courier New" w:cs="Courier New" w:hint="eastAsia"/>
          <w:color w:val="333333"/>
          <w:szCs w:val="21"/>
        </w:rPr>
        <w:t>垃圾回收不是析构函数</w:t>
      </w:r>
    </w:p>
    <w:p w:rsidR="00DF2605" w:rsidRDefault="00DF2605" w:rsidP="00DF2605">
      <w:pPr>
        <w:rPr>
          <w:rFonts w:ascii="Courier New" w:hAnsi="Courier New" w:cs="Courier New"/>
          <w:color w:val="333333"/>
          <w:szCs w:val="21"/>
        </w:rPr>
      </w:pPr>
      <w:r>
        <w:rPr>
          <w:rFonts w:ascii="Courier New" w:hAnsi="Courier New" w:cs="Courier New" w:hint="eastAsia"/>
          <w:color w:val="333333"/>
          <w:szCs w:val="21"/>
        </w:rPr>
        <w:t>3</w:t>
      </w:r>
      <w:r>
        <w:rPr>
          <w:rFonts w:ascii="Courier New" w:hAnsi="Courier New" w:cs="Courier New"/>
          <w:color w:val="333333"/>
          <w:szCs w:val="21"/>
        </w:rPr>
        <w:t xml:space="preserve"> </w:t>
      </w:r>
      <w:r>
        <w:rPr>
          <w:rFonts w:ascii="Courier New" w:hAnsi="Courier New" w:cs="Courier New" w:hint="eastAsia"/>
          <w:color w:val="333333"/>
          <w:szCs w:val="21"/>
        </w:rPr>
        <w:t>垃圾回收只与内存有关</w:t>
      </w:r>
    </w:p>
    <w:p w:rsidR="00DF2605" w:rsidRDefault="00DF2605" w:rsidP="00DF2605">
      <w:pPr>
        <w:rPr>
          <w:rFonts w:ascii="Courier New" w:hAnsi="Courier New" w:cs="Courier New"/>
          <w:color w:val="333333"/>
          <w:szCs w:val="21"/>
        </w:rPr>
      </w:pPr>
      <w:r>
        <w:rPr>
          <w:rFonts w:ascii="Courier New" w:hAnsi="Courier New" w:cs="Courier New" w:hint="eastAsia"/>
          <w:color w:val="333333"/>
          <w:szCs w:val="21"/>
        </w:rPr>
        <w:t>4</w:t>
      </w:r>
      <w:r>
        <w:rPr>
          <w:rFonts w:ascii="Courier New" w:hAnsi="Courier New" w:cs="Courier New"/>
          <w:color w:val="333333"/>
          <w:szCs w:val="21"/>
        </w:rPr>
        <w:t xml:space="preserve"> </w:t>
      </w:r>
      <w:r>
        <w:rPr>
          <w:rFonts w:ascii="Courier New" w:hAnsi="Courier New" w:cs="Courier New" w:hint="eastAsia"/>
          <w:color w:val="333333"/>
          <w:szCs w:val="21"/>
        </w:rPr>
        <w:t>垃圾回收和</w:t>
      </w:r>
      <w:r>
        <w:rPr>
          <w:rFonts w:ascii="Courier New" w:hAnsi="Courier New" w:cs="Courier New" w:hint="eastAsia"/>
          <w:color w:val="333333"/>
          <w:szCs w:val="21"/>
        </w:rPr>
        <w:t>finalize</w:t>
      </w:r>
      <w:r>
        <w:rPr>
          <w:rFonts w:ascii="Courier New" w:hAnsi="Courier New" w:cs="Courier New" w:hint="eastAsia"/>
          <w:color w:val="333333"/>
          <w:szCs w:val="21"/>
        </w:rPr>
        <w:t>都是靠不住的，只要</w:t>
      </w:r>
      <w:r>
        <w:rPr>
          <w:rFonts w:ascii="Courier New" w:hAnsi="Courier New" w:cs="Courier New" w:hint="eastAsia"/>
          <w:color w:val="333333"/>
          <w:szCs w:val="21"/>
        </w:rPr>
        <w:t>JVM</w:t>
      </w:r>
      <w:r>
        <w:rPr>
          <w:rFonts w:ascii="Courier New" w:hAnsi="Courier New" w:cs="Courier New" w:hint="eastAsia"/>
          <w:color w:val="333333"/>
          <w:szCs w:val="21"/>
        </w:rPr>
        <w:t>还没有到快耗尽内存的地步，它是不会浪费时间进行垃圾回收的。</w:t>
      </w:r>
    </w:p>
    <w:p w:rsidR="00DF2605" w:rsidRDefault="00DF2605" w:rsidP="00DF2605">
      <w:pPr>
        <w:rPr>
          <w:rFonts w:ascii="Courier New" w:hAnsi="Courier New" w:cs="Courier New"/>
          <w:color w:val="333333"/>
          <w:szCs w:val="21"/>
        </w:rPr>
      </w:pPr>
    </w:p>
    <w:p w:rsidR="00DF2605" w:rsidRDefault="00DF2605" w:rsidP="00DF2605">
      <w:r w:rsidRPr="00E333BA">
        <w:t>有时当撤消一个对象时，需要完成一些操作。例如，如果一个对象正在处理的是非</w:t>
      </w:r>
      <w:r w:rsidRPr="00E333BA">
        <w:t xml:space="preserve">Java </w:t>
      </w:r>
      <w:r w:rsidRPr="00E333BA">
        <w:t>资源，如文件句柄或</w:t>
      </w:r>
      <w:r w:rsidRPr="00E333BA">
        <w:t xml:space="preserve">window </w:t>
      </w:r>
      <w:r w:rsidRPr="00E333BA">
        <w:t>字符字体，这时你要确认在一个对象被撤消以前要保证这些资源被释放。为处理这样的状况，</w:t>
      </w:r>
      <w:r w:rsidRPr="00E333BA">
        <w:t xml:space="preserve">Java </w:t>
      </w:r>
      <w:r w:rsidRPr="00E333BA">
        <w:t>提供了被称为收尾（</w:t>
      </w:r>
      <w:r w:rsidRPr="00E333BA">
        <w:t xml:space="preserve">finalization </w:t>
      </w:r>
      <w:r w:rsidRPr="00E333BA">
        <w:t>）的机制。使用该机制你可以定义一些特殊的操作，这些操作在一个对象将要被垃圾回收程序释放时执行。</w:t>
      </w:r>
    </w:p>
    <w:p w:rsidR="00DF2605" w:rsidRDefault="00DF2605" w:rsidP="00DF2605"/>
    <w:p w:rsidR="00DF2605" w:rsidRPr="00D51BBF" w:rsidRDefault="00DF2605" w:rsidP="00DF2605">
      <w:r w:rsidRPr="00D51BBF">
        <w:t>在</w:t>
      </w:r>
      <w:r w:rsidRPr="00D51BBF">
        <w:t xml:space="preserve"> Java </w:t>
      </w:r>
      <w:r w:rsidRPr="00D51BBF">
        <w:t>中，当你创建一个对象时，</w:t>
      </w:r>
      <w:r w:rsidRPr="00D51BBF">
        <w:t xml:space="preserve">Java </w:t>
      </w:r>
      <w:r w:rsidRPr="00D51BBF">
        <w:t>虚拟机（</w:t>
      </w:r>
      <w:r w:rsidRPr="00D51BBF">
        <w:t>JVM</w:t>
      </w:r>
      <w:r w:rsidRPr="00D51BBF">
        <w:t>）为该对象分配内存、调用构造函数并开始跟踪你使用的对象。当你停止使用一个对象（就是说，当没有对该对象有效的引用时），</w:t>
      </w:r>
      <w:r w:rsidRPr="00D51BBF">
        <w:t xml:space="preserve">JVM </w:t>
      </w:r>
      <w:r w:rsidRPr="00D51BBF">
        <w:t>通过垃圾回收器将该对象标记为释放状态。</w:t>
      </w:r>
    </w:p>
    <w:p w:rsidR="00DF2605" w:rsidRPr="00D51BBF" w:rsidRDefault="00DF2605" w:rsidP="00DF2605">
      <w:r w:rsidRPr="00D51BBF">
        <w:t>当垃圾回收器将要释放一个对象的内存时，它调用该对象的</w:t>
      </w:r>
      <w:r w:rsidRPr="00D51BBF">
        <w:t xml:space="preserve">finalize() </w:t>
      </w:r>
      <w:r w:rsidRPr="00D51BBF">
        <w:t>方法（如果该对象定义了此方法）。垃圾回收器以独立的低优先级的方式运行，只有当其他线程挂起等待该内存释放的情况出现时，它才开始运行释放对象的内存。（事实上，你可以调用</w:t>
      </w:r>
      <w:r w:rsidRPr="00D51BBF">
        <w:t xml:space="preserve">System.gc() </w:t>
      </w:r>
      <w:r w:rsidRPr="00D51BBF">
        <w:t>方法强制垃圾回收器来释放这些对象的内存。）</w:t>
      </w:r>
    </w:p>
    <w:p w:rsidR="00DF2605" w:rsidRPr="00443B99" w:rsidRDefault="00DF2605" w:rsidP="00DF2605"/>
    <w:p w:rsidR="00DF2605" w:rsidRDefault="00DF2605" w:rsidP="00DF2605">
      <w:pPr>
        <w:pStyle w:val="3"/>
      </w:pPr>
      <w:r>
        <w:rPr>
          <w:rFonts w:hint="eastAsia"/>
        </w:rPr>
        <w:lastRenderedPageBreak/>
        <w:t>get</w:t>
      </w:r>
      <w:r>
        <w:t>Class</w:t>
      </w:r>
      <w:r>
        <w:rPr>
          <w:rFonts w:hint="eastAsia"/>
        </w:rPr>
        <w:t>方法</w:t>
      </w:r>
    </w:p>
    <w:p w:rsidR="00DF2605" w:rsidRPr="00570219" w:rsidRDefault="00DF2605" w:rsidP="00DF2605">
      <w:pPr>
        <w:rPr>
          <w:rFonts w:ascii="Courier New" w:hAnsi="Courier New" w:cs="Courier New"/>
          <w:color w:val="333333"/>
          <w:szCs w:val="21"/>
        </w:rPr>
      </w:pPr>
      <w:r w:rsidRPr="00570219">
        <w:rPr>
          <w:rFonts w:ascii="Courier New" w:hAnsi="Courier New" w:cs="Courier New"/>
          <w:color w:val="333333"/>
          <w:szCs w:val="21"/>
        </w:rPr>
        <w:t xml:space="preserve">public final </w:t>
      </w:r>
      <w:r w:rsidRPr="007C45E8">
        <w:rPr>
          <w:rFonts w:ascii="Courier New" w:hAnsi="Courier New" w:cs="Courier New"/>
          <w:color w:val="333333"/>
          <w:szCs w:val="21"/>
        </w:rPr>
        <w:t>Class</w:t>
      </w:r>
      <w:r w:rsidRPr="00570219">
        <w:rPr>
          <w:rFonts w:ascii="Courier New" w:hAnsi="Courier New" w:cs="Courier New"/>
          <w:color w:val="333333"/>
          <w:szCs w:val="21"/>
        </w:rPr>
        <w:t xml:space="preserve">&lt;?&gt; </w:t>
      </w:r>
      <w:r w:rsidRPr="00570219">
        <w:rPr>
          <w:rFonts w:ascii="Courier New" w:hAnsi="Courier New" w:cs="Courier New"/>
          <w:b/>
          <w:bCs/>
          <w:color w:val="333333"/>
          <w:szCs w:val="21"/>
        </w:rPr>
        <w:t>getClass</w:t>
      </w:r>
      <w:r w:rsidRPr="00570219">
        <w:rPr>
          <w:rFonts w:ascii="Courier New" w:hAnsi="Courier New" w:cs="Courier New"/>
          <w:color w:val="333333"/>
          <w:szCs w:val="21"/>
        </w:rPr>
        <w:t>()</w:t>
      </w:r>
    </w:p>
    <w:p w:rsidR="00DF2605" w:rsidRPr="00443B99" w:rsidRDefault="00DF2605" w:rsidP="00DF2605">
      <w:r>
        <w:rPr>
          <w:rFonts w:ascii="Courier New" w:hAnsi="Courier New" w:cs="Courier New"/>
          <w:color w:val="333333"/>
          <w:szCs w:val="21"/>
        </w:rPr>
        <w:t>返回一个对象的运行时类。</w:t>
      </w:r>
    </w:p>
    <w:p w:rsidR="00DF2605" w:rsidRDefault="00DF2605" w:rsidP="00DF2605"/>
    <w:p w:rsidR="00DF2605" w:rsidRDefault="00DF2605" w:rsidP="00DF2605">
      <w:r>
        <w:rPr>
          <w:rFonts w:hint="eastAsia"/>
        </w:rPr>
        <w:t>例子：</w:t>
      </w:r>
      <w:r>
        <w:rPr>
          <w:rFonts w:hint="eastAsia"/>
        </w:rPr>
        <w:t>Student</w:t>
      </w:r>
      <w:r>
        <w:rPr>
          <w:rFonts w:hint="eastAsia"/>
        </w:rPr>
        <w:t>类继承</w:t>
      </w:r>
      <w:r>
        <w:rPr>
          <w:rFonts w:hint="eastAsia"/>
        </w:rPr>
        <w:t>Person</w:t>
      </w:r>
      <w:r>
        <w:rPr>
          <w:rFonts w:hint="eastAsia"/>
        </w:rPr>
        <w:t>类</w:t>
      </w:r>
    </w:p>
    <w:p w:rsidR="00DF2605" w:rsidRDefault="00DF2605" w:rsidP="00DF2605">
      <w:r>
        <w:rPr>
          <w:noProof/>
        </w:rPr>
        <w:drawing>
          <wp:inline distT="0" distB="0" distL="0" distR="0" wp14:anchorId="23B87B58" wp14:editId="7760B00A">
            <wp:extent cx="4676775" cy="12954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6775" cy="1295400"/>
                    </a:xfrm>
                    <a:prstGeom prst="rect">
                      <a:avLst/>
                    </a:prstGeom>
                  </pic:spPr>
                </pic:pic>
              </a:graphicData>
            </a:graphic>
          </wp:inline>
        </w:drawing>
      </w:r>
    </w:p>
    <w:p w:rsidR="00DF2605" w:rsidRPr="00600F25" w:rsidRDefault="00DF2605" w:rsidP="00DF2605">
      <w:r>
        <w:t>如果</w:t>
      </w:r>
      <w:r w:rsidRPr="0054586B">
        <w:t>知道一个实例，那么你可以通过实例的</w:t>
      </w:r>
      <w:r w:rsidRPr="0054586B">
        <w:t>“getClass()”</w:t>
      </w:r>
      <w:r w:rsidRPr="0054586B">
        <w:t>方法获得该对象的类型类，如果你知道一个类型，那么你可以使用</w:t>
      </w:r>
      <w:r w:rsidRPr="0054586B">
        <w:t>“.class”</w:t>
      </w:r>
      <w:r w:rsidRPr="0054586B">
        <w:t>的方法获得该类型的类型类。</w:t>
      </w:r>
    </w:p>
    <w:p w:rsidR="00DF2605" w:rsidRDefault="00DF2605" w:rsidP="00DF2605">
      <w:pPr>
        <w:pStyle w:val="3"/>
      </w:pPr>
      <w:r>
        <w:rPr>
          <w:rFonts w:hint="eastAsia"/>
        </w:rPr>
        <w:t>notify</w:t>
      </w:r>
      <w:r>
        <w:rPr>
          <w:rFonts w:hint="eastAsia"/>
        </w:rPr>
        <w:t>方法</w:t>
      </w:r>
    </w:p>
    <w:p w:rsidR="00DF2605" w:rsidRPr="006014E7" w:rsidRDefault="00DF2605" w:rsidP="00DF2605">
      <w:r w:rsidRPr="006014E7">
        <w:t>唤醒在此对象监视器上等待的单个线程。</w:t>
      </w:r>
    </w:p>
    <w:p w:rsidR="00DF2605" w:rsidRDefault="00DF2605" w:rsidP="00DF2605">
      <w:pPr>
        <w:pStyle w:val="3"/>
      </w:pPr>
      <w:r>
        <w:rPr>
          <w:rFonts w:hint="eastAsia"/>
        </w:rPr>
        <w:t>notifyAll</w:t>
      </w:r>
      <w:r>
        <w:rPr>
          <w:rFonts w:hint="eastAsia"/>
        </w:rPr>
        <w:t>方法</w:t>
      </w:r>
    </w:p>
    <w:p w:rsidR="00DF2605" w:rsidRPr="006014E7" w:rsidRDefault="00DF2605" w:rsidP="00DF2605">
      <w:r>
        <w:rPr>
          <w:rFonts w:ascii="Courier New" w:hAnsi="Courier New" w:cs="Courier New"/>
          <w:color w:val="333333"/>
          <w:szCs w:val="21"/>
        </w:rPr>
        <w:t>唤醒在此对象监视器上等待的所有线程。</w:t>
      </w:r>
    </w:p>
    <w:p w:rsidR="00DF2605" w:rsidRDefault="00DF2605" w:rsidP="00DF2605">
      <w:pPr>
        <w:pStyle w:val="3"/>
      </w:pPr>
      <w:r>
        <w:rPr>
          <w:rFonts w:hint="eastAsia"/>
        </w:rPr>
        <w:t>wait</w:t>
      </w:r>
      <w:r>
        <w:rPr>
          <w:rFonts w:hint="eastAsia"/>
        </w:rPr>
        <w:t>方法</w:t>
      </w:r>
    </w:p>
    <w:p w:rsidR="00DF2605" w:rsidRPr="006014E7" w:rsidRDefault="00DF2605" w:rsidP="00DF2605">
      <w:r w:rsidRPr="006014E7">
        <w:t>void wait() //</w:t>
      </w:r>
      <w:r w:rsidRPr="006014E7">
        <w:t>导致当前的线程等待，直到其他线程调用此对象的</w:t>
      </w:r>
      <w:r w:rsidRPr="006014E7">
        <w:t xml:space="preserve"> notify() </w:t>
      </w:r>
      <w:r w:rsidRPr="006014E7">
        <w:t>方法或</w:t>
      </w:r>
      <w:r w:rsidRPr="006014E7">
        <w:t xml:space="preserve"> notifyAll() </w:t>
      </w:r>
      <w:r w:rsidRPr="006014E7">
        <w:t>方法。</w:t>
      </w:r>
    </w:p>
    <w:p w:rsidR="00DF2605" w:rsidRPr="006014E7" w:rsidRDefault="00DF2605" w:rsidP="00DF2605"/>
    <w:p w:rsidR="00DF2605" w:rsidRPr="006014E7" w:rsidRDefault="00DF2605" w:rsidP="00DF2605">
      <w:r w:rsidRPr="006014E7">
        <w:t>void wait(long timeout) //</w:t>
      </w:r>
      <w:r w:rsidRPr="006014E7">
        <w:t>导致当前的线程等待，直到其他线程调用此对象的</w:t>
      </w:r>
      <w:r w:rsidRPr="006014E7">
        <w:t xml:space="preserve"> notify() </w:t>
      </w:r>
      <w:r w:rsidRPr="006014E7">
        <w:t>方法或</w:t>
      </w:r>
      <w:r w:rsidRPr="006014E7">
        <w:t xml:space="preserve">notifyAll() </w:t>
      </w:r>
      <w:r w:rsidRPr="006014E7">
        <w:t>方法，或者超过指定的时间量。</w:t>
      </w:r>
    </w:p>
    <w:p w:rsidR="00DF2605" w:rsidRPr="006014E7" w:rsidRDefault="00DF2605" w:rsidP="00DF2605"/>
    <w:p w:rsidR="00DF2605" w:rsidRPr="006014E7" w:rsidRDefault="00DF2605" w:rsidP="00DF2605">
      <w:r w:rsidRPr="006014E7">
        <w:t>void wait(long timeout, int nanos) //</w:t>
      </w:r>
      <w:r w:rsidRPr="006014E7">
        <w:t>导致当前的线程等待，直到其他线程调用此对象的</w:t>
      </w:r>
      <w:r w:rsidRPr="006014E7">
        <w:t xml:space="preserve">notify() </w:t>
      </w:r>
      <w:r w:rsidRPr="006014E7">
        <w:t>方法或</w:t>
      </w:r>
      <w:r w:rsidRPr="006014E7">
        <w:t xml:space="preserve"> notifyAll() </w:t>
      </w:r>
      <w:r w:rsidRPr="006014E7">
        <w:t>方法，或者其他某个线程中断当前线程，或者已超过某个实际时间量。</w:t>
      </w:r>
    </w:p>
    <w:p w:rsidR="00DF2605" w:rsidRPr="00F72FAB" w:rsidRDefault="00DF2605" w:rsidP="00DF2605"/>
    <w:p w:rsidR="00DF2605" w:rsidRDefault="00DF2605" w:rsidP="00DF2605">
      <w:pPr>
        <w:rPr>
          <w:b/>
        </w:rPr>
      </w:pPr>
    </w:p>
    <w:p w:rsidR="00DF2605" w:rsidRDefault="00DF2605" w:rsidP="00DF2605">
      <w:pPr>
        <w:rPr>
          <w:b/>
        </w:rPr>
      </w:pPr>
    </w:p>
    <w:p w:rsidR="000C06B2" w:rsidRDefault="000C06B2" w:rsidP="00DF2605">
      <w:pPr>
        <w:rPr>
          <w:rFonts w:hint="eastAsia"/>
          <w:b/>
        </w:rPr>
      </w:pPr>
    </w:p>
    <w:p w:rsidR="00DF2605" w:rsidRDefault="000C06B2" w:rsidP="000C06B2">
      <w:pPr>
        <w:pStyle w:val="2"/>
      </w:pPr>
      <w:r>
        <w:rPr>
          <w:rFonts w:hint="eastAsia"/>
        </w:rPr>
        <w:lastRenderedPageBreak/>
        <w:t>String</w:t>
      </w:r>
      <w:r>
        <w:rPr>
          <w:rFonts w:hint="eastAsia"/>
        </w:rPr>
        <w:t>和</w:t>
      </w:r>
      <w:r>
        <w:rPr>
          <w:rFonts w:hint="eastAsia"/>
        </w:rPr>
        <w:t>StringBuffer</w:t>
      </w:r>
      <w:r>
        <w:rPr>
          <w:rFonts w:hint="eastAsia"/>
        </w:rPr>
        <w:t>的可变不可变？</w:t>
      </w:r>
    </w:p>
    <w:p w:rsidR="00DF2605" w:rsidRPr="00CF59C6" w:rsidRDefault="000C06B2" w:rsidP="00DF2605">
      <w:bookmarkStart w:id="0" w:name="_GoBack"/>
      <w:r w:rsidRPr="00CF59C6">
        <w:rPr>
          <w:rFonts w:hint="eastAsia"/>
        </w:rPr>
        <w:t>String</w:t>
      </w:r>
      <w:r w:rsidRPr="00CF59C6">
        <w:rPr>
          <w:rFonts w:hint="eastAsia"/>
        </w:rPr>
        <w:t>对象不可变，</w:t>
      </w:r>
      <w:r w:rsidRPr="00CF59C6">
        <w:rPr>
          <w:rFonts w:hint="eastAsia"/>
        </w:rPr>
        <w:t>StringBuffer</w:t>
      </w:r>
      <w:r w:rsidRPr="00CF59C6">
        <w:rPr>
          <w:rFonts w:hint="eastAsia"/>
        </w:rPr>
        <w:t>是可变的。</w:t>
      </w:r>
    </w:p>
    <w:p w:rsidR="000C06B2" w:rsidRPr="00CF59C6" w:rsidRDefault="000C06B2" w:rsidP="00DF2605">
      <w:r w:rsidRPr="00CF59C6">
        <w:rPr>
          <w:rFonts w:hint="eastAsia"/>
        </w:rPr>
        <w:t>String</w:t>
      </w:r>
      <w:r w:rsidRPr="00CF59C6">
        <w:rPr>
          <w:rFonts w:hint="eastAsia"/>
        </w:rPr>
        <w:t>对象的底层是用</w:t>
      </w:r>
      <w:r w:rsidRPr="00CF59C6">
        <w:rPr>
          <w:rFonts w:hint="eastAsia"/>
        </w:rPr>
        <w:t>char</w:t>
      </w:r>
      <w:r w:rsidRPr="00CF59C6">
        <w:t>[]</w:t>
      </w:r>
      <w:r w:rsidRPr="00CF59C6">
        <w:rPr>
          <w:rFonts w:hint="eastAsia"/>
        </w:rPr>
        <w:t>数组实现的，该数组用</w:t>
      </w:r>
      <w:r w:rsidRPr="00CF59C6">
        <w:rPr>
          <w:rFonts w:hint="eastAsia"/>
        </w:rPr>
        <w:t>final</w:t>
      </w:r>
      <w:r w:rsidRPr="00CF59C6">
        <w:rPr>
          <w:rFonts w:hint="eastAsia"/>
        </w:rPr>
        <w:t>修饰，</w:t>
      </w:r>
      <w:r w:rsidRPr="00CF59C6">
        <w:rPr>
          <w:rFonts w:hint="eastAsia"/>
        </w:rPr>
        <w:t>final</w:t>
      </w:r>
      <w:r w:rsidRPr="00CF59C6">
        <w:rPr>
          <w:rFonts w:hint="eastAsia"/>
        </w:rPr>
        <w:t>修饰的对象值可变，但是引用不变。但是因为有</w:t>
      </w:r>
      <w:r w:rsidRPr="00CF59C6">
        <w:rPr>
          <w:rFonts w:hint="eastAsia"/>
        </w:rPr>
        <w:t>private</w:t>
      </w:r>
      <w:r w:rsidRPr="00CF59C6">
        <w:rPr>
          <w:rFonts w:hint="eastAsia"/>
        </w:rPr>
        <w:t>关键字对其进行封装达到了数组的值也是不可变的目睹。</w:t>
      </w:r>
    </w:p>
    <w:p w:rsidR="000C06B2" w:rsidRPr="00CF59C6" w:rsidRDefault="000C06B2" w:rsidP="00DF2605">
      <w:r w:rsidRPr="00CF59C6">
        <w:rPr>
          <w:rFonts w:hint="eastAsia"/>
        </w:rPr>
        <w:t>StringBuffer</w:t>
      </w:r>
      <w:r w:rsidRPr="00CF59C6">
        <w:rPr>
          <w:rFonts w:hint="eastAsia"/>
        </w:rPr>
        <w:t>底层也是一个</w:t>
      </w:r>
      <w:r w:rsidRPr="00CF59C6">
        <w:rPr>
          <w:rFonts w:hint="eastAsia"/>
        </w:rPr>
        <w:t>char[]</w:t>
      </w:r>
      <w:r w:rsidRPr="00CF59C6">
        <w:rPr>
          <w:rFonts w:hint="eastAsia"/>
        </w:rPr>
        <w:t>数组，不过没有用</w:t>
      </w:r>
      <w:r w:rsidRPr="00CF59C6">
        <w:rPr>
          <w:rFonts w:hint="eastAsia"/>
        </w:rPr>
        <w:t>final</w:t>
      </w:r>
      <w:r w:rsidRPr="00CF59C6">
        <w:rPr>
          <w:rFonts w:hint="eastAsia"/>
        </w:rPr>
        <w:t>修饰。改变的是长度，将新增的值添加到原来值的后面。</w:t>
      </w:r>
    </w:p>
    <w:p w:rsidR="000C06B2" w:rsidRPr="00CF59C6" w:rsidRDefault="000C06B2" w:rsidP="00DF2605">
      <w:pPr>
        <w:rPr>
          <w:rFonts w:hint="eastAsia"/>
        </w:rPr>
      </w:pPr>
      <w:r w:rsidRPr="00CF59C6">
        <w:t>F</w:t>
      </w:r>
      <w:r w:rsidRPr="00CF59C6">
        <w:rPr>
          <w:rFonts w:hint="eastAsia"/>
        </w:rPr>
        <w:t>inal</w:t>
      </w:r>
      <w:r w:rsidRPr="00CF59C6">
        <w:rPr>
          <w:rFonts w:hint="eastAsia"/>
        </w:rPr>
        <w:t>修饰变量，表示变量值不可变。修饰对象，引用不能变。修饰方法，方法不能被重写。修饰类，不能被继承，更不能被重写。</w:t>
      </w:r>
    </w:p>
    <w:bookmarkEnd w:id="0"/>
    <w:p w:rsidR="000C06B2" w:rsidRDefault="000C06B2" w:rsidP="00DF2605">
      <w:pPr>
        <w:rPr>
          <w:rFonts w:hint="eastAsia"/>
          <w:b/>
        </w:rPr>
      </w:pPr>
    </w:p>
    <w:p w:rsidR="000C06B2" w:rsidRPr="00AE17B6" w:rsidRDefault="000C06B2" w:rsidP="00DF2605">
      <w:pPr>
        <w:rPr>
          <w:rFonts w:hint="eastAsia"/>
          <w:b/>
        </w:rPr>
      </w:pPr>
    </w:p>
    <w:p w:rsidR="00DF2605" w:rsidRDefault="00DF2605" w:rsidP="00DF2605">
      <w:pPr>
        <w:pStyle w:val="2"/>
      </w:pPr>
      <w:r>
        <w:rPr>
          <w:rFonts w:hint="eastAsia"/>
        </w:rPr>
        <w:t>权限修饰符</w:t>
      </w:r>
    </w:p>
    <w:p w:rsidR="00DF2605" w:rsidRDefault="00DF2605" w:rsidP="00DF2605">
      <w:pPr>
        <w:rPr>
          <w:rStyle w:val="apple-converted-space"/>
          <w:rFonts w:ascii="Arial" w:hAnsi="Arial" w:cs="Arial"/>
          <w:color w:val="333333"/>
          <w:szCs w:val="21"/>
          <w:shd w:val="clear" w:color="auto" w:fill="FFFFFF"/>
        </w:rPr>
      </w:pPr>
      <w:r>
        <w:rPr>
          <w:rFonts w:ascii="Arial" w:hAnsi="Arial" w:cs="Arial"/>
          <w:color w:val="333333"/>
          <w:szCs w:val="21"/>
          <w:shd w:val="clear" w:color="auto" w:fill="FFFFFF"/>
        </w:rPr>
        <w:t>                   </w:t>
      </w:r>
      <w:r>
        <w:rPr>
          <w:rFonts w:ascii="Arial" w:hAnsi="Arial" w:cs="Arial"/>
          <w:color w:val="333333"/>
          <w:szCs w:val="21"/>
          <w:shd w:val="clear" w:color="auto" w:fill="FFFFFF"/>
        </w:rPr>
        <w:t>类内部</w:t>
      </w:r>
      <w:r>
        <w:rPr>
          <w:rFonts w:ascii="Arial" w:hAnsi="Arial" w:cs="Arial"/>
          <w:color w:val="333333"/>
          <w:szCs w:val="21"/>
          <w:shd w:val="clear" w:color="auto" w:fill="FFFFFF"/>
        </w:rPr>
        <w:t xml:space="preserve">     package</w:t>
      </w:r>
      <w:r>
        <w:rPr>
          <w:rFonts w:ascii="Arial" w:hAnsi="Arial" w:cs="Arial"/>
          <w:color w:val="333333"/>
          <w:szCs w:val="21"/>
          <w:shd w:val="clear" w:color="auto" w:fill="FFFFFF"/>
        </w:rPr>
        <w:t>内</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子类</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其他</w:t>
      </w:r>
      <w:r>
        <w:rPr>
          <w:rStyle w:val="apple-converted-space"/>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xml:space="preserve">public           </w:t>
      </w:r>
      <w:r w:rsidRPr="0007766A">
        <w:rPr>
          <w:rFonts w:ascii="Arial" w:hAnsi="Arial" w:cs="Arial"/>
          <w:b/>
          <w:color w:val="333333"/>
          <w:szCs w:val="21"/>
          <w:shd w:val="clear" w:color="auto" w:fill="FFFFFF"/>
        </w:rPr>
        <w:t> </w:t>
      </w:r>
      <w:r w:rsidRPr="0007766A">
        <w:rPr>
          <w:rFonts w:ascii="Arial" w:hAnsi="Arial" w:cs="Arial"/>
          <w:b/>
          <w:color w:val="333333"/>
          <w:szCs w:val="21"/>
          <w:shd w:val="clear" w:color="auto" w:fill="FFFFFF"/>
        </w:rPr>
        <w:t>允许</w:t>
      </w:r>
      <w:r w:rsidRPr="0007766A">
        <w:rPr>
          <w:rFonts w:ascii="Arial" w:hAnsi="Arial" w:cs="Arial"/>
          <w:b/>
          <w:color w:val="333333"/>
          <w:szCs w:val="21"/>
          <w:shd w:val="clear" w:color="auto" w:fill="FFFFFF"/>
        </w:rPr>
        <w:t xml:space="preserve">         </w:t>
      </w:r>
      <w:r w:rsidRPr="0007766A">
        <w:rPr>
          <w:rFonts w:ascii="Arial" w:hAnsi="Arial" w:cs="Arial"/>
          <w:b/>
          <w:color w:val="333333"/>
          <w:szCs w:val="21"/>
          <w:shd w:val="clear" w:color="auto" w:fill="FFFFFF"/>
        </w:rPr>
        <w:t>允许</w:t>
      </w:r>
      <w:r w:rsidRPr="0007766A">
        <w:rPr>
          <w:rFonts w:ascii="Arial" w:hAnsi="Arial" w:cs="Arial"/>
          <w:b/>
          <w:color w:val="333333"/>
          <w:szCs w:val="21"/>
          <w:shd w:val="clear" w:color="auto" w:fill="FFFFFF"/>
        </w:rPr>
        <w:t xml:space="preserve">                </w:t>
      </w:r>
      <w:r w:rsidRPr="0007766A">
        <w:rPr>
          <w:rFonts w:ascii="Arial" w:hAnsi="Arial" w:cs="Arial"/>
          <w:b/>
          <w:color w:val="333333"/>
          <w:szCs w:val="21"/>
          <w:shd w:val="clear" w:color="auto" w:fill="FFFFFF"/>
        </w:rPr>
        <w:t>允许</w:t>
      </w:r>
      <w:r w:rsidRPr="0007766A">
        <w:rPr>
          <w:rFonts w:ascii="Arial" w:hAnsi="Arial" w:cs="Arial"/>
          <w:b/>
          <w:color w:val="333333"/>
          <w:szCs w:val="21"/>
          <w:shd w:val="clear" w:color="auto" w:fill="FFFFFF"/>
        </w:rPr>
        <w:t xml:space="preserve">         </w:t>
      </w:r>
      <w:r w:rsidRPr="0007766A">
        <w:rPr>
          <w:rFonts w:ascii="Arial" w:hAnsi="Arial" w:cs="Arial"/>
          <w:b/>
          <w:color w:val="333333"/>
          <w:szCs w:val="21"/>
          <w:shd w:val="clear" w:color="auto" w:fill="FFFFFF"/>
        </w:rPr>
        <w:t>允许</w:t>
      </w:r>
      <w:r>
        <w:rPr>
          <w:rStyle w:val="apple-converted-space"/>
          <w:rFonts w:ascii="Arial" w:hAnsi="Arial" w:cs="Arial"/>
          <w:color w:val="333333"/>
          <w:szCs w:val="21"/>
          <w:shd w:val="clear" w:color="auto" w:fill="FFFFFF"/>
        </w:rPr>
        <w:t> </w:t>
      </w:r>
      <w:r w:rsidRPr="0007766A">
        <w:rPr>
          <w:rFonts w:ascii="Arial" w:hAnsi="Arial" w:cs="Arial"/>
          <w:b/>
          <w:color w:val="333333"/>
          <w:szCs w:val="21"/>
        </w:rPr>
        <w:br/>
      </w:r>
      <w:r>
        <w:rPr>
          <w:rFonts w:ascii="Arial" w:hAnsi="Arial" w:cs="Arial"/>
          <w:color w:val="333333"/>
          <w:szCs w:val="21"/>
          <w:shd w:val="clear" w:color="auto" w:fill="FFFFFF"/>
        </w:rPr>
        <w:t xml:space="preserve">protected        </w:t>
      </w:r>
      <w:r w:rsidRPr="0007766A">
        <w:rPr>
          <w:rFonts w:ascii="Arial" w:hAnsi="Arial" w:cs="Arial"/>
          <w:b/>
          <w:color w:val="333333"/>
          <w:szCs w:val="21"/>
          <w:shd w:val="clear" w:color="auto" w:fill="FFFFFF"/>
        </w:rPr>
        <w:t>允许</w:t>
      </w:r>
      <w:r w:rsidRPr="0007766A">
        <w:rPr>
          <w:rFonts w:ascii="Arial" w:hAnsi="Arial" w:cs="Arial"/>
          <w:b/>
          <w:color w:val="333333"/>
          <w:szCs w:val="21"/>
          <w:shd w:val="clear" w:color="auto" w:fill="FFFFFF"/>
        </w:rPr>
        <w:t xml:space="preserve">         </w:t>
      </w:r>
      <w:r w:rsidRPr="0007766A">
        <w:rPr>
          <w:rFonts w:ascii="Arial" w:hAnsi="Arial" w:cs="Arial"/>
          <w:b/>
          <w:color w:val="333333"/>
          <w:szCs w:val="21"/>
          <w:shd w:val="clear" w:color="auto" w:fill="FFFFFF"/>
        </w:rPr>
        <w:t>允许</w:t>
      </w:r>
      <w:r w:rsidRPr="0007766A">
        <w:rPr>
          <w:rFonts w:ascii="Arial" w:hAnsi="Arial" w:cs="Arial"/>
          <w:b/>
          <w:color w:val="333333"/>
          <w:szCs w:val="21"/>
          <w:shd w:val="clear" w:color="auto" w:fill="FFFFFF"/>
        </w:rPr>
        <w:t xml:space="preserve">               </w:t>
      </w:r>
      <w:r w:rsidRPr="0007766A">
        <w:rPr>
          <w:rFonts w:ascii="Arial" w:hAnsi="Arial" w:cs="Arial"/>
          <w:b/>
          <w:color w:val="333333"/>
          <w:szCs w:val="21"/>
          <w:shd w:val="clear" w:color="auto" w:fill="FFFFFF"/>
        </w:rPr>
        <w:t>允许</w:t>
      </w:r>
      <w:r w:rsidRPr="0007766A">
        <w:rPr>
          <w:rFonts w:ascii="Arial" w:hAnsi="Arial" w:cs="Arial"/>
          <w:b/>
          <w:color w:val="333333"/>
          <w:szCs w:val="21"/>
          <w:shd w:val="clear" w:color="auto" w:fill="FFFFFF"/>
        </w:rPr>
        <w:t xml:space="preserve"> </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不允许</w:t>
      </w:r>
      <w:r>
        <w:rPr>
          <w:rStyle w:val="apple-converted-space"/>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xml:space="preserve">default           </w:t>
      </w:r>
      <w:r w:rsidRPr="0007766A">
        <w:rPr>
          <w:rFonts w:ascii="Arial" w:hAnsi="Arial" w:cs="Arial"/>
          <w:b/>
          <w:color w:val="333333"/>
          <w:szCs w:val="21"/>
          <w:shd w:val="clear" w:color="auto" w:fill="FFFFFF"/>
        </w:rPr>
        <w:t>允许</w:t>
      </w:r>
      <w:r w:rsidRPr="0007766A">
        <w:rPr>
          <w:rFonts w:ascii="Arial" w:hAnsi="Arial" w:cs="Arial"/>
          <w:b/>
          <w:color w:val="333333"/>
          <w:szCs w:val="21"/>
          <w:shd w:val="clear" w:color="auto" w:fill="FFFFFF"/>
        </w:rPr>
        <w:t xml:space="preserve">         </w:t>
      </w:r>
      <w:r w:rsidRPr="0007766A">
        <w:rPr>
          <w:rFonts w:ascii="Arial" w:hAnsi="Arial" w:cs="Arial"/>
          <w:b/>
          <w:color w:val="333333"/>
          <w:szCs w:val="21"/>
          <w:shd w:val="clear" w:color="auto" w:fill="FFFFFF"/>
        </w:rPr>
        <w:t>允许</w:t>
      </w:r>
      <w:r w:rsidRPr="0007766A">
        <w:rPr>
          <w:rFonts w:ascii="Arial" w:hAnsi="Arial" w:cs="Arial"/>
          <w:b/>
          <w:color w:val="333333"/>
          <w:szCs w:val="21"/>
          <w:shd w:val="clear" w:color="auto" w:fill="FFFFFF"/>
        </w:rPr>
        <w:t xml:space="preserve"> </w:t>
      </w:r>
      <w:r>
        <w:rPr>
          <w:rFonts w:ascii="Arial" w:hAnsi="Arial" w:cs="Arial"/>
          <w:color w:val="333333"/>
          <w:szCs w:val="21"/>
          <w:shd w:val="clear" w:color="auto" w:fill="FFFFFF"/>
        </w:rPr>
        <w:t>               </w:t>
      </w:r>
      <w:r>
        <w:rPr>
          <w:rFonts w:ascii="Arial" w:hAnsi="Arial" w:cs="Arial"/>
          <w:color w:val="333333"/>
          <w:szCs w:val="21"/>
          <w:shd w:val="clear" w:color="auto" w:fill="FFFFFF"/>
        </w:rPr>
        <w:t>不允许</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不允许</w:t>
      </w:r>
      <w:r>
        <w:rPr>
          <w:rStyle w:val="apple-converted-space"/>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xml:space="preserve">private           </w:t>
      </w:r>
      <w:r w:rsidRPr="0007766A">
        <w:rPr>
          <w:rFonts w:ascii="Arial" w:hAnsi="Arial" w:cs="Arial"/>
          <w:b/>
          <w:color w:val="333333"/>
          <w:szCs w:val="21"/>
          <w:shd w:val="clear" w:color="auto" w:fill="FFFFFF"/>
        </w:rPr>
        <w:t>允许</w:t>
      </w:r>
      <w:r w:rsidRPr="0007766A">
        <w:rPr>
          <w:rFonts w:ascii="Arial" w:hAnsi="Arial" w:cs="Arial"/>
          <w:b/>
          <w:color w:val="333333"/>
          <w:szCs w:val="21"/>
          <w:shd w:val="clear" w:color="auto" w:fill="FFFFFF"/>
        </w:rPr>
        <w:t xml:space="preserve">         </w:t>
      </w:r>
      <w:r w:rsidRPr="0007766A">
        <w:rPr>
          <w:rFonts w:ascii="Arial" w:hAnsi="Arial" w:cs="Arial"/>
          <w:b/>
          <w:color w:val="333333"/>
          <w:szCs w:val="21"/>
          <w:shd w:val="clear" w:color="auto" w:fill="FFFFFF"/>
        </w:rPr>
        <w:t>不允许</w:t>
      </w:r>
      <w:r w:rsidRPr="0007766A">
        <w:rPr>
          <w:rFonts w:ascii="Arial" w:hAnsi="Arial" w:cs="Arial"/>
          <w:b/>
          <w:color w:val="333333"/>
          <w:szCs w:val="21"/>
          <w:shd w:val="clear" w:color="auto" w:fill="FFFFFF"/>
        </w:rPr>
        <w:t xml:space="preserve">   </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不允许</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不允许</w:t>
      </w:r>
      <w:r>
        <w:rPr>
          <w:rStyle w:val="apple-converted-space"/>
          <w:rFonts w:ascii="Arial" w:hAnsi="Arial" w:cs="Arial"/>
          <w:color w:val="333333"/>
          <w:szCs w:val="21"/>
          <w:shd w:val="clear" w:color="auto" w:fill="FFFFFF"/>
        </w:rPr>
        <w:t> </w:t>
      </w:r>
    </w:p>
    <w:p w:rsidR="00DF2605" w:rsidRDefault="00DF2605" w:rsidP="00DF2605">
      <w:pPr>
        <w:rPr>
          <w:rStyle w:val="apple-converted-space"/>
          <w:rFonts w:ascii="Arial" w:hAnsi="Arial" w:cs="Arial"/>
          <w:color w:val="333333"/>
          <w:szCs w:val="21"/>
          <w:shd w:val="clear" w:color="auto" w:fill="FFFFFF"/>
        </w:rPr>
      </w:pPr>
    </w:p>
    <w:p w:rsidR="00DF2605" w:rsidRPr="009A106B" w:rsidRDefault="00DF2605" w:rsidP="00DF2605">
      <w:r>
        <w:rPr>
          <w:rFonts w:ascii="微软雅黑" w:hAnsi="微软雅黑"/>
          <w:color w:val="FF0000"/>
          <w:szCs w:val="21"/>
          <w:shd w:val="clear" w:color="auto" w:fill="FFFFFF"/>
        </w:rPr>
        <w:t>对于</w:t>
      </w:r>
      <w:r>
        <w:rPr>
          <w:rFonts w:ascii="微软雅黑" w:hAnsi="微软雅黑"/>
          <w:color w:val="FF0000"/>
          <w:szCs w:val="21"/>
          <w:shd w:val="clear" w:color="auto" w:fill="FFFFFF"/>
        </w:rPr>
        <w:t>protected</w:t>
      </w:r>
      <w:r>
        <w:rPr>
          <w:rFonts w:ascii="微软雅黑" w:hAnsi="微软雅黑"/>
          <w:color w:val="FF0000"/>
          <w:szCs w:val="21"/>
          <w:shd w:val="clear" w:color="auto" w:fill="FFFFFF"/>
        </w:rPr>
        <w:t>的成员或方法，要分子类和超类是否在同一个包中。与基类不在同一个包中的子类，只能访问自身从基类继承而来的受保护成员，而不能访问基类实例本身的受保护成员。在相同包时</w:t>
      </w:r>
      <w:r>
        <w:rPr>
          <w:rFonts w:ascii="微软雅黑" w:hAnsi="微软雅黑"/>
          <w:color w:val="FF0000"/>
          <w:szCs w:val="21"/>
          <w:shd w:val="clear" w:color="auto" w:fill="FFFFFF"/>
        </w:rPr>
        <w:t>,protected</w:t>
      </w:r>
      <w:r>
        <w:rPr>
          <w:rFonts w:ascii="微软雅黑" w:hAnsi="微软雅黑"/>
          <w:color w:val="FF0000"/>
          <w:szCs w:val="21"/>
          <w:shd w:val="clear" w:color="auto" w:fill="FFFFFF"/>
        </w:rPr>
        <w:t>和</w:t>
      </w:r>
      <w:r>
        <w:rPr>
          <w:rFonts w:ascii="微软雅黑" w:hAnsi="微软雅黑"/>
          <w:color w:val="FF0000"/>
          <w:szCs w:val="21"/>
          <w:shd w:val="clear" w:color="auto" w:fill="FFFFFF"/>
        </w:rPr>
        <w:t>public</w:t>
      </w:r>
      <w:r>
        <w:rPr>
          <w:rFonts w:ascii="微软雅黑" w:hAnsi="微软雅黑"/>
          <w:color w:val="FF0000"/>
          <w:szCs w:val="21"/>
          <w:shd w:val="clear" w:color="auto" w:fill="FFFFFF"/>
        </w:rPr>
        <w:t>是一样的</w:t>
      </w:r>
    </w:p>
    <w:p w:rsidR="00DF2605" w:rsidRDefault="008452D6" w:rsidP="008452D6">
      <w:pPr>
        <w:pStyle w:val="2"/>
      </w:pPr>
      <w:r>
        <w:rPr>
          <w:rFonts w:hint="eastAsia"/>
        </w:rPr>
        <w:t>执行顺序问题</w:t>
      </w:r>
    </w:p>
    <w:p w:rsidR="008452D6" w:rsidRDefault="008452D6" w:rsidP="008452D6"/>
    <w:p w:rsidR="008452D6" w:rsidRDefault="008452D6" w:rsidP="008452D6">
      <w:r>
        <w:t>Static</w:t>
      </w:r>
      <w:r>
        <w:rPr>
          <w:rFonts w:hint="eastAsia"/>
        </w:rPr>
        <w:t>静态变量的赋值操作会放在</w:t>
      </w:r>
      <w:r>
        <w:rPr>
          <w:rFonts w:hint="eastAsia"/>
        </w:rPr>
        <w:t>s</w:t>
      </w:r>
      <w:r>
        <w:t>tatic</w:t>
      </w:r>
      <w:r>
        <w:rPr>
          <w:rFonts w:hint="eastAsia"/>
        </w:rPr>
        <w:t>块中执行，如果被赋值的</w:t>
      </w:r>
      <w:r>
        <w:rPr>
          <w:rFonts w:hint="eastAsia"/>
        </w:rPr>
        <w:t>s</w:t>
      </w:r>
      <w:r>
        <w:t>tatic final</w:t>
      </w:r>
      <w:r>
        <w:rPr>
          <w:rFonts w:hint="eastAsia"/>
        </w:rPr>
        <w:t>普通变量（如</w:t>
      </w:r>
      <w:r>
        <w:rPr>
          <w:rFonts w:hint="eastAsia"/>
        </w:rPr>
        <w:t>int</w:t>
      </w:r>
      <w:r>
        <w:rPr>
          <w:rFonts w:hint="eastAsia"/>
        </w:rPr>
        <w:t>或者常量池中的</w:t>
      </w:r>
      <w:r>
        <w:rPr>
          <w:rFonts w:hint="eastAsia"/>
        </w:rPr>
        <w:t>string</w:t>
      </w:r>
      <w:r>
        <w:rPr>
          <w:rFonts w:hint="eastAsia"/>
        </w:rPr>
        <w:t>，即直接常量赋值，而不是</w:t>
      </w:r>
      <w:r>
        <w:rPr>
          <w:rFonts w:hint="eastAsia"/>
        </w:rPr>
        <w:t>new</w:t>
      </w:r>
      <w:r>
        <w:t xml:space="preserve"> String()</w:t>
      </w:r>
      <w:r>
        <w:rPr>
          <w:rFonts w:hint="eastAsia"/>
        </w:rPr>
        <w:t>），则会直接赋值；如果是对象，则依然编译到</w:t>
      </w:r>
      <w:r>
        <w:rPr>
          <w:rFonts w:hint="eastAsia"/>
        </w:rPr>
        <w:t>static</w:t>
      </w:r>
      <w:r>
        <w:rPr>
          <w:rFonts w:hint="eastAsia"/>
        </w:rPr>
        <w:t>块中执行，由</w:t>
      </w:r>
      <w:r>
        <w:rPr>
          <w:rFonts w:hint="eastAsia"/>
        </w:rPr>
        <w:t>&lt;clinit&gt;</w:t>
      </w:r>
      <w:r>
        <w:rPr>
          <w:rFonts w:hint="eastAsia"/>
        </w:rPr>
        <w:t>保证线程安全。普通块将被编译到相应类的构造方法自定义语句前面，不过是在调用</w:t>
      </w:r>
      <w:r>
        <w:rPr>
          <w:rFonts w:hint="eastAsia"/>
        </w:rPr>
        <w:t>super()</w:t>
      </w:r>
      <w:r>
        <w:rPr>
          <w:rFonts w:hint="eastAsia"/>
        </w:rPr>
        <w:t>操作的后面。</w:t>
      </w:r>
    </w:p>
    <w:p w:rsidR="008452D6" w:rsidRDefault="008452D6" w:rsidP="008452D6"/>
    <w:p w:rsidR="008452D6" w:rsidRPr="008452D6" w:rsidRDefault="008452D6" w:rsidP="008452D6"/>
    <w:p w:rsidR="008452D6" w:rsidRDefault="008452D6" w:rsidP="00DF2605"/>
    <w:p w:rsidR="00D102CD" w:rsidRDefault="00D102CD" w:rsidP="00D102CD">
      <w:pPr>
        <w:pStyle w:val="2"/>
      </w:pPr>
      <w:r>
        <w:t>S</w:t>
      </w:r>
      <w:r>
        <w:rPr>
          <w:rFonts w:hint="eastAsia"/>
        </w:rPr>
        <w:t>tring</w:t>
      </w:r>
      <w:r>
        <w:rPr>
          <w:rFonts w:hint="eastAsia"/>
        </w:rPr>
        <w:t>重写了</w:t>
      </w:r>
      <w:r>
        <w:rPr>
          <w:rFonts w:hint="eastAsia"/>
        </w:rPr>
        <w:t>toString</w:t>
      </w:r>
      <w:r>
        <w:rPr>
          <w:rFonts w:hint="eastAsia"/>
        </w:rPr>
        <w:t>和</w:t>
      </w:r>
      <w:r>
        <w:rPr>
          <w:rFonts w:hint="eastAsia"/>
        </w:rPr>
        <w:t>hashcode</w:t>
      </w:r>
      <w:r>
        <w:rPr>
          <w:rFonts w:hint="eastAsia"/>
        </w:rPr>
        <w:t>方法</w:t>
      </w:r>
    </w:p>
    <w:p w:rsidR="00D102CD" w:rsidRDefault="00D102CD" w:rsidP="00D102C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hashCode() {</w:t>
      </w:r>
    </w:p>
    <w:p w:rsidR="00D102CD" w:rsidRDefault="00D102CD" w:rsidP="00D102C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highlight w:val="yellow"/>
        </w:rPr>
        <w:t>h</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hash</w:t>
      </w:r>
      <w:r>
        <w:rPr>
          <w:rFonts w:ascii="Courier New" w:hAnsi="Courier New" w:cs="Courier New"/>
          <w:color w:val="000000"/>
          <w:kern w:val="0"/>
          <w:sz w:val="20"/>
          <w:szCs w:val="20"/>
        </w:rPr>
        <w:t>;</w:t>
      </w:r>
    </w:p>
    <w:p w:rsidR="00D102CD" w:rsidRDefault="00D102CD" w:rsidP="00D102C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highlight w:val="lightGray"/>
        </w:rPr>
        <w:t>h</w:t>
      </w:r>
      <w:r>
        <w:rPr>
          <w:rFonts w:ascii="Courier New" w:hAnsi="Courier New" w:cs="Courier New"/>
          <w:color w:val="000000"/>
          <w:kern w:val="0"/>
          <w:sz w:val="20"/>
          <w:szCs w:val="20"/>
        </w:rPr>
        <w:t xml:space="preserve"> == 0 &amp;&amp; </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&gt; 0) {</w:t>
      </w:r>
    </w:p>
    <w:p w:rsidR="00D102CD" w:rsidRDefault="00D102CD" w:rsidP="00D102C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r>
        <w:rPr>
          <w:rFonts w:ascii="Courier New" w:hAnsi="Courier New" w:cs="Courier New"/>
          <w:b/>
          <w:bCs/>
          <w:color w:val="7F0055"/>
          <w:kern w:val="0"/>
          <w:sz w:val="20"/>
          <w:szCs w:val="20"/>
        </w:rPr>
        <w:t>char</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D102CD" w:rsidRDefault="00D102CD" w:rsidP="00D102CD">
      <w:pPr>
        <w:autoSpaceDE w:val="0"/>
        <w:autoSpaceDN w:val="0"/>
        <w:adjustRightInd w:val="0"/>
        <w:jc w:val="left"/>
        <w:rPr>
          <w:rFonts w:ascii="Courier New" w:hAnsi="Courier New" w:cs="Courier New"/>
          <w:kern w:val="0"/>
          <w:sz w:val="20"/>
          <w:szCs w:val="20"/>
        </w:rPr>
      </w:pPr>
    </w:p>
    <w:p w:rsidR="00D102CD" w:rsidRDefault="00D102CD" w:rsidP="00D102C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 0;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&lt; </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rsidR="00D102CD" w:rsidRDefault="00D102CD" w:rsidP="00D102C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highlight w:val="yellow"/>
        </w:rPr>
        <w:t>h</w:t>
      </w:r>
      <w:r>
        <w:rPr>
          <w:rFonts w:ascii="Courier New" w:hAnsi="Courier New" w:cs="Courier New"/>
          <w:color w:val="000000"/>
          <w:kern w:val="0"/>
          <w:sz w:val="20"/>
          <w:szCs w:val="20"/>
        </w:rPr>
        <w:t xml:space="preserve"> = 31 * </w:t>
      </w:r>
      <w:r>
        <w:rPr>
          <w:rFonts w:ascii="Courier New" w:hAnsi="Courier New" w:cs="Courier New"/>
          <w:color w:val="6A3E3E"/>
          <w:kern w:val="0"/>
          <w:sz w:val="20"/>
          <w:szCs w:val="20"/>
          <w:highlight w:val="lightGray"/>
        </w:rPr>
        <w:t>h</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val</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D102CD" w:rsidRDefault="00D102CD" w:rsidP="00D102C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102CD" w:rsidRDefault="00D102CD" w:rsidP="00D102C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hash</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highlight w:val="lightGray"/>
        </w:rPr>
        <w:t>h</w:t>
      </w:r>
      <w:r>
        <w:rPr>
          <w:rFonts w:ascii="Courier New" w:hAnsi="Courier New" w:cs="Courier New"/>
          <w:color w:val="000000"/>
          <w:kern w:val="0"/>
          <w:sz w:val="20"/>
          <w:szCs w:val="20"/>
        </w:rPr>
        <w:t>;</w:t>
      </w:r>
    </w:p>
    <w:p w:rsidR="00D102CD" w:rsidRDefault="00D102CD" w:rsidP="00D102C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102CD" w:rsidRDefault="00D102CD" w:rsidP="00D102C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highlight w:val="lightGray"/>
        </w:rPr>
        <w:t>h</w:t>
      </w:r>
      <w:r>
        <w:rPr>
          <w:rFonts w:ascii="Courier New" w:hAnsi="Courier New" w:cs="Courier New"/>
          <w:color w:val="000000"/>
          <w:kern w:val="0"/>
          <w:sz w:val="20"/>
          <w:szCs w:val="20"/>
        </w:rPr>
        <w:t>;</w:t>
      </w:r>
    </w:p>
    <w:p w:rsidR="00D102CD" w:rsidRDefault="00D102CD" w:rsidP="00D102CD">
      <w:pPr>
        <w:ind w:firstLine="420"/>
        <w:rPr>
          <w:rFonts w:ascii="Courier New" w:hAnsi="Courier New" w:cs="Courier New"/>
          <w:color w:val="000000"/>
          <w:kern w:val="0"/>
          <w:sz w:val="20"/>
          <w:szCs w:val="20"/>
        </w:rPr>
      </w:pPr>
      <w:r>
        <w:rPr>
          <w:rFonts w:ascii="Courier New" w:hAnsi="Courier New" w:cs="Courier New"/>
          <w:color w:val="000000"/>
          <w:kern w:val="0"/>
          <w:sz w:val="20"/>
          <w:szCs w:val="20"/>
        </w:rPr>
        <w:t>}</w:t>
      </w:r>
    </w:p>
    <w:p w:rsidR="00D102CD" w:rsidRDefault="00D102CD" w:rsidP="00D102CD">
      <w:pPr>
        <w:rPr>
          <w:rFonts w:ascii="Courier New" w:hAnsi="Courier New" w:cs="Courier New"/>
          <w:color w:val="000000"/>
          <w:kern w:val="0"/>
          <w:sz w:val="20"/>
          <w:szCs w:val="20"/>
        </w:rPr>
      </w:pPr>
      <w:r>
        <w:rPr>
          <w:rFonts w:ascii="Courier New" w:hAnsi="Courier New" w:cs="Courier New" w:hint="eastAsia"/>
          <w:color w:val="000000"/>
          <w:kern w:val="0"/>
          <w:sz w:val="20"/>
          <w:szCs w:val="20"/>
        </w:rPr>
        <w:t>根据字符串的内容来生成</w:t>
      </w:r>
      <w:r>
        <w:rPr>
          <w:rFonts w:ascii="Courier New" w:hAnsi="Courier New" w:cs="Courier New" w:hint="eastAsia"/>
          <w:color w:val="000000"/>
          <w:kern w:val="0"/>
          <w:sz w:val="20"/>
          <w:szCs w:val="20"/>
        </w:rPr>
        <w:t>hashcode</w:t>
      </w:r>
      <w:r>
        <w:rPr>
          <w:rFonts w:ascii="Courier New" w:hAnsi="Courier New" w:cs="Courier New" w:hint="eastAsia"/>
          <w:color w:val="000000"/>
          <w:kern w:val="0"/>
          <w:sz w:val="20"/>
          <w:szCs w:val="20"/>
        </w:rPr>
        <w:t>值</w:t>
      </w:r>
    </w:p>
    <w:p w:rsidR="00D102CD" w:rsidRDefault="00D102CD" w:rsidP="00D102C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00"/>
          <w:kern w:val="0"/>
          <w:sz w:val="20"/>
          <w:szCs w:val="20"/>
          <w:highlight w:val="lightGray"/>
        </w:rPr>
        <w:t>toString</w:t>
      </w:r>
      <w:r>
        <w:rPr>
          <w:rFonts w:ascii="Courier New" w:hAnsi="Courier New" w:cs="Courier New"/>
          <w:color w:val="000000"/>
          <w:kern w:val="0"/>
          <w:sz w:val="20"/>
          <w:szCs w:val="20"/>
        </w:rPr>
        <w:t>() {</w:t>
      </w:r>
    </w:p>
    <w:p w:rsidR="00D102CD" w:rsidRDefault="00D102CD" w:rsidP="00D102C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p>
    <w:p w:rsidR="00D102CD" w:rsidRDefault="00D102CD" w:rsidP="00D102CD">
      <w:pPr>
        <w:ind w:firstLine="420"/>
        <w:rPr>
          <w:rFonts w:ascii="Courier New" w:hAnsi="Courier New" w:cs="Courier New"/>
          <w:color w:val="000000"/>
          <w:kern w:val="0"/>
          <w:sz w:val="20"/>
          <w:szCs w:val="20"/>
        </w:rPr>
      </w:pPr>
      <w:r>
        <w:rPr>
          <w:rFonts w:ascii="Courier New" w:hAnsi="Courier New" w:cs="Courier New"/>
          <w:color w:val="000000"/>
          <w:kern w:val="0"/>
          <w:sz w:val="20"/>
          <w:szCs w:val="20"/>
        </w:rPr>
        <w:t>}</w:t>
      </w:r>
    </w:p>
    <w:p w:rsidR="00D102CD" w:rsidRDefault="00D102CD" w:rsidP="00D102CD">
      <w:r>
        <w:rPr>
          <w:rFonts w:ascii="Courier New" w:hAnsi="Courier New" w:cs="Courier New" w:hint="eastAsia"/>
          <w:color w:val="000000"/>
          <w:kern w:val="0"/>
          <w:sz w:val="20"/>
          <w:szCs w:val="20"/>
        </w:rPr>
        <w:t>返回这个实例对象，也就是字符串本身。</w:t>
      </w:r>
    </w:p>
    <w:p w:rsidR="00D102CD" w:rsidRPr="00D102CD" w:rsidRDefault="00D102CD" w:rsidP="00D102CD"/>
    <w:p w:rsidR="00AB6233" w:rsidRDefault="008A03E5" w:rsidP="008A03E5">
      <w:pPr>
        <w:pStyle w:val="2"/>
      </w:pPr>
      <w:r>
        <w:rPr>
          <w:rFonts w:hint="eastAsia"/>
        </w:rPr>
        <w:t>稳定排序和不稳定排序会产生什么问题</w:t>
      </w:r>
    </w:p>
    <w:p w:rsidR="008A03E5" w:rsidRDefault="006227E7" w:rsidP="006227E7">
      <w:pPr>
        <w:pStyle w:val="2"/>
      </w:pPr>
      <w:r>
        <w:rPr>
          <w:rFonts w:hint="eastAsia"/>
        </w:rPr>
        <w:t>如果客户端不停地发送连接请求会怎么样</w:t>
      </w:r>
    </w:p>
    <w:p w:rsidR="006227E7" w:rsidRDefault="006227E7" w:rsidP="006227E7">
      <w:pPr>
        <w:pStyle w:val="2"/>
      </w:pPr>
      <w:r>
        <w:rPr>
          <w:rFonts w:hint="eastAsia"/>
        </w:rPr>
        <w:t>怎么判断连接请求是恶意的呢</w:t>
      </w:r>
    </w:p>
    <w:p w:rsidR="006227E7" w:rsidRDefault="006227E7" w:rsidP="006227E7">
      <w:pPr>
        <w:pStyle w:val="2"/>
      </w:pPr>
      <w:r>
        <w:rPr>
          <w:rFonts w:hint="eastAsia"/>
        </w:rPr>
        <w:t>多个客户端多个请求，但是都只有两次握手，客户端会怎么样</w:t>
      </w:r>
    </w:p>
    <w:p w:rsidR="006227E7" w:rsidRPr="006227E7" w:rsidRDefault="006227E7" w:rsidP="006227E7"/>
    <w:p w:rsidR="00AB6233" w:rsidRDefault="00CF59C6" w:rsidP="00AB6233">
      <w:pPr>
        <w:pStyle w:val="2"/>
      </w:pPr>
      <w:hyperlink r:id="rId29" w:history="1">
        <w:r w:rsidR="00AB6233" w:rsidRPr="00AB6233">
          <w:rPr>
            <w:rStyle w:val="a5"/>
            <w:rFonts w:ascii="微软雅黑" w:eastAsia="微软雅黑" w:hAnsi="微软雅黑" w:hint="eastAsia"/>
            <w:color w:val="000000"/>
            <w:sz w:val="30"/>
            <w:szCs w:val="30"/>
            <w:u w:val="none"/>
            <w:shd w:val="clear" w:color="auto" w:fill="FFFFFF"/>
          </w:rPr>
          <w:t>Shallow Size和Retained Size</w:t>
        </w:r>
      </w:hyperlink>
    </w:p>
    <w:p w:rsidR="00AB6233" w:rsidRDefault="00AB6233" w:rsidP="00AB6233">
      <w:r w:rsidRPr="00AB6233">
        <w:t>Shallow size</w:t>
      </w:r>
      <w:r w:rsidRPr="00AB6233">
        <w:t>就是对象本身占用内存的大小，不包含其引用的对象。常规对象（非数组）的</w:t>
      </w:r>
      <w:r w:rsidRPr="00AB6233">
        <w:t>Shallow size</w:t>
      </w:r>
      <w:r w:rsidRPr="00AB6233">
        <w:t>有其成员变量的数量和类型决定。数组的</w:t>
      </w:r>
      <w:r w:rsidRPr="00AB6233">
        <w:t>shallow size</w:t>
      </w:r>
      <w:r w:rsidRPr="00AB6233">
        <w:t>有数组元素的类型（对象类型、基本类型）和数组长度决定。</w:t>
      </w:r>
      <w:r w:rsidRPr="00AB6233">
        <w:t>Shallow size of a set of objects represents the sum of shallow sizes of all objects in the set.</w:t>
      </w:r>
      <w:r w:rsidRPr="00AB6233">
        <w:t>在</w:t>
      </w:r>
      <w:r w:rsidRPr="00AB6233">
        <w:t>32</w:t>
      </w:r>
      <w:r w:rsidRPr="00AB6233">
        <w:t>位系统上，对象头占用</w:t>
      </w:r>
      <w:r w:rsidRPr="00AB6233">
        <w:t>8</w:t>
      </w:r>
      <w:r w:rsidRPr="00AB6233">
        <w:t>字节，</w:t>
      </w:r>
      <w:r w:rsidRPr="00AB6233">
        <w:t>int</w:t>
      </w:r>
      <w:r w:rsidRPr="00AB6233">
        <w:t>占用</w:t>
      </w:r>
      <w:r w:rsidRPr="00AB6233">
        <w:t>4</w:t>
      </w:r>
      <w:r w:rsidRPr="00AB6233">
        <w:t>字节，不管成员变量（对象或数组）是否引用了其他对象（实例）或者赋值为</w:t>
      </w:r>
      <w:r w:rsidRPr="00AB6233">
        <w:t>null</w:t>
      </w:r>
      <w:r w:rsidRPr="00AB6233">
        <w:t>它始终占用</w:t>
      </w:r>
      <w:r w:rsidRPr="00AB6233">
        <w:t>4</w:t>
      </w:r>
      <w:r w:rsidRPr="00AB6233">
        <w:t>字节。故此，对于</w:t>
      </w:r>
      <w:r w:rsidRPr="00AB6233">
        <w:t>String</w:t>
      </w:r>
      <w:r w:rsidRPr="00AB6233">
        <w:t>对象实例来说，它有三个</w:t>
      </w:r>
      <w:r w:rsidRPr="00AB6233">
        <w:t>int</w:t>
      </w:r>
      <w:r w:rsidRPr="00AB6233">
        <w:t>成员（</w:t>
      </w:r>
      <w:r w:rsidRPr="00AB6233">
        <w:t>3*4=12</w:t>
      </w:r>
      <w:r w:rsidRPr="00AB6233">
        <w:t>字节）、一个</w:t>
      </w:r>
      <w:r w:rsidRPr="00AB6233">
        <w:t>char[]</w:t>
      </w:r>
      <w:r w:rsidRPr="00AB6233">
        <w:t>成员（</w:t>
      </w:r>
      <w:r w:rsidRPr="00AB6233">
        <w:t>1*4=4</w:t>
      </w:r>
      <w:r w:rsidRPr="00AB6233">
        <w:t>字节）以及一个对象头（</w:t>
      </w:r>
      <w:r w:rsidRPr="00AB6233">
        <w:t>8</w:t>
      </w:r>
      <w:r w:rsidRPr="00AB6233">
        <w:t>字节），总共</w:t>
      </w:r>
      <w:r w:rsidRPr="00AB6233">
        <w:t>3*4 +1*4+8=24</w:t>
      </w:r>
      <w:r w:rsidRPr="00AB6233">
        <w:t>字节。根据这一原则，对</w:t>
      </w:r>
      <w:r w:rsidRPr="00AB6233">
        <w:t>String a=”rosen jiang”</w:t>
      </w:r>
      <w:r w:rsidRPr="00AB6233">
        <w:t>来说，实例</w:t>
      </w:r>
      <w:r w:rsidRPr="00AB6233">
        <w:t>a</w:t>
      </w:r>
      <w:r w:rsidRPr="00AB6233">
        <w:t>的</w:t>
      </w:r>
      <w:r w:rsidRPr="00AB6233">
        <w:t>shallow size</w:t>
      </w:r>
      <w:r w:rsidRPr="00AB6233">
        <w:t>也是</w:t>
      </w:r>
      <w:r w:rsidRPr="00AB6233">
        <w:t>24</w:t>
      </w:r>
      <w:r w:rsidRPr="00AB6233">
        <w:t>字节。（注意：上述</w:t>
      </w:r>
      <w:r w:rsidRPr="00AB6233">
        <w:t>String</w:t>
      </w:r>
      <w:r w:rsidRPr="00AB6233">
        <w:t>是</w:t>
      </w:r>
      <w:r w:rsidRPr="00AB6233">
        <w:t>jdk1.5</w:t>
      </w:r>
      <w:r w:rsidRPr="00AB6233">
        <w:t>的，代码如下：）</w:t>
      </w:r>
    </w:p>
    <w:p w:rsidR="00AB6233" w:rsidRDefault="00AB6233" w:rsidP="00AB6233">
      <w:r>
        <w:rPr>
          <w:noProof/>
        </w:rPr>
        <w:lastRenderedPageBreak/>
        <w:drawing>
          <wp:inline distT="0" distB="0" distL="0" distR="0" wp14:anchorId="73459230" wp14:editId="3DC04D9A">
            <wp:extent cx="4648200" cy="245745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2457450"/>
                    </a:xfrm>
                    <a:prstGeom prst="rect">
                      <a:avLst/>
                    </a:prstGeom>
                  </pic:spPr>
                </pic:pic>
              </a:graphicData>
            </a:graphic>
          </wp:inline>
        </w:drawing>
      </w:r>
    </w:p>
    <w:p w:rsidR="00AB6233" w:rsidRPr="00AB6233" w:rsidRDefault="00AB6233" w:rsidP="00AB6233">
      <w:r w:rsidRPr="00AB6233">
        <w:t>jdk1.7</w:t>
      </w:r>
      <w:r w:rsidRPr="00AB6233">
        <w:t>的</w:t>
      </w:r>
      <w:r w:rsidRPr="00AB6233">
        <w:t>String</w:t>
      </w:r>
      <w:r w:rsidRPr="00AB6233">
        <w:t>实现已经变了。）</w:t>
      </w:r>
    </w:p>
    <w:p w:rsidR="00AB6233" w:rsidRPr="00AB6233" w:rsidRDefault="00AB6233" w:rsidP="00AB6233">
      <w:r w:rsidRPr="00AB6233">
        <w:t>Retained size</w:t>
      </w:r>
      <w:r w:rsidRPr="00AB6233">
        <w:t>是该对象自己的</w:t>
      </w:r>
      <w:r w:rsidRPr="00AB6233">
        <w:t>shallow size</w:t>
      </w:r>
      <w:r w:rsidRPr="00AB6233">
        <w:t>，加上从该对象能直接或间接访问到对象的</w:t>
      </w:r>
      <w:r w:rsidRPr="00AB6233">
        <w:t>shallow size</w:t>
      </w:r>
      <w:r w:rsidRPr="00AB6233">
        <w:t>之和。换句话说，</w:t>
      </w:r>
      <w:r w:rsidRPr="00AB6233">
        <w:t>retained size</w:t>
      </w:r>
      <w:r w:rsidRPr="00AB6233">
        <w:t>是该对象被</w:t>
      </w:r>
      <w:r w:rsidRPr="00AB6233">
        <w:t>GC</w:t>
      </w:r>
      <w:r w:rsidRPr="00AB6233">
        <w:t>之后所能回收到内存的总和。为了更好的理解</w:t>
      </w:r>
      <w:r w:rsidRPr="00AB6233">
        <w:t>retained size</w:t>
      </w:r>
      <w:r w:rsidRPr="00AB6233">
        <w:t>，不妨看个例子。</w:t>
      </w:r>
    </w:p>
    <w:p w:rsidR="00AB6233" w:rsidRPr="00AB6233" w:rsidRDefault="00AB6233" w:rsidP="00AB6233">
      <w:r w:rsidRPr="00AB6233">
        <w:t>把内存中的对象看成下图中的节点，并且对象和对象之间互相引用。这里有一个特殊的节点</w:t>
      </w:r>
      <w:r w:rsidRPr="00AB6233">
        <w:t>GC Roots</w:t>
      </w:r>
      <w:r w:rsidRPr="00AB6233">
        <w:t>，这就是</w:t>
      </w:r>
      <w:r w:rsidRPr="00AB6233">
        <w:t>reference chain</w:t>
      </w:r>
      <w:r w:rsidRPr="00AB6233">
        <w:t>的起点。</w:t>
      </w:r>
    </w:p>
    <w:p w:rsidR="00AB6233" w:rsidRDefault="00AB6233" w:rsidP="00AB6233">
      <w:r>
        <w:rPr>
          <w:noProof/>
        </w:rPr>
        <w:drawing>
          <wp:inline distT="0" distB="0" distL="0" distR="0" wp14:anchorId="2E9FF97B" wp14:editId="44858543">
            <wp:extent cx="5274310" cy="2085975"/>
            <wp:effectExtent l="0" t="0" r="254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85975"/>
                    </a:xfrm>
                    <a:prstGeom prst="rect">
                      <a:avLst/>
                    </a:prstGeom>
                  </pic:spPr>
                </pic:pic>
              </a:graphicData>
            </a:graphic>
          </wp:inline>
        </w:drawing>
      </w:r>
    </w:p>
    <w:p w:rsidR="00AB6233" w:rsidRPr="00AB6233" w:rsidRDefault="00AB6233" w:rsidP="00AB6233">
      <w:r w:rsidRPr="00AB6233">
        <w:t>从</w:t>
      </w:r>
      <w:r w:rsidRPr="00AB6233">
        <w:t>obj1</w:t>
      </w:r>
      <w:r w:rsidRPr="00AB6233">
        <w:t>入手，上图中蓝色节点代表仅仅只有通过</w:t>
      </w:r>
      <w:r w:rsidRPr="00AB6233">
        <w:t>obj1</w:t>
      </w:r>
      <w:r w:rsidRPr="00AB6233">
        <w:t>才能直接或间接访问的对象。因为可以通过</w:t>
      </w:r>
      <w:r w:rsidRPr="00AB6233">
        <w:t>GC Roots</w:t>
      </w:r>
      <w:r w:rsidRPr="00AB6233">
        <w:t>访问，所以左图的</w:t>
      </w:r>
      <w:r w:rsidRPr="00AB6233">
        <w:t>obj3</w:t>
      </w:r>
      <w:r w:rsidRPr="00AB6233">
        <w:t>不是蓝色节点；而在右图却是蓝色，因为它已经被包含在</w:t>
      </w:r>
      <w:r w:rsidRPr="00AB6233">
        <w:t>retained</w:t>
      </w:r>
      <w:r w:rsidRPr="00AB6233">
        <w:t>集合内。</w:t>
      </w:r>
    </w:p>
    <w:p w:rsidR="00AB6233" w:rsidRPr="00AB6233" w:rsidRDefault="00AB6233" w:rsidP="00AB6233">
      <w:r w:rsidRPr="00AB6233">
        <w:t>所以对于左图，</w:t>
      </w:r>
      <w:r w:rsidRPr="00AB6233">
        <w:t>obj1</w:t>
      </w:r>
      <w:r w:rsidRPr="00AB6233">
        <w:t>的</w:t>
      </w:r>
      <w:r w:rsidRPr="00AB6233">
        <w:t>retained size</w:t>
      </w:r>
      <w:r w:rsidRPr="00AB6233">
        <w:t>是</w:t>
      </w:r>
      <w:r w:rsidRPr="00AB6233">
        <w:t>obj1</w:t>
      </w:r>
      <w:r w:rsidRPr="00AB6233">
        <w:t>、</w:t>
      </w:r>
      <w:r w:rsidRPr="00AB6233">
        <w:t>obj2</w:t>
      </w:r>
      <w:r w:rsidRPr="00AB6233">
        <w:t>、</w:t>
      </w:r>
      <w:r w:rsidRPr="00AB6233">
        <w:t>obj4</w:t>
      </w:r>
      <w:r w:rsidRPr="00AB6233">
        <w:t>的</w:t>
      </w:r>
      <w:r w:rsidRPr="00AB6233">
        <w:t>shallow size</w:t>
      </w:r>
      <w:r w:rsidRPr="00AB6233">
        <w:t>总和；右图的</w:t>
      </w:r>
      <w:r w:rsidRPr="00AB6233">
        <w:t>retained size</w:t>
      </w:r>
      <w:r w:rsidRPr="00AB6233">
        <w:t>是</w:t>
      </w:r>
      <w:r w:rsidRPr="00AB6233">
        <w:t>obj1</w:t>
      </w:r>
      <w:r w:rsidRPr="00AB6233">
        <w:t>、</w:t>
      </w:r>
      <w:r w:rsidRPr="00AB6233">
        <w:t>obj2</w:t>
      </w:r>
      <w:r w:rsidRPr="00AB6233">
        <w:t>、</w:t>
      </w:r>
      <w:r w:rsidRPr="00AB6233">
        <w:t>obj3</w:t>
      </w:r>
      <w:r w:rsidRPr="00AB6233">
        <w:t>、</w:t>
      </w:r>
      <w:r w:rsidRPr="00AB6233">
        <w:t>obj4</w:t>
      </w:r>
      <w:r w:rsidRPr="00AB6233">
        <w:t>的</w:t>
      </w:r>
      <w:r w:rsidRPr="00AB6233">
        <w:t>shallow size</w:t>
      </w:r>
      <w:r w:rsidRPr="00AB6233">
        <w:t>总和。</w:t>
      </w:r>
    </w:p>
    <w:p w:rsidR="00AB6233" w:rsidRPr="00AB6233" w:rsidRDefault="00AB6233" w:rsidP="00AB6233">
      <w:r w:rsidRPr="00AB6233">
        <w:t>对于</w:t>
      </w:r>
      <w:r w:rsidRPr="00AB6233">
        <w:t>obj2</w:t>
      </w:r>
      <w:r w:rsidRPr="00AB6233">
        <w:t>，它的</w:t>
      </w:r>
      <w:r w:rsidRPr="00AB6233">
        <w:t>retained size</w:t>
      </w:r>
      <w:r w:rsidRPr="00AB6233">
        <w:t>是：在左图中，是</w:t>
      </w:r>
      <w:r w:rsidRPr="00AB6233">
        <w:t>obj2</w:t>
      </w:r>
      <w:r w:rsidRPr="00AB6233">
        <w:t>和</w:t>
      </w:r>
      <w:r w:rsidRPr="00AB6233">
        <w:t>obj4</w:t>
      </w:r>
      <w:r w:rsidRPr="00AB6233">
        <w:t>的</w:t>
      </w:r>
      <w:r w:rsidRPr="00AB6233">
        <w:t>shallow size</w:t>
      </w:r>
      <w:r w:rsidRPr="00AB6233">
        <w:t>的和；在右图中，是</w:t>
      </w:r>
      <w:r w:rsidRPr="00AB6233">
        <w:t>obj2</w:t>
      </w:r>
      <w:r w:rsidRPr="00AB6233">
        <w:t>、</w:t>
      </w:r>
      <w:r w:rsidRPr="00AB6233">
        <w:t>obj3</w:t>
      </w:r>
      <w:r w:rsidRPr="00AB6233">
        <w:t>和</w:t>
      </w:r>
      <w:r w:rsidRPr="00AB6233">
        <w:t>obj4</w:t>
      </w:r>
      <w:r w:rsidRPr="00AB6233">
        <w:t>的</w:t>
      </w:r>
      <w:r w:rsidRPr="00AB6233">
        <w:t>shallow size</w:t>
      </w:r>
      <w:r w:rsidRPr="00AB6233">
        <w:t>的和。</w:t>
      </w:r>
    </w:p>
    <w:p w:rsidR="00AB6233" w:rsidRDefault="00AB6233" w:rsidP="00DF2605">
      <w:r w:rsidRPr="00AB6233">
        <w:t>总之，</w:t>
      </w:r>
      <w:r w:rsidRPr="00AB6233">
        <w:t>retained size</w:t>
      </w:r>
      <w:r w:rsidRPr="00AB6233">
        <w:t>是一个整体度量，有助于理解内存结构和对象图中的依赖关系并找到根节点</w:t>
      </w:r>
      <w:r>
        <w:rPr>
          <w:rFonts w:hint="eastAsia"/>
        </w:rPr>
        <w:t>。</w:t>
      </w:r>
    </w:p>
    <w:p w:rsidR="00AB6233" w:rsidRDefault="00AB6233" w:rsidP="00DF2605"/>
    <w:p w:rsidR="00DF2605" w:rsidRDefault="00DF2605" w:rsidP="00DF2605">
      <w:pPr>
        <w:pStyle w:val="2"/>
      </w:pPr>
      <w:r>
        <w:t>f</w:t>
      </w:r>
      <w:r>
        <w:rPr>
          <w:rFonts w:hint="eastAsia"/>
        </w:rPr>
        <w:t>inal</w:t>
      </w:r>
      <w:r>
        <w:t xml:space="preserve"> </w:t>
      </w:r>
      <w:r>
        <w:rPr>
          <w:rFonts w:hint="eastAsia"/>
        </w:rPr>
        <w:t>finally</w:t>
      </w:r>
      <w:r>
        <w:t xml:space="preserve"> </w:t>
      </w:r>
      <w:r>
        <w:rPr>
          <w:rFonts w:hint="eastAsia"/>
        </w:rPr>
        <w:t>finalize</w:t>
      </w:r>
      <w:r>
        <w:rPr>
          <w:rFonts w:hint="eastAsia"/>
        </w:rPr>
        <w:t>区别</w:t>
      </w:r>
    </w:p>
    <w:p w:rsidR="00DF2605" w:rsidRPr="00D51BBF" w:rsidRDefault="00DF2605" w:rsidP="00DF2605">
      <w:pPr>
        <w:widowControl/>
        <w:shd w:val="clear" w:color="auto" w:fill="FFFFFF"/>
        <w:jc w:val="left"/>
        <w:rPr>
          <w:rFonts w:ascii="Arial" w:eastAsia="宋体" w:hAnsi="Arial" w:cs="Arial"/>
          <w:color w:val="000000"/>
          <w:kern w:val="0"/>
          <w:szCs w:val="21"/>
        </w:rPr>
      </w:pPr>
      <w:r w:rsidRPr="00D51BBF">
        <w:rPr>
          <w:rFonts w:ascii="Arial" w:eastAsia="宋体" w:hAnsi="Arial" w:cs="Arial"/>
          <w:color w:val="FF0000"/>
          <w:kern w:val="0"/>
          <w:sz w:val="24"/>
          <w:szCs w:val="24"/>
        </w:rPr>
        <w:t>final</w:t>
      </w:r>
    </w:p>
    <w:p w:rsidR="00DF2605" w:rsidRPr="00D51BBF" w:rsidRDefault="00DF2605" w:rsidP="00DF2605">
      <w:pPr>
        <w:widowControl/>
        <w:shd w:val="clear" w:color="auto" w:fill="FFFFFF"/>
        <w:jc w:val="left"/>
        <w:rPr>
          <w:rFonts w:ascii="Arial" w:eastAsia="宋体" w:hAnsi="Arial" w:cs="Arial"/>
          <w:color w:val="000000"/>
          <w:kern w:val="0"/>
          <w:szCs w:val="21"/>
        </w:rPr>
      </w:pPr>
      <w:r w:rsidRPr="00D51BBF">
        <w:rPr>
          <w:rFonts w:ascii="Arial" w:eastAsia="宋体" w:hAnsi="Arial" w:cs="Arial"/>
          <w:color w:val="000000"/>
          <w:kern w:val="0"/>
          <w:szCs w:val="21"/>
        </w:rPr>
        <w:lastRenderedPageBreak/>
        <w:t>修饰符（关键字）如果一个类被声明为</w:t>
      </w:r>
      <w:r w:rsidRPr="00D51BBF">
        <w:rPr>
          <w:rFonts w:ascii="Arial" w:eastAsia="宋体" w:hAnsi="Arial" w:cs="Arial"/>
          <w:color w:val="000000"/>
          <w:kern w:val="0"/>
          <w:szCs w:val="21"/>
        </w:rPr>
        <w:t>final</w:t>
      </w:r>
      <w:r w:rsidRPr="00D51BBF">
        <w:rPr>
          <w:rFonts w:ascii="Arial" w:eastAsia="宋体" w:hAnsi="Arial" w:cs="Arial"/>
          <w:color w:val="000000"/>
          <w:kern w:val="0"/>
          <w:szCs w:val="21"/>
        </w:rPr>
        <w:t>，意味着它不能再派生出新的子类，不能作为父类被继承。因此一个类不能既被声明为</w:t>
      </w:r>
      <w:r w:rsidRPr="00D51BBF">
        <w:rPr>
          <w:rFonts w:ascii="Arial" w:eastAsia="宋体" w:hAnsi="Arial" w:cs="Arial"/>
          <w:color w:val="000000"/>
          <w:kern w:val="0"/>
          <w:szCs w:val="21"/>
        </w:rPr>
        <w:t xml:space="preserve"> abstract</w:t>
      </w:r>
      <w:r w:rsidRPr="00D51BBF">
        <w:rPr>
          <w:rFonts w:ascii="Arial" w:eastAsia="宋体" w:hAnsi="Arial" w:cs="Arial"/>
          <w:color w:val="000000"/>
          <w:kern w:val="0"/>
          <w:szCs w:val="21"/>
        </w:rPr>
        <w:t>的，又被声明为</w:t>
      </w:r>
      <w:r w:rsidRPr="00D51BBF">
        <w:rPr>
          <w:rFonts w:ascii="Arial" w:eastAsia="宋体" w:hAnsi="Arial" w:cs="Arial"/>
          <w:color w:val="000000"/>
          <w:kern w:val="0"/>
          <w:szCs w:val="21"/>
        </w:rPr>
        <w:t>final</w:t>
      </w:r>
      <w:r w:rsidRPr="00D51BBF">
        <w:rPr>
          <w:rFonts w:ascii="Arial" w:eastAsia="宋体" w:hAnsi="Arial" w:cs="Arial"/>
          <w:color w:val="000000"/>
          <w:kern w:val="0"/>
          <w:szCs w:val="21"/>
        </w:rPr>
        <w:t>的。将变量或方法声明为</w:t>
      </w:r>
      <w:r w:rsidRPr="00D51BBF">
        <w:rPr>
          <w:rFonts w:ascii="Arial" w:eastAsia="宋体" w:hAnsi="Arial" w:cs="Arial"/>
          <w:color w:val="000000"/>
          <w:kern w:val="0"/>
          <w:szCs w:val="21"/>
        </w:rPr>
        <w:t>final</w:t>
      </w:r>
      <w:r w:rsidRPr="00D51BBF">
        <w:rPr>
          <w:rFonts w:ascii="Arial" w:eastAsia="宋体" w:hAnsi="Arial" w:cs="Arial"/>
          <w:color w:val="000000"/>
          <w:kern w:val="0"/>
          <w:szCs w:val="21"/>
        </w:rPr>
        <w:t>，可以保证它们在使用中不被改变。被声明为</w:t>
      </w:r>
      <w:r w:rsidRPr="00D51BBF">
        <w:rPr>
          <w:rFonts w:ascii="Arial" w:eastAsia="宋体" w:hAnsi="Arial" w:cs="Arial"/>
          <w:color w:val="000000"/>
          <w:kern w:val="0"/>
          <w:szCs w:val="21"/>
        </w:rPr>
        <w:t>final</w:t>
      </w:r>
      <w:r w:rsidRPr="00D51BBF">
        <w:rPr>
          <w:rFonts w:ascii="Arial" w:eastAsia="宋体" w:hAnsi="Arial" w:cs="Arial"/>
          <w:color w:val="000000"/>
          <w:kern w:val="0"/>
          <w:szCs w:val="21"/>
        </w:rPr>
        <w:t>的变量必须在声明时给定初值，而在以后的引用中只能读取，不可修改。被声明为</w:t>
      </w:r>
      <w:r w:rsidRPr="00D51BBF">
        <w:rPr>
          <w:rFonts w:ascii="Arial" w:eastAsia="宋体" w:hAnsi="Arial" w:cs="Arial"/>
          <w:color w:val="000000"/>
          <w:kern w:val="0"/>
          <w:szCs w:val="21"/>
        </w:rPr>
        <w:t>final</w:t>
      </w:r>
      <w:r w:rsidRPr="00D51BBF">
        <w:rPr>
          <w:rFonts w:ascii="Arial" w:eastAsia="宋体" w:hAnsi="Arial" w:cs="Arial"/>
          <w:color w:val="000000"/>
          <w:kern w:val="0"/>
          <w:szCs w:val="21"/>
        </w:rPr>
        <w:t>的方法</w:t>
      </w:r>
      <w:r>
        <w:rPr>
          <w:rFonts w:ascii="Arial" w:eastAsia="宋体" w:hAnsi="Arial" w:cs="Arial" w:hint="eastAsia"/>
          <w:color w:val="000000"/>
          <w:kern w:val="0"/>
          <w:szCs w:val="21"/>
        </w:rPr>
        <w:t>不可以重写，但是可以重载。</w:t>
      </w:r>
    </w:p>
    <w:p w:rsidR="00DF2605" w:rsidRPr="00D51BBF" w:rsidRDefault="00CF59C6" w:rsidP="00DF2605">
      <w:pPr>
        <w:widowControl/>
        <w:jc w:val="left"/>
        <w:rPr>
          <w:rFonts w:ascii="宋体" w:eastAsia="宋体" w:hAnsi="宋体" w:cs="宋体"/>
          <w:kern w:val="0"/>
          <w:sz w:val="24"/>
          <w:szCs w:val="24"/>
        </w:rPr>
      </w:pPr>
      <w:r>
        <w:rPr>
          <w:rFonts w:ascii="宋体" w:eastAsia="宋体" w:hAnsi="宋体" w:cs="宋体"/>
          <w:kern w:val="0"/>
          <w:sz w:val="24"/>
          <w:szCs w:val="24"/>
        </w:rPr>
        <w:pict>
          <v:rect id="_x0000_i1025" style="width:0;height:1.5pt" o:hrstd="t" o:hrnoshade="t" o:hr="t" fillcolor="black" stroked="f"/>
        </w:pict>
      </w:r>
    </w:p>
    <w:p w:rsidR="00DF2605" w:rsidRPr="00D51BBF" w:rsidRDefault="00DF2605" w:rsidP="00DF2605">
      <w:pPr>
        <w:widowControl/>
        <w:shd w:val="clear" w:color="auto" w:fill="FFFFFF"/>
        <w:jc w:val="left"/>
        <w:rPr>
          <w:rFonts w:ascii="Arial" w:eastAsia="宋体" w:hAnsi="Arial" w:cs="Arial"/>
          <w:color w:val="000000"/>
          <w:kern w:val="0"/>
          <w:szCs w:val="21"/>
        </w:rPr>
      </w:pPr>
      <w:r w:rsidRPr="00D51BBF">
        <w:rPr>
          <w:rFonts w:ascii="Arial" w:eastAsia="宋体" w:hAnsi="Arial" w:cs="Arial"/>
          <w:color w:val="000000"/>
          <w:kern w:val="0"/>
          <w:szCs w:val="21"/>
        </w:rPr>
        <w:t> </w:t>
      </w:r>
    </w:p>
    <w:p w:rsidR="00DF2605" w:rsidRPr="00D51BBF" w:rsidRDefault="00DF2605" w:rsidP="00DF2605">
      <w:pPr>
        <w:widowControl/>
        <w:shd w:val="clear" w:color="auto" w:fill="FFFFFF"/>
        <w:jc w:val="left"/>
        <w:rPr>
          <w:rFonts w:ascii="Arial" w:eastAsia="宋体" w:hAnsi="Arial" w:cs="Arial"/>
          <w:color w:val="000000"/>
          <w:kern w:val="0"/>
          <w:szCs w:val="21"/>
        </w:rPr>
      </w:pPr>
      <w:r w:rsidRPr="00D51BBF">
        <w:rPr>
          <w:rFonts w:ascii="Arial" w:eastAsia="宋体" w:hAnsi="Arial" w:cs="Arial"/>
          <w:color w:val="FF0000"/>
          <w:kern w:val="0"/>
          <w:sz w:val="24"/>
          <w:szCs w:val="24"/>
        </w:rPr>
        <w:t>finally</w:t>
      </w:r>
    </w:p>
    <w:p w:rsidR="00DF2605" w:rsidRPr="00D51BBF" w:rsidRDefault="00DF2605" w:rsidP="00DF2605">
      <w:pPr>
        <w:widowControl/>
        <w:shd w:val="clear" w:color="auto" w:fill="FFFFFF"/>
        <w:jc w:val="left"/>
        <w:rPr>
          <w:rFonts w:ascii="Arial" w:eastAsia="宋体" w:hAnsi="Arial" w:cs="Arial"/>
          <w:color w:val="000000"/>
          <w:kern w:val="0"/>
          <w:szCs w:val="21"/>
        </w:rPr>
      </w:pPr>
      <w:r w:rsidRPr="00D51BBF">
        <w:rPr>
          <w:rFonts w:ascii="Arial" w:eastAsia="宋体" w:hAnsi="Arial" w:cs="Arial"/>
          <w:color w:val="000000"/>
          <w:kern w:val="0"/>
          <w:szCs w:val="21"/>
        </w:rPr>
        <w:t>异常处理时提供</w:t>
      </w:r>
      <w:r w:rsidRPr="00D51BBF">
        <w:rPr>
          <w:rFonts w:ascii="Arial" w:eastAsia="宋体" w:hAnsi="Arial" w:cs="Arial"/>
          <w:color w:val="000000"/>
          <w:kern w:val="0"/>
          <w:szCs w:val="21"/>
        </w:rPr>
        <w:t xml:space="preserve"> finally </w:t>
      </w:r>
      <w:r w:rsidRPr="00D51BBF">
        <w:rPr>
          <w:rFonts w:ascii="Arial" w:eastAsia="宋体" w:hAnsi="Arial" w:cs="Arial"/>
          <w:color w:val="000000"/>
          <w:kern w:val="0"/>
          <w:szCs w:val="21"/>
        </w:rPr>
        <w:t>块来执行任何清除操作。如果抛出一个异常，那么相匹配的</w:t>
      </w:r>
      <w:r w:rsidRPr="00D51BBF">
        <w:rPr>
          <w:rFonts w:ascii="Arial" w:eastAsia="宋体" w:hAnsi="Arial" w:cs="Arial"/>
          <w:color w:val="000000"/>
          <w:kern w:val="0"/>
          <w:szCs w:val="21"/>
        </w:rPr>
        <w:t xml:space="preserve"> catch </w:t>
      </w:r>
      <w:r w:rsidRPr="00D51BBF">
        <w:rPr>
          <w:rFonts w:ascii="Arial" w:eastAsia="宋体" w:hAnsi="Arial" w:cs="Arial"/>
          <w:color w:val="000000"/>
          <w:kern w:val="0"/>
          <w:szCs w:val="21"/>
        </w:rPr>
        <w:t>子句就会执行，然后控制就会进入</w:t>
      </w:r>
      <w:r w:rsidRPr="00D51BBF">
        <w:rPr>
          <w:rFonts w:ascii="Arial" w:eastAsia="宋体" w:hAnsi="Arial" w:cs="Arial"/>
          <w:color w:val="000000"/>
          <w:kern w:val="0"/>
          <w:szCs w:val="21"/>
        </w:rPr>
        <w:t xml:space="preserve"> finally </w:t>
      </w:r>
      <w:r w:rsidRPr="00D51BBF">
        <w:rPr>
          <w:rFonts w:ascii="Arial" w:eastAsia="宋体" w:hAnsi="Arial" w:cs="Arial"/>
          <w:color w:val="000000"/>
          <w:kern w:val="0"/>
          <w:szCs w:val="21"/>
        </w:rPr>
        <w:t>块（如果有的话）。一般异常处理块需要。</w:t>
      </w:r>
    </w:p>
    <w:p w:rsidR="00DF2605" w:rsidRPr="00D51BBF" w:rsidRDefault="00CF59C6" w:rsidP="00DF2605">
      <w:pPr>
        <w:widowControl/>
        <w:jc w:val="left"/>
        <w:rPr>
          <w:rFonts w:ascii="宋体" w:eastAsia="宋体" w:hAnsi="宋体" w:cs="宋体"/>
          <w:kern w:val="0"/>
          <w:sz w:val="24"/>
          <w:szCs w:val="24"/>
        </w:rPr>
      </w:pPr>
      <w:r>
        <w:rPr>
          <w:rFonts w:ascii="宋体" w:eastAsia="宋体" w:hAnsi="宋体" w:cs="宋体"/>
          <w:kern w:val="0"/>
          <w:sz w:val="24"/>
          <w:szCs w:val="24"/>
        </w:rPr>
        <w:pict>
          <v:rect id="_x0000_i1026" style="width:0;height:1.5pt" o:hrstd="t" o:hrnoshade="t" o:hr="t" fillcolor="black" stroked="f"/>
        </w:pict>
      </w:r>
    </w:p>
    <w:p w:rsidR="00DF2605" w:rsidRPr="00D51BBF" w:rsidRDefault="00DF2605" w:rsidP="00DF2605">
      <w:pPr>
        <w:widowControl/>
        <w:shd w:val="clear" w:color="auto" w:fill="FFFFFF"/>
        <w:jc w:val="left"/>
        <w:rPr>
          <w:rFonts w:ascii="Arial" w:eastAsia="宋体" w:hAnsi="Arial" w:cs="Arial"/>
          <w:color w:val="000000"/>
          <w:kern w:val="0"/>
          <w:szCs w:val="21"/>
        </w:rPr>
      </w:pPr>
      <w:r w:rsidRPr="00D51BBF">
        <w:rPr>
          <w:rFonts w:ascii="Arial" w:eastAsia="宋体" w:hAnsi="Arial" w:cs="Arial"/>
          <w:color w:val="000000"/>
          <w:kern w:val="0"/>
          <w:szCs w:val="21"/>
        </w:rPr>
        <w:t> </w:t>
      </w:r>
    </w:p>
    <w:p w:rsidR="00DF2605" w:rsidRPr="00D51BBF" w:rsidRDefault="00DF2605" w:rsidP="00DF2605">
      <w:pPr>
        <w:widowControl/>
        <w:shd w:val="clear" w:color="auto" w:fill="FFFFFF"/>
        <w:jc w:val="left"/>
        <w:rPr>
          <w:rFonts w:ascii="Arial" w:eastAsia="宋体" w:hAnsi="Arial" w:cs="Arial"/>
          <w:color w:val="000000"/>
          <w:kern w:val="0"/>
          <w:szCs w:val="21"/>
        </w:rPr>
      </w:pPr>
      <w:r w:rsidRPr="00D51BBF">
        <w:rPr>
          <w:rFonts w:ascii="Arial" w:eastAsia="宋体" w:hAnsi="Arial" w:cs="Arial"/>
          <w:color w:val="FF0000"/>
          <w:kern w:val="0"/>
          <w:sz w:val="24"/>
          <w:szCs w:val="24"/>
        </w:rPr>
        <w:t>finalize</w:t>
      </w:r>
    </w:p>
    <w:p w:rsidR="00DF2605" w:rsidRPr="00D51BBF" w:rsidRDefault="00DF2605" w:rsidP="00DF2605">
      <w:pPr>
        <w:widowControl/>
        <w:shd w:val="clear" w:color="auto" w:fill="FFFFFF"/>
        <w:jc w:val="left"/>
        <w:rPr>
          <w:rFonts w:ascii="Arial" w:eastAsia="宋体" w:hAnsi="Arial" w:cs="Arial"/>
          <w:color w:val="000000"/>
          <w:kern w:val="0"/>
          <w:szCs w:val="21"/>
        </w:rPr>
      </w:pPr>
      <w:r w:rsidRPr="00D51BBF">
        <w:rPr>
          <w:rFonts w:ascii="Arial" w:eastAsia="宋体" w:hAnsi="Arial" w:cs="Arial"/>
          <w:color w:val="000000"/>
          <w:kern w:val="0"/>
          <w:szCs w:val="21"/>
        </w:rPr>
        <w:t>方法名。</w:t>
      </w:r>
      <w:r w:rsidRPr="00D51BBF">
        <w:rPr>
          <w:rFonts w:ascii="Arial" w:eastAsia="宋体" w:hAnsi="Arial" w:cs="Arial"/>
          <w:color w:val="000000"/>
          <w:kern w:val="0"/>
          <w:szCs w:val="21"/>
        </w:rPr>
        <w:t xml:space="preserve">Java </w:t>
      </w:r>
      <w:r w:rsidRPr="00D51BBF">
        <w:rPr>
          <w:rFonts w:ascii="Arial" w:eastAsia="宋体" w:hAnsi="Arial" w:cs="Arial"/>
          <w:color w:val="000000"/>
          <w:kern w:val="0"/>
          <w:szCs w:val="21"/>
        </w:rPr>
        <w:t>技术允许使用</w:t>
      </w:r>
      <w:r w:rsidRPr="00D51BBF">
        <w:rPr>
          <w:rFonts w:ascii="Arial" w:eastAsia="宋体" w:hAnsi="Arial" w:cs="Arial"/>
          <w:color w:val="000000"/>
          <w:kern w:val="0"/>
          <w:szCs w:val="21"/>
        </w:rPr>
        <w:t xml:space="preserve"> finalize() </w:t>
      </w:r>
      <w:r w:rsidRPr="00D51BBF">
        <w:rPr>
          <w:rFonts w:ascii="Arial" w:eastAsia="宋体" w:hAnsi="Arial" w:cs="Arial"/>
          <w:color w:val="000000"/>
          <w:kern w:val="0"/>
          <w:szCs w:val="21"/>
        </w:rPr>
        <w:t>方法在垃圾收集器将对象从内存中清除出去之前做必要的清理工作。这个方法是由垃圾收集器在确定这个对象没有被引用时对这个对象调用的。它是在</w:t>
      </w:r>
      <w:r w:rsidRPr="00D51BBF">
        <w:rPr>
          <w:rFonts w:ascii="Arial" w:eastAsia="宋体" w:hAnsi="Arial" w:cs="Arial"/>
          <w:color w:val="000000"/>
          <w:kern w:val="0"/>
          <w:szCs w:val="21"/>
        </w:rPr>
        <w:t xml:space="preserve"> Object </w:t>
      </w:r>
      <w:r w:rsidRPr="00D51BBF">
        <w:rPr>
          <w:rFonts w:ascii="Arial" w:eastAsia="宋体" w:hAnsi="Arial" w:cs="Arial"/>
          <w:color w:val="000000"/>
          <w:kern w:val="0"/>
          <w:szCs w:val="21"/>
        </w:rPr>
        <w:t>类中定义的，因此所有的类都继承了它。子类覆盖</w:t>
      </w:r>
      <w:r w:rsidRPr="00D51BBF">
        <w:rPr>
          <w:rFonts w:ascii="Arial" w:eastAsia="宋体" w:hAnsi="Arial" w:cs="Arial"/>
          <w:color w:val="000000"/>
          <w:kern w:val="0"/>
          <w:szCs w:val="21"/>
        </w:rPr>
        <w:t xml:space="preserve"> finalize() </w:t>
      </w:r>
      <w:r w:rsidRPr="00D51BBF">
        <w:rPr>
          <w:rFonts w:ascii="Arial" w:eastAsia="宋体" w:hAnsi="Arial" w:cs="Arial"/>
          <w:color w:val="000000"/>
          <w:kern w:val="0"/>
          <w:szCs w:val="21"/>
        </w:rPr>
        <w:t>方法以整理系统资源或者执行其他清理工作。</w:t>
      </w:r>
      <w:r w:rsidRPr="00D51BBF">
        <w:rPr>
          <w:rFonts w:ascii="Arial" w:eastAsia="宋体" w:hAnsi="Arial" w:cs="Arial"/>
          <w:color w:val="000000"/>
          <w:kern w:val="0"/>
          <w:szCs w:val="21"/>
        </w:rPr>
        <w:t xml:space="preserve">finalize() </w:t>
      </w:r>
      <w:r w:rsidRPr="00D51BBF">
        <w:rPr>
          <w:rFonts w:ascii="Arial" w:eastAsia="宋体" w:hAnsi="Arial" w:cs="Arial"/>
          <w:color w:val="000000"/>
          <w:kern w:val="0"/>
          <w:szCs w:val="21"/>
        </w:rPr>
        <w:t>方法是在垃圾收集器删除对象之前对这个对象调用的。</w:t>
      </w:r>
      <w:r w:rsidRPr="00D51BBF">
        <w:rPr>
          <w:rFonts w:ascii="Arial" w:eastAsia="宋体" w:hAnsi="Arial" w:cs="Arial"/>
          <w:color w:val="000000"/>
          <w:kern w:val="0"/>
          <w:szCs w:val="21"/>
        </w:rPr>
        <w:t> </w:t>
      </w:r>
    </w:p>
    <w:p w:rsidR="00DF2605" w:rsidRPr="00D51BBF" w:rsidRDefault="00DF2605" w:rsidP="00DF2605">
      <w:pPr>
        <w:widowControl/>
        <w:shd w:val="clear" w:color="auto" w:fill="FFFFFF"/>
        <w:jc w:val="left"/>
        <w:rPr>
          <w:rFonts w:ascii="Arial" w:eastAsia="宋体" w:hAnsi="Arial" w:cs="Arial"/>
          <w:color w:val="000000"/>
          <w:kern w:val="0"/>
          <w:szCs w:val="21"/>
        </w:rPr>
      </w:pPr>
      <w:r w:rsidRPr="00D51BBF">
        <w:rPr>
          <w:rFonts w:ascii="Arial" w:eastAsia="宋体" w:hAnsi="Arial" w:cs="Arial"/>
          <w:color w:val="000000"/>
          <w:kern w:val="0"/>
          <w:szCs w:val="21"/>
        </w:rPr>
        <w:t>Java</w:t>
      </w:r>
      <w:r w:rsidRPr="00D51BBF">
        <w:rPr>
          <w:rFonts w:ascii="Arial" w:eastAsia="宋体" w:hAnsi="Arial" w:cs="Arial"/>
          <w:color w:val="000000"/>
          <w:kern w:val="0"/>
          <w:szCs w:val="21"/>
        </w:rPr>
        <w:t>中所有类都从</w:t>
      </w:r>
      <w:r w:rsidRPr="00D51BBF">
        <w:rPr>
          <w:rFonts w:ascii="Arial" w:eastAsia="宋体" w:hAnsi="Arial" w:cs="Arial"/>
          <w:color w:val="000000"/>
          <w:kern w:val="0"/>
          <w:szCs w:val="21"/>
        </w:rPr>
        <w:t>Object</w:t>
      </w:r>
      <w:r w:rsidRPr="00D51BBF">
        <w:rPr>
          <w:rFonts w:ascii="Arial" w:eastAsia="宋体" w:hAnsi="Arial" w:cs="Arial"/>
          <w:color w:val="000000"/>
          <w:kern w:val="0"/>
          <w:szCs w:val="21"/>
        </w:rPr>
        <w:t>类中继承</w:t>
      </w:r>
      <w:r w:rsidRPr="00D51BBF">
        <w:rPr>
          <w:rFonts w:ascii="Arial" w:eastAsia="宋体" w:hAnsi="Arial" w:cs="Arial"/>
          <w:color w:val="000000"/>
          <w:kern w:val="0"/>
          <w:szCs w:val="21"/>
        </w:rPr>
        <w:t>finalize()</w:t>
      </w:r>
      <w:r w:rsidRPr="00D51BBF">
        <w:rPr>
          <w:rFonts w:ascii="Arial" w:eastAsia="宋体" w:hAnsi="Arial" w:cs="Arial"/>
          <w:color w:val="000000"/>
          <w:kern w:val="0"/>
          <w:szCs w:val="21"/>
        </w:rPr>
        <w:t>方法。</w:t>
      </w:r>
    </w:p>
    <w:p w:rsidR="00DF2605" w:rsidRPr="00D51BBF" w:rsidRDefault="00DF2605" w:rsidP="00DF2605">
      <w:pPr>
        <w:widowControl/>
        <w:shd w:val="clear" w:color="auto" w:fill="FFFFFF"/>
        <w:jc w:val="left"/>
        <w:rPr>
          <w:rFonts w:ascii="Arial" w:eastAsia="宋体" w:hAnsi="Arial" w:cs="Arial"/>
          <w:color w:val="000000"/>
          <w:kern w:val="0"/>
          <w:szCs w:val="21"/>
        </w:rPr>
      </w:pPr>
      <w:r w:rsidRPr="00D51BBF">
        <w:rPr>
          <w:rFonts w:ascii="Arial" w:eastAsia="宋体" w:hAnsi="Arial" w:cs="Arial"/>
          <w:color w:val="000000"/>
          <w:kern w:val="0"/>
          <w:szCs w:val="21"/>
        </w:rPr>
        <w:t>当垃圾回收器</w:t>
      </w:r>
      <w:r w:rsidRPr="00D51BBF">
        <w:rPr>
          <w:rFonts w:ascii="Arial" w:eastAsia="宋体" w:hAnsi="Arial" w:cs="Arial"/>
          <w:color w:val="000000"/>
          <w:kern w:val="0"/>
          <w:szCs w:val="21"/>
        </w:rPr>
        <w:t>(garbage colector)</w:t>
      </w:r>
      <w:r w:rsidRPr="00D51BBF">
        <w:rPr>
          <w:rFonts w:ascii="Arial" w:eastAsia="宋体" w:hAnsi="Arial" w:cs="Arial"/>
          <w:color w:val="000000"/>
          <w:kern w:val="0"/>
          <w:szCs w:val="21"/>
        </w:rPr>
        <w:t>决定回收某对象时，就会运行该对象的</w:t>
      </w:r>
      <w:r w:rsidRPr="00D51BBF">
        <w:rPr>
          <w:rFonts w:ascii="Arial" w:eastAsia="宋体" w:hAnsi="Arial" w:cs="Arial"/>
          <w:color w:val="000000"/>
          <w:kern w:val="0"/>
          <w:szCs w:val="21"/>
        </w:rPr>
        <w:t>finalize()</w:t>
      </w:r>
      <w:r w:rsidRPr="00D51BBF">
        <w:rPr>
          <w:rFonts w:ascii="Arial" w:eastAsia="宋体" w:hAnsi="Arial" w:cs="Arial"/>
          <w:color w:val="000000"/>
          <w:kern w:val="0"/>
          <w:szCs w:val="21"/>
        </w:rPr>
        <w:t>方法。值得</w:t>
      </w:r>
      <w:r w:rsidRPr="00D51BBF">
        <w:rPr>
          <w:rFonts w:ascii="Arial" w:eastAsia="宋体" w:hAnsi="Arial" w:cs="Arial"/>
          <w:color w:val="000000"/>
          <w:kern w:val="0"/>
          <w:szCs w:val="21"/>
        </w:rPr>
        <w:t>C++</w:t>
      </w:r>
      <w:r w:rsidRPr="00D51BBF">
        <w:rPr>
          <w:rFonts w:ascii="Arial" w:eastAsia="宋体" w:hAnsi="Arial" w:cs="Arial"/>
          <w:color w:val="000000"/>
          <w:kern w:val="0"/>
          <w:szCs w:val="21"/>
        </w:rPr>
        <w:t>程序员注意的是，</w:t>
      </w:r>
      <w:r w:rsidRPr="00D51BBF">
        <w:rPr>
          <w:rFonts w:ascii="Arial" w:eastAsia="宋体" w:hAnsi="Arial" w:cs="Arial"/>
          <w:color w:val="000000"/>
          <w:kern w:val="0"/>
          <w:szCs w:val="21"/>
        </w:rPr>
        <w:t>finalize()</w:t>
      </w:r>
      <w:r w:rsidRPr="00D51BBF">
        <w:rPr>
          <w:rFonts w:ascii="Arial" w:eastAsia="宋体" w:hAnsi="Arial" w:cs="Arial"/>
          <w:color w:val="000000"/>
          <w:kern w:val="0"/>
          <w:szCs w:val="21"/>
        </w:rPr>
        <w:t>方法并不能等同与析构函数。</w:t>
      </w:r>
      <w:r w:rsidRPr="00D51BBF">
        <w:rPr>
          <w:rFonts w:ascii="Arial" w:eastAsia="宋体" w:hAnsi="Arial" w:cs="Arial"/>
          <w:color w:val="000000"/>
          <w:kern w:val="0"/>
          <w:szCs w:val="21"/>
        </w:rPr>
        <w:t>Java</w:t>
      </w:r>
      <w:r w:rsidRPr="00D51BBF">
        <w:rPr>
          <w:rFonts w:ascii="Arial" w:eastAsia="宋体" w:hAnsi="Arial" w:cs="Arial"/>
          <w:color w:val="000000"/>
          <w:kern w:val="0"/>
          <w:szCs w:val="21"/>
        </w:rPr>
        <w:t>中是没有析构函数的。</w:t>
      </w:r>
      <w:r w:rsidRPr="00D51BBF">
        <w:rPr>
          <w:rFonts w:ascii="Arial" w:eastAsia="宋体" w:hAnsi="Arial" w:cs="Arial"/>
          <w:color w:val="000000"/>
          <w:kern w:val="0"/>
          <w:szCs w:val="21"/>
        </w:rPr>
        <w:t>C++</w:t>
      </w:r>
      <w:r w:rsidRPr="00D51BBF">
        <w:rPr>
          <w:rFonts w:ascii="Arial" w:eastAsia="宋体" w:hAnsi="Arial" w:cs="Arial"/>
          <w:color w:val="000000"/>
          <w:kern w:val="0"/>
          <w:szCs w:val="21"/>
        </w:rPr>
        <w:t>的析构函数是在对象消亡时运行的。由于</w:t>
      </w:r>
      <w:r w:rsidRPr="00D51BBF">
        <w:rPr>
          <w:rFonts w:ascii="Arial" w:eastAsia="宋体" w:hAnsi="Arial" w:cs="Arial"/>
          <w:color w:val="000000"/>
          <w:kern w:val="0"/>
          <w:szCs w:val="21"/>
        </w:rPr>
        <w:t>C++</w:t>
      </w:r>
      <w:r w:rsidRPr="00D51BBF">
        <w:rPr>
          <w:rFonts w:ascii="Arial" w:eastAsia="宋体" w:hAnsi="Arial" w:cs="Arial"/>
          <w:color w:val="000000"/>
          <w:kern w:val="0"/>
          <w:szCs w:val="21"/>
        </w:rPr>
        <w:t>没有垃圾回收，对象空间手动回收，所以一旦对象用不到时，程序员就应当把它</w:t>
      </w:r>
      <w:r w:rsidRPr="00D51BBF">
        <w:rPr>
          <w:rFonts w:ascii="Arial" w:eastAsia="宋体" w:hAnsi="Arial" w:cs="Arial"/>
          <w:color w:val="000000"/>
          <w:kern w:val="0"/>
          <w:szCs w:val="21"/>
        </w:rPr>
        <w:t>delete()</w:t>
      </w:r>
      <w:r w:rsidRPr="00D51BBF">
        <w:rPr>
          <w:rFonts w:ascii="Arial" w:eastAsia="宋体" w:hAnsi="Arial" w:cs="Arial"/>
          <w:color w:val="000000"/>
          <w:kern w:val="0"/>
          <w:szCs w:val="21"/>
        </w:rPr>
        <w:t>掉。所以析构函数中经常做一些文件保存之类的收尾工作。但是在</w:t>
      </w:r>
      <w:r w:rsidRPr="00D51BBF">
        <w:rPr>
          <w:rFonts w:ascii="Arial" w:eastAsia="宋体" w:hAnsi="Arial" w:cs="Arial"/>
          <w:color w:val="000000"/>
          <w:kern w:val="0"/>
          <w:szCs w:val="21"/>
        </w:rPr>
        <w:t>Java</w:t>
      </w:r>
      <w:r w:rsidRPr="00D51BBF">
        <w:rPr>
          <w:rFonts w:ascii="Arial" w:eastAsia="宋体" w:hAnsi="Arial" w:cs="Arial"/>
          <w:color w:val="000000"/>
          <w:kern w:val="0"/>
          <w:szCs w:val="21"/>
        </w:rPr>
        <w:t>中很不幸，如果内存总是充足的，那么垃圾回收可能永远不会进行，也就是说</w:t>
      </w:r>
      <w:r w:rsidRPr="00D51BBF">
        <w:rPr>
          <w:rFonts w:ascii="Arial" w:eastAsia="宋体" w:hAnsi="Arial" w:cs="Arial"/>
          <w:color w:val="000000"/>
          <w:kern w:val="0"/>
          <w:szCs w:val="21"/>
        </w:rPr>
        <w:t>filalize()</w:t>
      </w:r>
      <w:r w:rsidRPr="00D51BBF">
        <w:rPr>
          <w:rFonts w:ascii="Arial" w:eastAsia="宋体" w:hAnsi="Arial" w:cs="Arial"/>
          <w:color w:val="000000"/>
          <w:kern w:val="0"/>
          <w:szCs w:val="21"/>
        </w:rPr>
        <w:t>可能永远不被执行，显然指望它做收尾工作是靠不住的。</w:t>
      </w:r>
    </w:p>
    <w:p w:rsidR="00DF2605" w:rsidRPr="00D51BBF" w:rsidRDefault="00DF2605" w:rsidP="00DF2605">
      <w:pPr>
        <w:widowControl/>
        <w:shd w:val="clear" w:color="auto" w:fill="FFFFFF"/>
        <w:jc w:val="left"/>
        <w:rPr>
          <w:rFonts w:ascii="Arial" w:eastAsia="宋体" w:hAnsi="Arial" w:cs="Arial"/>
          <w:color w:val="000000"/>
          <w:kern w:val="0"/>
          <w:szCs w:val="21"/>
        </w:rPr>
      </w:pPr>
      <w:r w:rsidRPr="00D51BBF">
        <w:rPr>
          <w:rFonts w:ascii="Arial" w:eastAsia="宋体" w:hAnsi="Arial" w:cs="Arial"/>
          <w:color w:val="000000"/>
          <w:kern w:val="0"/>
          <w:szCs w:val="21"/>
        </w:rPr>
        <w:t>那么</w:t>
      </w:r>
      <w:r w:rsidRPr="00D51BBF">
        <w:rPr>
          <w:rFonts w:ascii="Arial" w:eastAsia="宋体" w:hAnsi="Arial" w:cs="Arial"/>
          <w:color w:val="000000"/>
          <w:kern w:val="0"/>
          <w:szCs w:val="21"/>
        </w:rPr>
        <w:t>finalize()</w:t>
      </w:r>
      <w:r w:rsidRPr="00D51BBF">
        <w:rPr>
          <w:rFonts w:ascii="Arial" w:eastAsia="宋体" w:hAnsi="Arial" w:cs="Arial"/>
          <w:color w:val="000000"/>
          <w:kern w:val="0"/>
          <w:szCs w:val="21"/>
        </w:rPr>
        <w:t>究竟是做什么的呢？它最主要的用途是回收特殊渠道申请的内存。</w:t>
      </w:r>
      <w:r w:rsidRPr="00D51BBF">
        <w:rPr>
          <w:rFonts w:ascii="Arial" w:eastAsia="宋体" w:hAnsi="Arial" w:cs="Arial"/>
          <w:color w:val="000000"/>
          <w:kern w:val="0"/>
          <w:szCs w:val="21"/>
        </w:rPr>
        <w:t>Java</w:t>
      </w:r>
      <w:r w:rsidRPr="00D51BBF">
        <w:rPr>
          <w:rFonts w:ascii="Arial" w:eastAsia="宋体" w:hAnsi="Arial" w:cs="Arial"/>
          <w:color w:val="000000"/>
          <w:kern w:val="0"/>
          <w:szCs w:val="21"/>
        </w:rPr>
        <w:t>程序有垃圾回收器，所以一般情况下内存问题不用程序员操心。但有一种</w:t>
      </w:r>
      <w:r w:rsidRPr="00D51BBF">
        <w:rPr>
          <w:rFonts w:ascii="Arial" w:eastAsia="宋体" w:hAnsi="Arial" w:cs="Arial"/>
          <w:color w:val="000000"/>
          <w:kern w:val="0"/>
          <w:szCs w:val="21"/>
        </w:rPr>
        <w:t>JNI(Java Native Interface)</w:t>
      </w:r>
      <w:r w:rsidRPr="00D51BBF">
        <w:rPr>
          <w:rFonts w:ascii="Arial" w:eastAsia="宋体" w:hAnsi="Arial" w:cs="Arial"/>
          <w:color w:val="000000"/>
          <w:kern w:val="0"/>
          <w:szCs w:val="21"/>
        </w:rPr>
        <w:t>调用</w:t>
      </w:r>
      <w:r w:rsidRPr="00D51BBF">
        <w:rPr>
          <w:rFonts w:ascii="Arial" w:eastAsia="宋体" w:hAnsi="Arial" w:cs="Arial"/>
          <w:color w:val="000000"/>
          <w:kern w:val="0"/>
          <w:szCs w:val="21"/>
        </w:rPr>
        <w:t>non-Java</w:t>
      </w:r>
      <w:r w:rsidRPr="00D51BBF">
        <w:rPr>
          <w:rFonts w:ascii="Arial" w:eastAsia="宋体" w:hAnsi="Arial" w:cs="Arial"/>
          <w:color w:val="000000"/>
          <w:kern w:val="0"/>
          <w:szCs w:val="21"/>
        </w:rPr>
        <w:t>程序（</w:t>
      </w:r>
      <w:r w:rsidRPr="00D51BBF">
        <w:rPr>
          <w:rFonts w:ascii="Arial" w:eastAsia="宋体" w:hAnsi="Arial" w:cs="Arial"/>
          <w:color w:val="000000"/>
          <w:kern w:val="0"/>
          <w:szCs w:val="21"/>
        </w:rPr>
        <w:t>C</w:t>
      </w:r>
      <w:r w:rsidRPr="00D51BBF">
        <w:rPr>
          <w:rFonts w:ascii="Arial" w:eastAsia="宋体" w:hAnsi="Arial" w:cs="Arial"/>
          <w:color w:val="000000"/>
          <w:kern w:val="0"/>
          <w:szCs w:val="21"/>
        </w:rPr>
        <w:t>或</w:t>
      </w:r>
      <w:r w:rsidRPr="00D51BBF">
        <w:rPr>
          <w:rFonts w:ascii="Arial" w:eastAsia="宋体" w:hAnsi="Arial" w:cs="Arial"/>
          <w:color w:val="000000"/>
          <w:kern w:val="0"/>
          <w:szCs w:val="21"/>
        </w:rPr>
        <w:t>C++</w:t>
      </w:r>
      <w:r w:rsidRPr="00D51BBF">
        <w:rPr>
          <w:rFonts w:ascii="Arial" w:eastAsia="宋体" w:hAnsi="Arial" w:cs="Arial"/>
          <w:color w:val="000000"/>
          <w:kern w:val="0"/>
          <w:szCs w:val="21"/>
        </w:rPr>
        <w:t>），</w:t>
      </w:r>
      <w:r w:rsidRPr="00D51BBF">
        <w:rPr>
          <w:rFonts w:ascii="Arial" w:eastAsia="宋体" w:hAnsi="Arial" w:cs="Arial"/>
          <w:color w:val="000000"/>
          <w:kern w:val="0"/>
          <w:szCs w:val="21"/>
        </w:rPr>
        <w:t>finalize()</w:t>
      </w:r>
      <w:r w:rsidRPr="00D51BBF">
        <w:rPr>
          <w:rFonts w:ascii="Arial" w:eastAsia="宋体" w:hAnsi="Arial" w:cs="Arial"/>
          <w:color w:val="000000"/>
          <w:kern w:val="0"/>
          <w:szCs w:val="21"/>
        </w:rPr>
        <w:t>的工作就是回收这部分的内存。</w:t>
      </w:r>
    </w:p>
    <w:p w:rsidR="00DF2605" w:rsidRPr="00D51BBF" w:rsidRDefault="00DF2605" w:rsidP="00DF2605"/>
    <w:p w:rsidR="00DF2605" w:rsidRDefault="00DF2605" w:rsidP="00DF2605"/>
    <w:p w:rsidR="00213E85" w:rsidRDefault="00213E85" w:rsidP="00213E85">
      <w:pPr>
        <w:pStyle w:val="2"/>
      </w:pPr>
      <w:r>
        <w:rPr>
          <w:rFonts w:hint="eastAsia"/>
        </w:rPr>
        <w:t>动态编译和静态编译</w:t>
      </w:r>
    </w:p>
    <w:p w:rsidR="00213E85" w:rsidRPr="00213E85" w:rsidRDefault="00213E85" w:rsidP="00213E85">
      <w:r w:rsidRPr="00213E85">
        <w:t>动态编译的可执行文件需要附带一个的动态链接库，在执行时，需要调用其对应动态链接库中的命令。所以其优点一方面是缩小了执行文件本身的体积，另一方面是加快了编译速度，节省了系统资源。缺点一是哪怕是很简单的程序，只用到了链接库中的一两条命令，也需要附带一个相对庞大的链接库；二是如果其他计算机上没有安装对应的运行库，则用动态编译的可执行文件就不能运行。</w:t>
      </w:r>
    </w:p>
    <w:p w:rsidR="00213E85" w:rsidRPr="00213E85" w:rsidRDefault="00213E85" w:rsidP="00213E85">
      <w:r w:rsidRPr="00213E85">
        <w:t xml:space="preserve">　　静态编译就是编译器在编译可执行文件的时候，将可执行文件需要调用的对应动态链接库</w:t>
      </w:r>
      <w:r w:rsidRPr="00213E85">
        <w:t>(.so)</w:t>
      </w:r>
      <w:r w:rsidRPr="00213E85">
        <w:t>中的部分提取出来，链接到可执行文件中去，使可执行文件在运行的时候不依赖于动态链接库。所以其优缺点与动态编译的可执行文件正好互补。</w:t>
      </w:r>
    </w:p>
    <w:p w:rsidR="00213E85" w:rsidRPr="00213E85" w:rsidRDefault="00213E85" w:rsidP="00213E85"/>
    <w:p w:rsidR="00213E85" w:rsidRPr="00213E85" w:rsidRDefault="00213E85" w:rsidP="00213E85"/>
    <w:p w:rsidR="00DF2605" w:rsidRDefault="00DD06D1" w:rsidP="00DD06D1">
      <w:pPr>
        <w:pStyle w:val="2"/>
      </w:pPr>
      <w:r>
        <w:rPr>
          <w:rFonts w:hint="eastAsia"/>
        </w:rPr>
        <w:lastRenderedPageBreak/>
        <w:t>ClassNotFound</w:t>
      </w:r>
    </w:p>
    <w:p w:rsidR="00DD06D1" w:rsidRDefault="00DD06D1" w:rsidP="00DD06D1">
      <w:r>
        <w:rPr>
          <w:rFonts w:hint="eastAsia"/>
        </w:rPr>
        <w:t>当通过一个类名去查找并装载某个类时，如果找不到，会抛出</w:t>
      </w:r>
      <w:r w:rsidRPr="00DD06D1">
        <w:rPr>
          <w:rFonts w:hint="eastAsia"/>
        </w:rPr>
        <w:t>ClassNotFoundException</w:t>
      </w:r>
      <w:r>
        <w:rPr>
          <w:rFonts w:hint="eastAsia"/>
        </w:rPr>
        <w:t>异常。</w:t>
      </w:r>
    </w:p>
    <w:p w:rsidR="00DD06D1" w:rsidRDefault="00DD06D1" w:rsidP="00DD06D1">
      <w:r>
        <w:rPr>
          <w:rFonts w:hint="eastAsia"/>
        </w:rPr>
        <w:t>当</w:t>
      </w:r>
      <w:r>
        <w:rPr>
          <w:rFonts w:hint="eastAsia"/>
        </w:rPr>
        <w:t>JVM</w:t>
      </w:r>
      <w:r>
        <w:rPr>
          <w:rFonts w:hint="eastAsia"/>
        </w:rPr>
        <w:t>或者类加载器在装载目标</w:t>
      </w:r>
      <w:r>
        <w:rPr>
          <w:rFonts w:hint="eastAsia"/>
        </w:rPr>
        <w:t>class</w:t>
      </w:r>
      <w:r>
        <w:rPr>
          <w:rFonts w:hint="eastAsia"/>
        </w:rPr>
        <w:t>的</w:t>
      </w:r>
      <w:r>
        <w:rPr>
          <w:rFonts w:hint="eastAsia"/>
        </w:rPr>
        <w:t>definition</w:t>
      </w:r>
      <w:r>
        <w:rPr>
          <w:rFonts w:hint="eastAsia"/>
        </w:rPr>
        <w:t>时候，如使用</w:t>
      </w:r>
      <w:r>
        <w:rPr>
          <w:rFonts w:hint="eastAsia"/>
        </w:rPr>
        <w:t>new</w:t>
      </w:r>
      <w:r>
        <w:rPr>
          <w:rFonts w:hint="eastAsia"/>
        </w:rPr>
        <w:t>创建对象或者方法调用，但是却找不到</w:t>
      </w:r>
      <w:r>
        <w:rPr>
          <w:rFonts w:hint="eastAsia"/>
        </w:rPr>
        <w:t>class</w:t>
      </w:r>
      <w:r>
        <w:rPr>
          <w:rFonts w:hint="eastAsia"/>
        </w:rPr>
        <w:t>的</w:t>
      </w:r>
      <w:r>
        <w:rPr>
          <w:rFonts w:hint="eastAsia"/>
        </w:rPr>
        <w:t>definition</w:t>
      </w:r>
      <w:r>
        <w:rPr>
          <w:rFonts w:hint="eastAsia"/>
        </w:rPr>
        <w:t>的时候抛出</w:t>
      </w:r>
      <w:r w:rsidRPr="00DD06D1">
        <w:rPr>
          <w:rFonts w:hint="eastAsia"/>
        </w:rPr>
        <w:t>NoClassDefFoundError</w:t>
      </w:r>
      <w:r>
        <w:rPr>
          <w:rFonts w:hint="eastAsia"/>
        </w:rPr>
        <w:t>。</w:t>
      </w:r>
    </w:p>
    <w:p w:rsidR="00DD06D1" w:rsidRDefault="005370AB" w:rsidP="00DD06D1">
      <w:r w:rsidRPr="005370AB">
        <w:rPr>
          <w:rFonts w:hint="eastAsia"/>
        </w:rPr>
        <w:t>NoClassDefFoundError</w:t>
      </w:r>
      <w:r>
        <w:rPr>
          <w:rFonts w:hint="eastAsia"/>
        </w:rPr>
        <w:t>，在编译的时候这个类是存在的，但是在运行时，可能因为其他原因就找不到了。</w:t>
      </w:r>
    </w:p>
    <w:p w:rsidR="005370AB" w:rsidRDefault="005370AB" w:rsidP="00DD06D1"/>
    <w:p w:rsidR="005370AB" w:rsidRDefault="005370AB" w:rsidP="00DD06D1">
      <w:r w:rsidRPr="005370AB">
        <w:rPr>
          <w:rFonts w:hint="eastAsia"/>
        </w:rPr>
        <w:t>ClassNotFoundException</w:t>
      </w:r>
      <w:r>
        <w:rPr>
          <w:rFonts w:hint="eastAsia"/>
        </w:rPr>
        <w:t>：少导入了某个</w:t>
      </w:r>
      <w:r>
        <w:rPr>
          <w:rFonts w:hint="eastAsia"/>
        </w:rPr>
        <w:t>jar</w:t>
      </w:r>
      <w:r>
        <w:rPr>
          <w:rFonts w:hint="eastAsia"/>
        </w:rPr>
        <w:t>包或者</w:t>
      </w:r>
      <w:r>
        <w:rPr>
          <w:rFonts w:hint="eastAsia"/>
        </w:rPr>
        <w:t>jar</w:t>
      </w:r>
      <w:r>
        <w:rPr>
          <w:rFonts w:hint="eastAsia"/>
        </w:rPr>
        <w:t>包</w:t>
      </w:r>
      <w:r w:rsidR="00BF4152">
        <w:rPr>
          <w:rFonts w:hint="eastAsia"/>
        </w:rPr>
        <w:t>版本</w:t>
      </w:r>
      <w:r>
        <w:rPr>
          <w:rFonts w:hint="eastAsia"/>
        </w:rPr>
        <w:t>冲突，要检查一下</w:t>
      </w:r>
      <w:r>
        <w:rPr>
          <w:rFonts w:hint="eastAsia"/>
        </w:rPr>
        <w:t>classpath</w:t>
      </w:r>
      <w:r>
        <w:rPr>
          <w:rFonts w:hint="eastAsia"/>
        </w:rPr>
        <w:t>下能不能找到缺失的</w:t>
      </w:r>
      <w:r>
        <w:rPr>
          <w:rFonts w:hint="eastAsia"/>
        </w:rPr>
        <w:t>class</w:t>
      </w:r>
      <w:r>
        <w:rPr>
          <w:rFonts w:hint="eastAsia"/>
        </w:rPr>
        <w:t>文件的</w:t>
      </w:r>
      <w:r>
        <w:rPr>
          <w:rFonts w:hint="eastAsia"/>
        </w:rPr>
        <w:t>jar</w:t>
      </w:r>
    </w:p>
    <w:p w:rsidR="005370AB" w:rsidRDefault="00BF4152" w:rsidP="00DD06D1">
      <w:r>
        <w:rPr>
          <w:rFonts w:hint="eastAsia"/>
        </w:rPr>
        <w:t>后面的</w:t>
      </w:r>
      <w:r>
        <w:rPr>
          <w:rFonts w:hint="eastAsia"/>
        </w:rPr>
        <w:t>jar</w:t>
      </w:r>
      <w:r>
        <w:rPr>
          <w:rFonts w:hint="eastAsia"/>
        </w:rPr>
        <w:t>包会覆盖掉前面的</w:t>
      </w:r>
      <w:r>
        <w:rPr>
          <w:rFonts w:hint="eastAsia"/>
        </w:rPr>
        <w:t>jar</w:t>
      </w:r>
      <w:r>
        <w:rPr>
          <w:rFonts w:hint="eastAsia"/>
        </w:rPr>
        <w:t>包，但是后面的</w:t>
      </w:r>
      <w:r>
        <w:rPr>
          <w:rFonts w:hint="eastAsia"/>
        </w:rPr>
        <w:t>jar</w:t>
      </w:r>
      <w:r>
        <w:rPr>
          <w:rFonts w:hint="eastAsia"/>
        </w:rPr>
        <w:t>包可能没有前面</w:t>
      </w:r>
      <w:r>
        <w:rPr>
          <w:rFonts w:hint="eastAsia"/>
        </w:rPr>
        <w:t>jar</w:t>
      </w:r>
      <w:r>
        <w:rPr>
          <w:rFonts w:hint="eastAsia"/>
        </w:rPr>
        <w:t>包的某个类。</w:t>
      </w:r>
    </w:p>
    <w:p w:rsidR="005370AB" w:rsidRDefault="005370AB" w:rsidP="00DD06D1">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ClassNotFoundException</w:t>
      </w:r>
      <w:r>
        <w:rPr>
          <w:rFonts w:ascii="Helvetica" w:hAnsi="Helvetica" w:cs="Helvetica"/>
          <w:color w:val="000000"/>
          <w:szCs w:val="21"/>
          <w:shd w:val="clear" w:color="auto" w:fill="FFFFFF"/>
        </w:rPr>
        <w:t>继承</w:t>
      </w:r>
      <w:r>
        <w:rPr>
          <w:rFonts w:ascii="Helvetica" w:hAnsi="Helvetica" w:cs="Helvetica"/>
          <w:color w:val="000000"/>
          <w:szCs w:val="21"/>
          <w:shd w:val="clear" w:color="auto" w:fill="FFFFFF"/>
        </w:rPr>
        <w:t>java.lang.Exception</w:t>
      </w:r>
      <w:r>
        <w:rPr>
          <w:rFonts w:ascii="Helvetica" w:hAnsi="Helvetica" w:cs="Helvetica"/>
          <w:color w:val="000000"/>
          <w:szCs w:val="21"/>
          <w:shd w:val="clear" w:color="auto" w:fill="FFFFFF"/>
        </w:rPr>
        <w:t>，是一种受检异常</w:t>
      </w:r>
      <w:r>
        <w:rPr>
          <w:rFonts w:ascii="Helvetica" w:hAnsi="Helvetica" w:cs="Helvetica"/>
          <w:color w:val="000000"/>
          <w:szCs w:val="21"/>
          <w:shd w:val="clear" w:color="auto" w:fill="FFFFFF"/>
        </w:rPr>
        <w:t>(checked exception)</w:t>
      </w:r>
      <w:r>
        <w:rPr>
          <w:rFonts w:ascii="Helvetica" w:hAnsi="Helvetica" w:cs="Helvetica"/>
          <w:color w:val="000000"/>
          <w:szCs w:val="21"/>
          <w:shd w:val="clear" w:color="auto" w:fill="FFFFFF"/>
        </w:rPr>
        <w:t>，需要显式地使用</w:t>
      </w:r>
      <w:r>
        <w:rPr>
          <w:rFonts w:ascii="Helvetica" w:hAnsi="Helvetica" w:cs="Helvetica"/>
          <w:color w:val="000000"/>
          <w:szCs w:val="21"/>
          <w:shd w:val="clear" w:color="auto" w:fill="FFFFFF"/>
        </w:rPr>
        <w:t>try/catch</w:t>
      </w:r>
      <w:r>
        <w:rPr>
          <w:rFonts w:ascii="Helvetica" w:hAnsi="Helvetica" w:cs="Helvetica"/>
          <w:color w:val="000000"/>
          <w:szCs w:val="21"/>
          <w:shd w:val="clear" w:color="auto" w:fill="FFFFFF"/>
        </w:rPr>
        <w:t>来进行处理。通常需要确保需要的类已经在</w:t>
      </w:r>
      <w:r>
        <w:rPr>
          <w:rFonts w:ascii="Helvetica" w:hAnsi="Helvetica" w:cs="Helvetica"/>
          <w:color w:val="000000"/>
          <w:szCs w:val="21"/>
          <w:shd w:val="clear" w:color="auto" w:fill="FFFFFF"/>
        </w:rPr>
        <w:t>classpath</w:t>
      </w:r>
      <w:r>
        <w:rPr>
          <w:rFonts w:ascii="Helvetica" w:hAnsi="Helvetica" w:cs="Helvetica"/>
          <w:color w:val="000000"/>
          <w:szCs w:val="21"/>
          <w:shd w:val="clear" w:color="auto" w:fill="FFFFFF"/>
        </w:rPr>
        <w:t>上了。</w:t>
      </w:r>
      <w:r>
        <w:rPr>
          <w:rStyle w:val="apple-converted-space"/>
          <w:rFonts w:ascii="Helvetica" w:hAnsi="Helvetica" w:cs="Helvetica"/>
          <w:color w:val="000000"/>
          <w:szCs w:val="21"/>
          <w:shd w:val="clear" w:color="auto" w:fill="FFFFFF"/>
        </w:rPr>
        <w:t> </w:t>
      </w:r>
      <w:r w:rsidRPr="005370AB">
        <w:rPr>
          <w:rFonts w:ascii="Helvetica" w:hAnsi="Helvetica" w:cs="Helvetica"/>
          <w:color w:val="000000"/>
          <w:szCs w:val="21"/>
          <w:shd w:val="clear" w:color="auto" w:fill="FFFFFF"/>
        </w:rPr>
        <w:t>而</w:t>
      </w:r>
      <w:r w:rsidRPr="005370AB">
        <w:rPr>
          <w:rFonts w:ascii="Helvetica" w:hAnsi="Helvetica" w:cs="Helvetica"/>
          <w:color w:val="000000"/>
          <w:szCs w:val="21"/>
          <w:shd w:val="clear" w:color="auto" w:fill="FFFFFF"/>
        </w:rPr>
        <w:t>NoClassDefFoundError</w:t>
      </w:r>
      <w:r w:rsidRPr="005370AB">
        <w:rPr>
          <w:rFonts w:ascii="Helvetica" w:hAnsi="Helvetica" w:cs="Helvetica"/>
          <w:color w:val="000000"/>
          <w:szCs w:val="21"/>
          <w:shd w:val="clear" w:color="auto" w:fill="FFFFFF"/>
        </w:rPr>
        <w:t>继承</w:t>
      </w:r>
      <w:r w:rsidRPr="005370AB">
        <w:rPr>
          <w:rFonts w:ascii="Helvetica" w:hAnsi="Helvetica" w:cs="Helvetica"/>
          <w:color w:val="000000"/>
          <w:szCs w:val="21"/>
          <w:shd w:val="clear" w:color="auto" w:fill="FFFFFF"/>
        </w:rPr>
        <w:t>java.lang.LinkageError</w:t>
      </w:r>
      <w:r w:rsidRPr="005370AB">
        <w:rPr>
          <w:rFonts w:ascii="Helvetica" w:hAnsi="Helvetica" w:cs="Helvetica"/>
          <w:color w:val="000000"/>
          <w:szCs w:val="21"/>
          <w:shd w:val="clear" w:color="auto" w:fill="FFFFFF"/>
        </w:rPr>
        <w:t>，是一种错误</w:t>
      </w:r>
      <w:r w:rsidRPr="005370AB">
        <w:rPr>
          <w:rFonts w:ascii="Helvetica" w:hAnsi="Helvetica" w:cs="Helvetica"/>
          <w:color w:val="000000"/>
          <w:szCs w:val="21"/>
          <w:shd w:val="clear" w:color="auto" w:fill="FFFFFF"/>
        </w:rPr>
        <w:t>(Error)</w:t>
      </w:r>
      <w:r w:rsidRPr="005370AB">
        <w:rPr>
          <w:rFonts w:ascii="Helvetica" w:hAnsi="Helvetica" w:cs="Helvetica"/>
          <w:color w:val="000000"/>
          <w:szCs w:val="21"/>
          <w:shd w:val="clear" w:color="auto" w:fill="FFFFFF"/>
        </w:rPr>
        <w:t>。</w:t>
      </w:r>
      <w:r w:rsidRPr="005370AB">
        <w:rPr>
          <w:rFonts w:ascii="Helvetica" w:hAnsi="Helvetica" w:cs="Helvetica"/>
          <w:color w:val="000000"/>
          <w:szCs w:val="21"/>
          <w:shd w:val="clear" w:color="auto" w:fill="FFFFFF"/>
        </w:rPr>
        <w:t> </w:t>
      </w:r>
    </w:p>
    <w:p w:rsidR="005370AB" w:rsidRDefault="005370AB" w:rsidP="00DD06D1">
      <w:r w:rsidRPr="005370AB">
        <w:t>ClassNotFoundException</w:t>
      </w:r>
      <w:r w:rsidRPr="005370AB">
        <w:t>发生在类加载器在</w:t>
      </w:r>
      <w:r w:rsidRPr="005370AB">
        <w:t>classpath</w:t>
      </w:r>
      <w:r w:rsidRPr="005370AB">
        <w:t>上找不到相关类的时候，通常会使用</w:t>
      </w:r>
      <w:r w:rsidRPr="005370AB">
        <w:t>Class.forName()</w:t>
      </w:r>
      <w:r w:rsidRPr="005370AB">
        <w:t>或</w:t>
      </w:r>
      <w:r w:rsidRPr="005370AB">
        <w:t>ClassLoader.loadClass()</w:t>
      </w:r>
      <w:r w:rsidRPr="005370AB">
        <w:t>或</w:t>
      </w:r>
      <w:r w:rsidRPr="005370AB">
        <w:t>ClassLoader.findSystemClass()</w:t>
      </w:r>
      <w:r w:rsidRPr="005370AB">
        <w:t>。</w:t>
      </w:r>
      <w:r w:rsidRPr="005370AB">
        <w:t> </w:t>
      </w:r>
      <w:r>
        <w:rPr>
          <w:rFonts w:ascii="Helvetica" w:hAnsi="Helvetica" w:cs="Helvetica"/>
          <w:color w:val="000000"/>
          <w:szCs w:val="21"/>
          <w:shd w:val="clear" w:color="auto" w:fill="FFFFFF"/>
        </w:rPr>
        <w:t>还有一种也会发生</w:t>
      </w:r>
      <w:r>
        <w:rPr>
          <w:rFonts w:ascii="Helvetica" w:hAnsi="Helvetica" w:cs="Helvetica"/>
          <w:color w:val="000000"/>
          <w:szCs w:val="21"/>
          <w:shd w:val="clear" w:color="auto" w:fill="FFFFFF"/>
        </w:rPr>
        <w:t>ClassNotFoundException</w:t>
      </w:r>
      <w:r>
        <w:rPr>
          <w:rFonts w:ascii="Helvetica" w:hAnsi="Helvetica" w:cs="Helvetica"/>
          <w:color w:val="000000"/>
          <w:szCs w:val="21"/>
          <w:shd w:val="clear" w:color="auto" w:fill="FFFFFF"/>
        </w:rPr>
        <w:t>的场景就是使用两个类加载器，一个类加载器尝试着访问已经被另一个类加载器加载的类也会导致</w:t>
      </w:r>
      <w:r>
        <w:rPr>
          <w:rFonts w:ascii="Helvetica" w:hAnsi="Helvetica" w:cs="Helvetica"/>
          <w:color w:val="000000"/>
          <w:szCs w:val="21"/>
          <w:shd w:val="clear" w:color="auto" w:fill="FFFFFF"/>
        </w:rPr>
        <w:t>ClassNotFoundException</w:t>
      </w:r>
      <w:r>
        <w:rPr>
          <w:rFonts w:ascii="Helvetica" w:hAnsi="Helvetica" w:cs="Helvetica"/>
          <w:color w:val="000000"/>
          <w:szCs w:val="21"/>
          <w:shd w:val="clear" w:color="auto" w:fill="FFFFFF"/>
        </w:rPr>
        <w:t>。</w:t>
      </w:r>
      <w:r>
        <w:rPr>
          <w:rStyle w:val="apple-converted-space"/>
          <w:rFonts w:ascii="Helvetica" w:hAnsi="Helvetica" w:cs="Helvetica"/>
          <w:color w:val="000000"/>
          <w:szCs w:val="21"/>
          <w:shd w:val="clear" w:color="auto" w:fill="FFFFFF"/>
        </w:rPr>
        <w:t> </w:t>
      </w:r>
    </w:p>
    <w:p w:rsidR="005370AB" w:rsidRDefault="005370AB" w:rsidP="00DD06D1"/>
    <w:p w:rsidR="005370AB" w:rsidRDefault="005370AB" w:rsidP="00DD06D1">
      <w:pPr>
        <w:rPr>
          <w:rFonts w:ascii="Helvetica" w:hAnsi="Helvetica" w:cs="Helvetica"/>
          <w:color w:val="000000"/>
          <w:szCs w:val="21"/>
          <w:shd w:val="clear" w:color="auto" w:fill="FFFFFF"/>
        </w:rPr>
      </w:pPr>
      <w:r w:rsidRPr="005370AB">
        <w:rPr>
          <w:rFonts w:hint="eastAsia"/>
        </w:rPr>
        <w:t>NoClassDefFoundError</w:t>
      </w:r>
      <w:r>
        <w:rPr>
          <w:rFonts w:hint="eastAsia"/>
        </w:rPr>
        <w:t>，</w:t>
      </w:r>
      <w:r>
        <w:rPr>
          <w:rFonts w:ascii="Helvetica" w:hAnsi="Helvetica" w:cs="Helvetica"/>
          <w:color w:val="000000"/>
          <w:szCs w:val="21"/>
          <w:shd w:val="clear" w:color="auto" w:fill="FFFFFF"/>
        </w:rPr>
        <w:t>有时会发生在运行期依赖的类变更了或被删除了，例如下面这个例子，</w:t>
      </w:r>
      <w:r>
        <w:rPr>
          <w:rFonts w:ascii="Helvetica" w:hAnsi="Helvetica" w:cs="Helvetica"/>
          <w:color w:val="000000"/>
          <w:szCs w:val="21"/>
          <w:shd w:val="clear" w:color="auto" w:fill="FFFFFF"/>
        </w:rPr>
        <w:t>Test</w:t>
      </w:r>
      <w:r>
        <w:rPr>
          <w:rFonts w:ascii="Helvetica" w:hAnsi="Helvetica" w:cs="Helvetica"/>
          <w:color w:val="000000"/>
          <w:szCs w:val="21"/>
          <w:shd w:val="clear" w:color="auto" w:fill="FFFFFF"/>
        </w:rPr>
        <w:t>类中依赖</w:t>
      </w:r>
      <w:r>
        <w:rPr>
          <w:rFonts w:ascii="Helvetica" w:hAnsi="Helvetica" w:cs="Helvetica"/>
          <w:color w:val="000000"/>
          <w:szCs w:val="21"/>
          <w:shd w:val="clear" w:color="auto" w:fill="FFFFFF"/>
        </w:rPr>
        <w:t>Test1</w:t>
      </w:r>
      <w:r>
        <w:rPr>
          <w:rFonts w:ascii="Helvetica" w:hAnsi="Helvetica" w:cs="Helvetica"/>
          <w:color w:val="000000"/>
          <w:szCs w:val="21"/>
          <w:shd w:val="clear" w:color="auto" w:fill="FFFFFF"/>
        </w:rPr>
        <w:t>类，在编译时</w:t>
      </w:r>
      <w:r>
        <w:rPr>
          <w:rFonts w:ascii="Helvetica" w:hAnsi="Helvetica" w:cs="Helvetica"/>
          <w:color w:val="000000"/>
          <w:szCs w:val="21"/>
          <w:shd w:val="clear" w:color="auto" w:fill="FFFFFF"/>
        </w:rPr>
        <w:t>Test1</w:t>
      </w:r>
      <w:r>
        <w:rPr>
          <w:rFonts w:ascii="Helvetica" w:hAnsi="Helvetica" w:cs="Helvetica"/>
          <w:color w:val="000000"/>
          <w:szCs w:val="21"/>
          <w:shd w:val="clear" w:color="auto" w:fill="FFFFFF"/>
        </w:rPr>
        <w:t>存在</w:t>
      </w:r>
    </w:p>
    <w:p w:rsidR="005370AB" w:rsidRDefault="005370AB" w:rsidP="00DD06D1">
      <w:r>
        <w:rPr>
          <w:noProof/>
        </w:rPr>
        <w:drawing>
          <wp:inline distT="0" distB="0" distL="0" distR="0" wp14:anchorId="7BF6D0A9" wp14:editId="6359A629">
            <wp:extent cx="3086100" cy="20193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86100" cy="2019300"/>
                    </a:xfrm>
                    <a:prstGeom prst="rect">
                      <a:avLst/>
                    </a:prstGeom>
                  </pic:spPr>
                </pic:pic>
              </a:graphicData>
            </a:graphic>
          </wp:inline>
        </w:drawing>
      </w:r>
    </w:p>
    <w:p w:rsidR="005370AB" w:rsidRDefault="005370AB" w:rsidP="00DD06D1">
      <w:r w:rsidRPr="005370AB">
        <w:t>编译成功后，删除</w:t>
      </w:r>
      <w:r w:rsidRPr="005370AB">
        <w:t>Test1.class</w:t>
      </w:r>
      <w:r w:rsidRPr="005370AB">
        <w:t>文件，再运行</w:t>
      </w:r>
      <w:r w:rsidRPr="005370AB">
        <w:t>Test</w:t>
      </w:r>
      <w:r w:rsidRPr="005370AB">
        <w:t>类时，就会报错：</w:t>
      </w:r>
      <w:r w:rsidRPr="005370AB">
        <w:t> </w:t>
      </w:r>
      <w:r w:rsidRPr="005370AB">
        <w:br/>
        <w:t>Exception in thread "main" java.lang.NoClassDefFoundError: Test </w:t>
      </w:r>
      <w:r w:rsidRPr="005370AB">
        <w:br/>
        <w:t>        at Test1.main(Test1.java:5) </w:t>
      </w:r>
      <w:r>
        <w:br/>
      </w:r>
    </w:p>
    <w:p w:rsidR="005370AB" w:rsidRDefault="005370AB" w:rsidP="00DD06D1">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NoClassDefFoundError</w:t>
      </w:r>
      <w:r>
        <w:rPr>
          <w:rFonts w:ascii="Helvetica" w:hAnsi="Helvetica" w:cs="Helvetica"/>
          <w:color w:val="000000"/>
          <w:szCs w:val="21"/>
          <w:shd w:val="clear" w:color="auto" w:fill="FFFFFF"/>
        </w:rPr>
        <w:t>还可能发生在类的静态代码块中抛出了异常</w:t>
      </w:r>
      <w:r>
        <w:rPr>
          <w:rFonts w:ascii="Helvetica" w:hAnsi="Helvetica" w:cs="Helvetica" w:hint="eastAsia"/>
          <w:color w:val="000000"/>
          <w:szCs w:val="21"/>
          <w:shd w:val="clear" w:color="auto" w:fill="FFFFFF"/>
        </w:rPr>
        <w:t>。比如在静态代码中去加载某个配置文件中的信息，但是文件中没有这个信息，导致类的静态代码块出错，从而抛出</w:t>
      </w:r>
      <w:r w:rsidRPr="005370AB">
        <w:rPr>
          <w:rFonts w:ascii="Helvetica" w:hAnsi="Helvetica" w:cs="Helvetica"/>
          <w:color w:val="000000"/>
          <w:szCs w:val="21"/>
          <w:shd w:val="clear" w:color="auto" w:fill="FFFFFF"/>
        </w:rPr>
        <w:t>NoClassDefFoundError</w:t>
      </w:r>
      <w:r>
        <w:rPr>
          <w:rFonts w:ascii="Helvetica" w:hAnsi="Helvetica" w:cs="Helvetica" w:hint="eastAsia"/>
          <w:color w:val="000000"/>
          <w:szCs w:val="21"/>
          <w:shd w:val="clear" w:color="auto" w:fill="FFFFFF"/>
        </w:rPr>
        <w:t>异常。</w:t>
      </w:r>
    </w:p>
    <w:p w:rsidR="00BF4152" w:rsidRPr="00BF4152" w:rsidRDefault="00BF4152" w:rsidP="00BF4152">
      <w:pPr>
        <w:rPr>
          <w:rFonts w:ascii="Helvetica" w:hAnsi="Helvetica" w:cs="Helvetica"/>
          <w:color w:val="000000"/>
          <w:szCs w:val="21"/>
          <w:shd w:val="clear" w:color="auto" w:fill="FFFFFF"/>
        </w:rPr>
      </w:pPr>
      <w:r w:rsidRPr="00BF4152">
        <w:rPr>
          <w:rFonts w:ascii="Helvetica" w:hAnsi="Helvetica" w:cs="Helvetica" w:hint="eastAsia"/>
          <w:color w:val="000000"/>
          <w:szCs w:val="21"/>
          <w:shd w:val="clear" w:color="auto" w:fill="FFFFFF"/>
        </w:rPr>
        <w:t>解决这个问题的办法就是：查找那些在开发期间存在于类路径下但在运行期间却不在类路径下的类。</w:t>
      </w:r>
    </w:p>
    <w:p w:rsidR="00BF4152" w:rsidRPr="00BF4152" w:rsidRDefault="00BF4152" w:rsidP="00BF4152">
      <w:pPr>
        <w:rPr>
          <w:rFonts w:ascii="Helvetica" w:hAnsi="Helvetica" w:cs="Helvetica"/>
          <w:color w:val="000000"/>
          <w:szCs w:val="21"/>
          <w:shd w:val="clear" w:color="auto" w:fill="FFFFFF"/>
        </w:rPr>
      </w:pPr>
      <w:r w:rsidRPr="00BF4152">
        <w:rPr>
          <w:rFonts w:ascii="Helvetica" w:hAnsi="Helvetica" w:cs="Helvetica" w:hint="eastAsia"/>
          <w:color w:val="000000"/>
          <w:szCs w:val="21"/>
          <w:shd w:val="clear" w:color="auto" w:fill="FFFFFF"/>
        </w:rPr>
        <w:t>首先是类在运行的时候依赖于其它的一个</w:t>
      </w:r>
      <w:r w:rsidRPr="00BF4152">
        <w:rPr>
          <w:rFonts w:ascii="Helvetica" w:hAnsi="Helvetica" w:cs="Helvetica" w:hint="eastAsia"/>
          <w:color w:val="000000"/>
          <w:szCs w:val="21"/>
          <w:shd w:val="clear" w:color="auto" w:fill="FFFFFF"/>
        </w:rPr>
        <w:t>jar</w:t>
      </w:r>
      <w:r w:rsidRPr="00BF4152">
        <w:rPr>
          <w:rFonts w:ascii="Helvetica" w:hAnsi="Helvetica" w:cs="Helvetica" w:hint="eastAsia"/>
          <w:color w:val="000000"/>
          <w:szCs w:val="21"/>
          <w:shd w:val="clear" w:color="auto" w:fill="FFFFFF"/>
        </w:rPr>
        <w:t>包，但是该</w:t>
      </w:r>
      <w:r w:rsidRPr="00BF4152">
        <w:rPr>
          <w:rFonts w:ascii="Helvetica" w:hAnsi="Helvetica" w:cs="Helvetica" w:hint="eastAsia"/>
          <w:color w:val="000000"/>
          <w:szCs w:val="21"/>
          <w:shd w:val="clear" w:color="auto" w:fill="FFFFFF"/>
        </w:rPr>
        <w:t>jar</w:t>
      </w:r>
      <w:r w:rsidRPr="00BF4152">
        <w:rPr>
          <w:rFonts w:ascii="Helvetica" w:hAnsi="Helvetica" w:cs="Helvetica" w:hint="eastAsia"/>
          <w:color w:val="000000"/>
          <w:szCs w:val="21"/>
          <w:shd w:val="clear" w:color="auto" w:fill="FFFFFF"/>
        </w:rPr>
        <w:t>包没有加载到</w:t>
      </w:r>
      <w:r w:rsidRPr="00BF4152">
        <w:rPr>
          <w:rFonts w:ascii="Helvetica" w:hAnsi="Helvetica" w:cs="Helvetica" w:hint="eastAsia"/>
          <w:color w:val="000000"/>
          <w:szCs w:val="21"/>
          <w:shd w:val="clear" w:color="auto" w:fill="FFFFFF"/>
        </w:rPr>
        <w:t>classpath</w:t>
      </w:r>
      <w:r w:rsidRPr="00BF4152">
        <w:rPr>
          <w:rFonts w:ascii="Helvetica" w:hAnsi="Helvetica" w:cs="Helvetica" w:hint="eastAsia"/>
          <w:color w:val="000000"/>
          <w:szCs w:val="21"/>
          <w:shd w:val="clear" w:color="auto" w:fill="FFFFFF"/>
        </w:rPr>
        <w:t>中或者是该</w:t>
      </w:r>
      <w:r w:rsidRPr="00BF4152">
        <w:rPr>
          <w:rFonts w:ascii="Helvetica" w:hAnsi="Helvetica" w:cs="Helvetica" w:hint="eastAsia"/>
          <w:color w:val="000000"/>
          <w:szCs w:val="21"/>
          <w:shd w:val="clear" w:color="auto" w:fill="FFFFFF"/>
        </w:rPr>
        <w:t>jar</w:t>
      </w:r>
      <w:r w:rsidRPr="00BF4152">
        <w:rPr>
          <w:rFonts w:ascii="Helvetica" w:hAnsi="Helvetica" w:cs="Helvetica" w:hint="eastAsia"/>
          <w:color w:val="000000"/>
          <w:szCs w:val="21"/>
          <w:shd w:val="clear" w:color="auto" w:fill="FFFFFF"/>
        </w:rPr>
        <w:t>包的名字被其他人改了</w:t>
      </w:r>
    </w:p>
    <w:p w:rsidR="00BF4152" w:rsidRPr="00BF4152" w:rsidRDefault="00BF4152" w:rsidP="00BF4152">
      <w:pPr>
        <w:rPr>
          <w:rFonts w:ascii="Helvetica" w:hAnsi="Helvetica" w:cs="Helvetica"/>
          <w:color w:val="000000"/>
          <w:szCs w:val="21"/>
          <w:shd w:val="clear" w:color="auto" w:fill="FFFFFF"/>
        </w:rPr>
      </w:pPr>
      <w:r w:rsidRPr="00BF4152">
        <w:rPr>
          <w:rFonts w:ascii="Helvetica" w:hAnsi="Helvetica" w:cs="Helvetica" w:hint="eastAsia"/>
          <w:color w:val="000000"/>
          <w:szCs w:val="21"/>
          <w:shd w:val="clear" w:color="auto" w:fill="FFFFFF"/>
        </w:rPr>
        <w:lastRenderedPageBreak/>
        <w:t>运行的类不在</w:t>
      </w:r>
      <w:r w:rsidRPr="00BF4152">
        <w:rPr>
          <w:rFonts w:ascii="Helvetica" w:hAnsi="Helvetica" w:cs="Helvetica" w:hint="eastAsia"/>
          <w:color w:val="000000"/>
          <w:szCs w:val="21"/>
          <w:shd w:val="clear" w:color="auto" w:fill="FFFFFF"/>
        </w:rPr>
        <w:t>classpath</w:t>
      </w:r>
      <w:r w:rsidRPr="00BF4152">
        <w:rPr>
          <w:rFonts w:ascii="Helvetica" w:hAnsi="Helvetica" w:cs="Helvetica" w:hint="eastAsia"/>
          <w:color w:val="000000"/>
          <w:szCs w:val="21"/>
          <w:shd w:val="clear" w:color="auto" w:fill="FFFFFF"/>
        </w:rPr>
        <w:t>中，这个问题没有一个确定的方法去知道，但是很多时候你可以通过</w:t>
      </w:r>
      <w:r w:rsidRPr="00BF4152">
        <w:rPr>
          <w:rFonts w:ascii="Helvetica" w:hAnsi="Helvetica" w:cs="Helvetica" w:hint="eastAsia"/>
          <w:color w:val="000000"/>
          <w:szCs w:val="21"/>
          <w:shd w:val="clear" w:color="auto" w:fill="FFFFFF"/>
        </w:rPr>
        <w:t>System.getproperty(</w:t>
      </w:r>
      <w:r w:rsidRPr="00BF4152">
        <w:rPr>
          <w:rFonts w:ascii="Helvetica" w:hAnsi="Helvetica" w:cs="Helvetica" w:hint="eastAsia"/>
          <w:color w:val="000000"/>
          <w:szCs w:val="21"/>
          <w:shd w:val="clear" w:color="auto" w:fill="FFFFFF"/>
        </w:rPr>
        <w:t>”</w:t>
      </w:r>
      <w:r w:rsidRPr="00BF4152">
        <w:rPr>
          <w:rFonts w:ascii="Helvetica" w:hAnsi="Helvetica" w:cs="Helvetica" w:hint="eastAsia"/>
          <w:color w:val="000000"/>
          <w:szCs w:val="21"/>
          <w:shd w:val="clear" w:color="auto" w:fill="FFFFFF"/>
        </w:rPr>
        <w:t>java.classpath</w:t>
      </w:r>
      <w:r w:rsidRPr="00BF4152">
        <w:rPr>
          <w:rFonts w:ascii="Helvetica" w:hAnsi="Helvetica" w:cs="Helvetica" w:hint="eastAsia"/>
          <w:color w:val="000000"/>
          <w:szCs w:val="21"/>
          <w:shd w:val="clear" w:color="auto" w:fill="FFFFFF"/>
        </w:rPr>
        <w:t>“</w:t>
      </w:r>
      <w:r w:rsidRPr="00BF4152">
        <w:rPr>
          <w:rFonts w:ascii="Helvetica" w:hAnsi="Helvetica" w:cs="Helvetica" w:hint="eastAsia"/>
          <w:color w:val="000000"/>
          <w:szCs w:val="21"/>
          <w:shd w:val="clear" w:color="auto" w:fill="FFFFFF"/>
        </w:rPr>
        <w:t>)</w:t>
      </w:r>
      <w:r w:rsidRPr="00BF4152">
        <w:rPr>
          <w:rFonts w:ascii="Helvetica" w:hAnsi="Helvetica" w:cs="Helvetica" w:hint="eastAsia"/>
          <w:color w:val="000000"/>
          <w:szCs w:val="21"/>
          <w:shd w:val="clear" w:color="auto" w:fill="FFFFFF"/>
        </w:rPr>
        <w:t>方法，该方法能让你至少可以领略到实际存在的运行期间的</w:t>
      </w:r>
      <w:r w:rsidRPr="00BF4152">
        <w:rPr>
          <w:rFonts w:ascii="Helvetica" w:hAnsi="Helvetica" w:cs="Helvetica" w:hint="eastAsia"/>
          <w:color w:val="000000"/>
          <w:szCs w:val="21"/>
          <w:shd w:val="clear" w:color="auto" w:fill="FFFFFF"/>
        </w:rPr>
        <w:t>classpath</w:t>
      </w:r>
      <w:r w:rsidRPr="00BF4152">
        <w:rPr>
          <w:rFonts w:ascii="Helvetica" w:hAnsi="Helvetica" w:cs="Helvetica" w:hint="eastAsia"/>
          <w:color w:val="000000"/>
          <w:szCs w:val="21"/>
          <w:shd w:val="clear" w:color="auto" w:fill="FFFFFF"/>
        </w:rPr>
        <w:t>。</w:t>
      </w:r>
    </w:p>
    <w:p w:rsidR="00BF4152" w:rsidRPr="00BF4152" w:rsidRDefault="00BF4152" w:rsidP="00BF4152">
      <w:pPr>
        <w:rPr>
          <w:rFonts w:ascii="Helvetica" w:hAnsi="Helvetica" w:cs="Helvetica"/>
          <w:color w:val="000000"/>
          <w:szCs w:val="21"/>
          <w:shd w:val="clear" w:color="auto" w:fill="FFFFFF"/>
        </w:rPr>
      </w:pPr>
      <w:r w:rsidRPr="00BF4152">
        <w:rPr>
          <w:rFonts w:ascii="Helvetica" w:hAnsi="Helvetica" w:cs="Helvetica" w:hint="eastAsia"/>
          <w:color w:val="000000"/>
          <w:szCs w:val="21"/>
          <w:shd w:val="clear" w:color="auto" w:fill="FFFFFF"/>
        </w:rPr>
        <w:t>试着通过</w:t>
      </w:r>
      <w:r w:rsidRPr="00BF4152">
        <w:rPr>
          <w:rFonts w:ascii="Helvetica" w:hAnsi="Helvetica" w:cs="Helvetica" w:hint="eastAsia"/>
          <w:color w:val="000000"/>
          <w:szCs w:val="21"/>
          <w:shd w:val="clear" w:color="auto" w:fill="FFFFFF"/>
        </w:rPr>
        <w:t>-classpath</w:t>
      </w:r>
      <w:r w:rsidRPr="00BF4152">
        <w:rPr>
          <w:rFonts w:ascii="Helvetica" w:hAnsi="Helvetica" w:cs="Helvetica" w:hint="eastAsia"/>
          <w:color w:val="000000"/>
          <w:szCs w:val="21"/>
          <w:shd w:val="clear" w:color="auto" w:fill="FFFFFF"/>
        </w:rPr>
        <w:t>命令明确指出你认为正确的</w:t>
      </w:r>
      <w:r w:rsidRPr="00BF4152">
        <w:rPr>
          <w:rFonts w:ascii="Helvetica" w:hAnsi="Helvetica" w:cs="Helvetica" w:hint="eastAsia"/>
          <w:color w:val="000000"/>
          <w:szCs w:val="21"/>
          <w:shd w:val="clear" w:color="auto" w:fill="FFFFFF"/>
        </w:rPr>
        <w:t>classpath</w:t>
      </w:r>
      <w:r w:rsidRPr="00BF4152">
        <w:rPr>
          <w:rFonts w:ascii="Helvetica" w:hAnsi="Helvetica" w:cs="Helvetica" w:hint="eastAsia"/>
          <w:color w:val="000000"/>
          <w:szCs w:val="21"/>
          <w:shd w:val="clear" w:color="auto" w:fill="FFFFFF"/>
        </w:rPr>
        <w:t>，如果能够正常执行的话就说明你使用的</w:t>
      </w:r>
      <w:r w:rsidRPr="00BF4152">
        <w:rPr>
          <w:rFonts w:ascii="Helvetica" w:hAnsi="Helvetica" w:cs="Helvetica" w:hint="eastAsia"/>
          <w:color w:val="000000"/>
          <w:szCs w:val="21"/>
          <w:shd w:val="clear" w:color="auto" w:fill="FFFFFF"/>
        </w:rPr>
        <w:t>classpath</w:t>
      </w:r>
      <w:r w:rsidRPr="00BF4152">
        <w:rPr>
          <w:rFonts w:ascii="Helvetica" w:hAnsi="Helvetica" w:cs="Helvetica" w:hint="eastAsia"/>
          <w:color w:val="000000"/>
          <w:szCs w:val="21"/>
          <w:shd w:val="clear" w:color="auto" w:fill="FFFFFF"/>
        </w:rPr>
        <w:t>是正确的，而系统中的</w:t>
      </w:r>
      <w:r w:rsidRPr="00BF4152">
        <w:rPr>
          <w:rFonts w:ascii="Helvetica" w:hAnsi="Helvetica" w:cs="Helvetica" w:hint="eastAsia"/>
          <w:color w:val="000000"/>
          <w:szCs w:val="21"/>
          <w:shd w:val="clear" w:color="auto" w:fill="FFFFFF"/>
        </w:rPr>
        <w:t>classpath</w:t>
      </w:r>
      <w:r w:rsidRPr="00BF4152">
        <w:rPr>
          <w:rFonts w:ascii="Helvetica" w:hAnsi="Helvetica" w:cs="Helvetica" w:hint="eastAsia"/>
          <w:color w:val="000000"/>
          <w:szCs w:val="21"/>
          <w:shd w:val="clear" w:color="auto" w:fill="FFFFFF"/>
        </w:rPr>
        <w:t>已经被修该过了。</w:t>
      </w:r>
    </w:p>
    <w:p w:rsidR="00BF4152" w:rsidRPr="00BF4152" w:rsidRDefault="00BF4152" w:rsidP="00DD06D1">
      <w:pPr>
        <w:rPr>
          <w:rFonts w:ascii="Helvetica" w:hAnsi="Helvetica" w:cs="Helvetica"/>
          <w:color w:val="000000"/>
          <w:szCs w:val="21"/>
          <w:shd w:val="clear" w:color="auto" w:fill="FFFFFF"/>
        </w:rPr>
      </w:pPr>
    </w:p>
    <w:p w:rsidR="005370AB" w:rsidRDefault="005370AB" w:rsidP="00DD06D1">
      <w:pPr>
        <w:rPr>
          <w:rFonts w:ascii="Helvetica" w:hAnsi="Helvetica" w:cs="Helvetica"/>
          <w:color w:val="000000"/>
          <w:szCs w:val="21"/>
          <w:shd w:val="clear" w:color="auto" w:fill="FFFFFF"/>
        </w:rPr>
      </w:pPr>
    </w:p>
    <w:p w:rsidR="005370AB" w:rsidRDefault="005370AB" w:rsidP="00DD06D1">
      <w:r>
        <w:rPr>
          <w:noProof/>
        </w:rPr>
        <w:drawing>
          <wp:inline distT="0" distB="0" distL="0" distR="0" wp14:anchorId="16CF42C2" wp14:editId="6387E440">
            <wp:extent cx="5274310" cy="1177290"/>
            <wp:effectExtent l="0" t="0" r="2540"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77290"/>
                    </a:xfrm>
                    <a:prstGeom prst="rect">
                      <a:avLst/>
                    </a:prstGeom>
                  </pic:spPr>
                </pic:pic>
              </a:graphicData>
            </a:graphic>
          </wp:inline>
        </w:drawing>
      </w:r>
      <w:r>
        <w:rPr>
          <w:noProof/>
        </w:rPr>
        <w:drawing>
          <wp:inline distT="0" distB="0" distL="0" distR="0" wp14:anchorId="43813730" wp14:editId="6813B772">
            <wp:extent cx="5274310" cy="3866515"/>
            <wp:effectExtent l="0" t="0" r="254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866515"/>
                    </a:xfrm>
                    <a:prstGeom prst="rect">
                      <a:avLst/>
                    </a:prstGeom>
                  </pic:spPr>
                </pic:pic>
              </a:graphicData>
            </a:graphic>
          </wp:inline>
        </w:drawing>
      </w:r>
    </w:p>
    <w:p w:rsidR="005370AB" w:rsidRDefault="005370AB" w:rsidP="00DD06D1">
      <w:r w:rsidRPr="005370AB">
        <w:t>这是因为在加载类的时候找不到</w:t>
      </w:r>
      <w:r w:rsidRPr="005370AB">
        <w:t>Mian.class</w:t>
      </w:r>
      <w:r w:rsidRPr="005370AB">
        <w:t>文件</w:t>
      </w:r>
      <w:r w:rsidRPr="005370AB">
        <w:t>(</w:t>
      </w:r>
      <w:r w:rsidRPr="005370AB">
        <w:t>在使用</w:t>
      </w:r>
      <w:r w:rsidRPr="005370AB">
        <w:t>forName()</w:t>
      </w:r>
      <w:r w:rsidRPr="005370AB">
        <w:t>加载类时需要加上包名</w:t>
      </w:r>
      <w:r w:rsidRPr="005370AB">
        <w:t>)</w:t>
      </w:r>
      <w:r w:rsidRPr="005370AB">
        <w:t>。将加载类的代码改成</w:t>
      </w:r>
      <w:r w:rsidRPr="005370AB">
        <w:t>Class.forName("abs.Main")</w:t>
      </w:r>
      <w:r w:rsidRPr="005370AB">
        <w:t>就不会发生异常了。</w:t>
      </w:r>
    </w:p>
    <w:p w:rsidR="005370AB" w:rsidRPr="005370AB" w:rsidRDefault="005370AB" w:rsidP="00DD06D1">
      <w:r>
        <w:rPr>
          <w:noProof/>
        </w:rPr>
        <w:lastRenderedPageBreak/>
        <w:drawing>
          <wp:inline distT="0" distB="0" distL="0" distR="0" wp14:anchorId="3D2552F1" wp14:editId="468F706B">
            <wp:extent cx="5274310" cy="2017395"/>
            <wp:effectExtent l="0" t="0" r="254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17395"/>
                    </a:xfrm>
                    <a:prstGeom prst="rect">
                      <a:avLst/>
                    </a:prstGeom>
                  </pic:spPr>
                </pic:pic>
              </a:graphicData>
            </a:graphic>
          </wp:inline>
        </w:drawing>
      </w:r>
    </w:p>
    <w:p w:rsidR="00DD06D1" w:rsidRDefault="00DD06D1" w:rsidP="00DD06D1"/>
    <w:p w:rsidR="00DD06D1" w:rsidRDefault="009034C4" w:rsidP="009034C4">
      <w:pPr>
        <w:pStyle w:val="2"/>
      </w:pPr>
      <w:r>
        <w:rPr>
          <w:rFonts w:hint="eastAsia"/>
        </w:rPr>
        <w:t>一般开多少个线程比较合适？</w:t>
      </w:r>
    </w:p>
    <w:p w:rsidR="00DD06D1" w:rsidRDefault="009034C4" w:rsidP="00DD06D1">
      <w:r>
        <w:rPr>
          <w:rFonts w:hint="eastAsia"/>
        </w:rPr>
        <w:t>每启动一个线程会占用</w:t>
      </w:r>
      <w:r>
        <w:rPr>
          <w:rFonts w:hint="eastAsia"/>
        </w:rPr>
        <w:t>1MB</w:t>
      </w:r>
      <w:r>
        <w:rPr>
          <w:rFonts w:hint="eastAsia"/>
        </w:rPr>
        <w:t>的内存空间。理论上只受系统内存限制，但是这个</w:t>
      </w:r>
      <w:r>
        <w:rPr>
          <w:rFonts w:hint="eastAsia"/>
        </w:rPr>
        <w:t>1MB</w:t>
      </w:r>
      <w:r>
        <w:rPr>
          <w:rFonts w:hint="eastAsia"/>
        </w:rPr>
        <w:t>空间只是线程占用空间，对于</w:t>
      </w:r>
      <w:r>
        <w:rPr>
          <w:rFonts w:hint="eastAsia"/>
        </w:rPr>
        <w:t>java</w:t>
      </w:r>
      <w:r>
        <w:rPr>
          <w:rFonts w:hint="eastAsia"/>
        </w:rPr>
        <w:t>进程本身以及数据处理占用的空间都没算上去。</w:t>
      </w:r>
    </w:p>
    <w:p w:rsidR="009034C4" w:rsidRDefault="009034C4" w:rsidP="00DD06D1">
      <w:r>
        <w:rPr>
          <w:rFonts w:hint="eastAsia"/>
        </w:rPr>
        <w:t>默认情况下，</w:t>
      </w:r>
      <w:r>
        <w:rPr>
          <w:rFonts w:hint="eastAsia"/>
        </w:rPr>
        <w:t>windows</w:t>
      </w:r>
      <w:r>
        <w:rPr>
          <w:rFonts w:hint="eastAsia"/>
        </w:rPr>
        <w:t>支持的线程不会超过</w:t>
      </w:r>
      <w:r>
        <w:rPr>
          <w:rFonts w:hint="eastAsia"/>
        </w:rPr>
        <w:t>2000</w:t>
      </w:r>
      <w:r>
        <w:rPr>
          <w:rFonts w:hint="eastAsia"/>
        </w:rPr>
        <w:t>，</w:t>
      </w:r>
      <w:r>
        <w:rPr>
          <w:rFonts w:hint="eastAsia"/>
        </w:rPr>
        <w:t>linux</w:t>
      </w:r>
      <w:r>
        <w:rPr>
          <w:rFonts w:hint="eastAsia"/>
        </w:rPr>
        <w:t>在</w:t>
      </w:r>
      <w:r>
        <w:rPr>
          <w:rFonts w:hint="eastAsia"/>
        </w:rPr>
        <w:t>1000</w:t>
      </w:r>
      <w:r>
        <w:rPr>
          <w:rFonts w:hint="eastAsia"/>
        </w:rPr>
        <w:t>个左右。</w:t>
      </w:r>
    </w:p>
    <w:p w:rsidR="009034C4" w:rsidRDefault="009034C4" w:rsidP="00DD06D1"/>
    <w:p w:rsidR="009034C4" w:rsidRPr="009034C4" w:rsidRDefault="009034C4" w:rsidP="00DD06D1">
      <w:r>
        <w:rPr>
          <w:rFonts w:hint="eastAsia"/>
        </w:rPr>
        <w:t>开启线程的合适数最好为</w:t>
      </w:r>
      <w:r>
        <w:rPr>
          <w:rFonts w:hint="eastAsia"/>
        </w:rPr>
        <w:t>cpu</w:t>
      </w:r>
      <w:r>
        <w:rPr>
          <w:rFonts w:hint="eastAsia"/>
        </w:rPr>
        <w:t>核的个数</w:t>
      </w:r>
      <w:r>
        <w:rPr>
          <w:rFonts w:hint="eastAsia"/>
        </w:rPr>
        <w:t>+1</w:t>
      </w:r>
      <w:r>
        <w:rPr>
          <w:rFonts w:hint="eastAsia"/>
        </w:rPr>
        <w:t>，但是还需要考虑到是做</w:t>
      </w:r>
      <w:r>
        <w:rPr>
          <w:rFonts w:hint="eastAsia"/>
        </w:rPr>
        <w:t>IO</w:t>
      </w:r>
      <w:r>
        <w:rPr>
          <w:rFonts w:hint="eastAsia"/>
        </w:rPr>
        <w:t>密集还是</w:t>
      </w:r>
      <w:r>
        <w:rPr>
          <w:rFonts w:hint="eastAsia"/>
        </w:rPr>
        <w:t>CPU</w:t>
      </w:r>
      <w:r>
        <w:rPr>
          <w:rFonts w:hint="eastAsia"/>
        </w:rPr>
        <w:t>密集操作，如果是</w:t>
      </w:r>
      <w:r>
        <w:rPr>
          <w:rFonts w:hint="eastAsia"/>
        </w:rPr>
        <w:t>IO</w:t>
      </w:r>
      <w:r>
        <w:rPr>
          <w:rFonts w:hint="eastAsia"/>
        </w:rPr>
        <w:t>密集，则可以再增加一些线程数目。</w:t>
      </w:r>
    </w:p>
    <w:p w:rsidR="00DD06D1" w:rsidRDefault="00DD06D1" w:rsidP="00DD06D1"/>
    <w:p w:rsidR="00DD06D1" w:rsidRDefault="00DD06D1" w:rsidP="00DD06D1"/>
    <w:p w:rsidR="00DD06D1" w:rsidRDefault="00DD06D1" w:rsidP="00DD06D1"/>
    <w:p w:rsidR="00DD06D1" w:rsidRPr="00DD06D1" w:rsidRDefault="00DD06D1" w:rsidP="00DD06D1"/>
    <w:p w:rsidR="00DF2605" w:rsidRDefault="00DF2605" w:rsidP="00DF2605">
      <w:pPr>
        <w:pStyle w:val="2"/>
      </w:pPr>
      <w:r>
        <w:t>J</w:t>
      </w:r>
      <w:r>
        <w:rPr>
          <w:rFonts w:hint="eastAsia"/>
        </w:rPr>
        <w:t>dk8</w:t>
      </w:r>
      <w:r>
        <w:rPr>
          <w:rFonts w:hint="eastAsia"/>
        </w:rPr>
        <w:t>新特性</w:t>
      </w:r>
    </w:p>
    <w:p w:rsidR="00DF2605" w:rsidRPr="00ED3024" w:rsidRDefault="00DF2605" w:rsidP="00DF2605">
      <w:pPr>
        <w:pStyle w:val="3"/>
      </w:pPr>
      <w:r>
        <w:rPr>
          <w:rFonts w:hint="eastAsia"/>
        </w:rPr>
        <w:t>java</w:t>
      </w:r>
      <w:r>
        <w:rPr>
          <w:rFonts w:hint="eastAsia"/>
        </w:rPr>
        <w:t>语言新特性</w:t>
      </w:r>
    </w:p>
    <w:p w:rsidR="00DF2605" w:rsidRDefault="00DF2605" w:rsidP="00DF2605">
      <w:pPr>
        <w:pStyle w:val="4"/>
      </w:pPr>
      <w:r>
        <w:rPr>
          <w:rFonts w:hint="eastAsia"/>
        </w:rPr>
        <w:t>1</w:t>
      </w:r>
      <w:r>
        <w:t xml:space="preserve"> </w:t>
      </w:r>
      <w:r>
        <w:rPr>
          <w:rFonts w:hint="eastAsia"/>
        </w:rPr>
        <w:t>lambda</w:t>
      </w:r>
      <w:r>
        <w:rPr>
          <w:rFonts w:hint="eastAsia"/>
        </w:rPr>
        <w:t>表达式</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Lambda表达式（也称为闭包）是整个Java 8发行版中最受期待的在Java语言层面上的改变，Lambda允许把函数作为一个方法的参数（函数作为参数传递进方法中），或者把代码看成数据：函数式程序员对这一概念非常熟悉。在JVM平台上的很多语言（Groovy，</w:t>
      </w:r>
      <w:hyperlink r:id="rId36" w:tgtFrame="_blank" w:history="1">
        <w:r>
          <w:rPr>
            <w:rStyle w:val="a5"/>
            <w:rFonts w:ascii="微软雅黑" w:eastAsia="微软雅黑" w:hAnsi="微软雅黑" w:hint="eastAsia"/>
            <w:color w:val="0099CC"/>
            <w:szCs w:val="21"/>
            <w:bdr w:val="none" w:sz="0" w:space="0" w:color="auto" w:frame="1"/>
            <w:shd w:val="clear" w:color="auto" w:fill="FFFFFF"/>
          </w:rPr>
          <w:t>Scala</w:t>
        </w:r>
      </w:hyperlink>
      <w:r>
        <w:rPr>
          <w:rFonts w:ascii="微软雅黑" w:eastAsia="微软雅黑" w:hAnsi="微软雅黑" w:hint="eastAsia"/>
          <w:color w:val="000000"/>
          <w:szCs w:val="21"/>
          <w:shd w:val="clear" w:color="auto" w:fill="FFFFFF"/>
        </w:rPr>
        <w:t>，……）从一开始就有Lambda，但是Java程序员不得不使用毫无新意的匿名类来代替lambda。</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lastRenderedPageBreak/>
        <w:t>在最简单的形式中，一个lambda可以由用逗号分隔的参数列表、–&gt;符号与函数体三部分表示。例如：</w:t>
      </w:r>
    </w:p>
    <w:p w:rsidR="00DF2605" w:rsidRPr="00205814" w:rsidRDefault="00DF2605" w:rsidP="00DF2605">
      <w:pPr>
        <w:rPr>
          <w:rStyle w:val="HTML"/>
          <w:rFonts w:asciiTheme="minorEastAsia" w:hAnsiTheme="minorEastAsia"/>
          <w:color w:val="000000"/>
          <w:szCs w:val="21"/>
        </w:rPr>
      </w:pPr>
      <w:r w:rsidRPr="00205814">
        <w:rPr>
          <w:rStyle w:val="HTML"/>
          <w:rFonts w:asciiTheme="minorEastAsia" w:hAnsiTheme="minorEastAsia"/>
          <w:color w:val="000000"/>
          <w:szCs w:val="21"/>
        </w:rPr>
        <w:t xml:space="preserve">Arrays.asList( </w:t>
      </w:r>
      <w:r w:rsidRPr="00205814">
        <w:rPr>
          <w:rStyle w:val="HTML"/>
          <w:rFonts w:asciiTheme="minorEastAsia" w:hAnsiTheme="minorEastAsia"/>
          <w:szCs w:val="21"/>
        </w:rPr>
        <w:t>"a"</w:t>
      </w:r>
      <w:r w:rsidRPr="00205814">
        <w:rPr>
          <w:rStyle w:val="HTML"/>
          <w:rFonts w:asciiTheme="minorEastAsia" w:hAnsiTheme="minorEastAsia"/>
          <w:color w:val="000000"/>
          <w:szCs w:val="21"/>
        </w:rPr>
        <w:t xml:space="preserve">, </w:t>
      </w:r>
      <w:r w:rsidRPr="00205814">
        <w:rPr>
          <w:rStyle w:val="HTML"/>
          <w:rFonts w:asciiTheme="minorEastAsia" w:hAnsiTheme="minorEastAsia"/>
          <w:szCs w:val="21"/>
        </w:rPr>
        <w:t>"b"</w:t>
      </w:r>
      <w:r w:rsidRPr="00205814">
        <w:rPr>
          <w:rStyle w:val="HTML"/>
          <w:rFonts w:asciiTheme="minorEastAsia" w:hAnsiTheme="minorEastAsia"/>
          <w:color w:val="000000"/>
          <w:szCs w:val="21"/>
        </w:rPr>
        <w:t xml:space="preserve">, </w:t>
      </w:r>
      <w:r w:rsidRPr="00205814">
        <w:rPr>
          <w:rStyle w:val="HTML"/>
          <w:rFonts w:asciiTheme="minorEastAsia" w:hAnsiTheme="minorEastAsia"/>
          <w:szCs w:val="21"/>
        </w:rPr>
        <w:t>"d"</w:t>
      </w:r>
      <w:r w:rsidRPr="00205814">
        <w:rPr>
          <w:rFonts w:asciiTheme="minorEastAsia" w:hAnsiTheme="minorEastAsia"/>
          <w:color w:val="000000"/>
          <w:szCs w:val="21"/>
          <w:shd w:val="clear" w:color="auto" w:fill="FFFFFF"/>
        </w:rPr>
        <w:t xml:space="preserve"> </w:t>
      </w:r>
      <w:r w:rsidRPr="00205814">
        <w:rPr>
          <w:rStyle w:val="HTML"/>
          <w:rFonts w:asciiTheme="minorEastAsia" w:hAnsiTheme="minorEastAsia"/>
          <w:color w:val="000000"/>
          <w:szCs w:val="21"/>
        </w:rPr>
        <w:t>).forEach( e -&gt; System.out.println( e ) );</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参数e的类型是由编译器推测出来的。同时，你也可以通过把参数类型与参数包括在括号中的形式直接给出参数的类型：</w:t>
      </w:r>
    </w:p>
    <w:p w:rsidR="00DF2605" w:rsidRPr="00205814" w:rsidRDefault="00DF2605" w:rsidP="00DF2605">
      <w:pPr>
        <w:rPr>
          <w:rStyle w:val="HTML"/>
          <w:rFonts w:asciiTheme="minorEastAsia" w:hAnsiTheme="minorEastAsia"/>
          <w:color w:val="000000"/>
          <w:szCs w:val="21"/>
        </w:rPr>
      </w:pPr>
      <w:r w:rsidRPr="00205814">
        <w:rPr>
          <w:rStyle w:val="HTML"/>
          <w:rFonts w:asciiTheme="minorEastAsia" w:hAnsiTheme="minorEastAsia"/>
          <w:color w:val="000000"/>
          <w:szCs w:val="21"/>
        </w:rPr>
        <w:t>Arrays.asList( "a", "b", "d"</w:t>
      </w:r>
      <w:r w:rsidRPr="00205814">
        <w:rPr>
          <w:rStyle w:val="HTML"/>
          <w:rFonts w:asciiTheme="minorEastAsia" w:hAnsiTheme="minorEastAsia"/>
          <w:szCs w:val="21"/>
        </w:rPr>
        <w:t xml:space="preserve"> </w:t>
      </w:r>
      <w:r w:rsidRPr="00205814">
        <w:rPr>
          <w:rStyle w:val="HTML"/>
          <w:rFonts w:asciiTheme="minorEastAsia" w:hAnsiTheme="minorEastAsia"/>
          <w:color w:val="000000"/>
          <w:szCs w:val="21"/>
        </w:rPr>
        <w:t>).forEach( ( String e ) -&gt; System.out.println( e ) );</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在某些情况下lambda的函数体会更加复杂，这时可以把函数体放到在一对花括号中，就像在Java中定义普通函数一样。例如：</w:t>
      </w:r>
    </w:p>
    <w:p w:rsidR="00DF2605" w:rsidRPr="00205814" w:rsidRDefault="00DF2605" w:rsidP="00DF2605">
      <w:pPr>
        <w:widowControl/>
        <w:jc w:val="left"/>
        <w:rPr>
          <w:rFonts w:ascii="Consolas" w:eastAsia="宋体" w:hAnsi="Consolas" w:cs="宋体"/>
          <w:color w:val="000000"/>
          <w:kern w:val="0"/>
          <w:szCs w:val="21"/>
        </w:rPr>
      </w:pPr>
      <w:r w:rsidRPr="00205814">
        <w:rPr>
          <w:rFonts w:ascii="宋体" w:eastAsia="宋体" w:hAnsi="宋体" w:cs="宋体"/>
          <w:color w:val="000000"/>
          <w:kern w:val="0"/>
          <w:szCs w:val="21"/>
        </w:rPr>
        <w:t>Arrays.asList( "a", "b", "d"</w:t>
      </w:r>
      <w:r w:rsidRPr="00205814">
        <w:rPr>
          <w:rFonts w:ascii="Consolas" w:eastAsia="宋体" w:hAnsi="Consolas" w:cs="宋体"/>
          <w:color w:val="000000"/>
          <w:kern w:val="0"/>
          <w:szCs w:val="21"/>
        </w:rPr>
        <w:t xml:space="preserve"> </w:t>
      </w:r>
      <w:r w:rsidRPr="00205814">
        <w:rPr>
          <w:rFonts w:ascii="宋体" w:eastAsia="宋体" w:hAnsi="宋体" w:cs="宋体"/>
          <w:color w:val="000000"/>
          <w:kern w:val="0"/>
          <w:szCs w:val="21"/>
        </w:rPr>
        <w:t>).forEach( e -&gt; {</w:t>
      </w:r>
    </w:p>
    <w:p w:rsidR="00DF2605" w:rsidRPr="00205814" w:rsidRDefault="00DF2605" w:rsidP="00DF2605">
      <w:pPr>
        <w:widowControl/>
        <w:jc w:val="left"/>
        <w:rPr>
          <w:rFonts w:ascii="Consolas" w:eastAsia="宋体" w:hAnsi="Consolas" w:cs="宋体"/>
          <w:color w:val="000000"/>
          <w:kern w:val="0"/>
          <w:szCs w:val="21"/>
        </w:rPr>
      </w:pPr>
      <w:r w:rsidRPr="00205814">
        <w:rPr>
          <w:rFonts w:ascii="宋体" w:eastAsia="宋体" w:hAnsi="宋体" w:cs="宋体"/>
          <w:color w:val="000000"/>
          <w:kern w:val="0"/>
          <w:szCs w:val="21"/>
        </w:rPr>
        <w:t>    System.out.print( e );</w:t>
      </w:r>
    </w:p>
    <w:p w:rsidR="00DF2605" w:rsidRPr="00205814" w:rsidRDefault="00DF2605" w:rsidP="00DF2605">
      <w:pPr>
        <w:widowControl/>
        <w:jc w:val="left"/>
        <w:rPr>
          <w:rFonts w:ascii="Consolas" w:eastAsia="宋体" w:hAnsi="Consolas" w:cs="宋体"/>
          <w:color w:val="000000"/>
          <w:kern w:val="0"/>
          <w:szCs w:val="21"/>
        </w:rPr>
      </w:pPr>
      <w:r w:rsidRPr="00205814">
        <w:rPr>
          <w:rFonts w:ascii="宋体" w:eastAsia="宋体" w:hAnsi="宋体" w:cs="宋体"/>
          <w:color w:val="000000"/>
          <w:kern w:val="0"/>
          <w:szCs w:val="21"/>
        </w:rPr>
        <w:t>    System.out.print( e );</w:t>
      </w:r>
    </w:p>
    <w:p w:rsidR="00DF2605" w:rsidRPr="00205814" w:rsidRDefault="00DF2605" w:rsidP="00DF2605">
      <w:pPr>
        <w:widowControl/>
        <w:jc w:val="left"/>
        <w:rPr>
          <w:rFonts w:ascii="Consolas" w:eastAsia="宋体" w:hAnsi="Consolas" w:cs="宋体"/>
          <w:color w:val="000000"/>
          <w:kern w:val="0"/>
          <w:szCs w:val="21"/>
        </w:rPr>
      </w:pPr>
      <w:r w:rsidRPr="00205814">
        <w:rPr>
          <w:rFonts w:ascii="宋体" w:eastAsia="宋体" w:hAnsi="宋体" w:cs="宋体"/>
          <w:color w:val="000000"/>
          <w:kern w:val="0"/>
          <w:szCs w:val="21"/>
        </w:rPr>
        <w:t>} );</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Lambda可以引用类的成员变量与局部变量（如果这些变量不是final的话，它们会被隐含的转为final，这样效率更高）。例如，下面两个代码片段是等价的：</w:t>
      </w:r>
    </w:p>
    <w:p w:rsidR="00DF2605" w:rsidRPr="00205814" w:rsidRDefault="00DF2605" w:rsidP="00DF2605">
      <w:pPr>
        <w:widowControl/>
        <w:jc w:val="left"/>
        <w:rPr>
          <w:rFonts w:ascii="Consolas" w:eastAsia="宋体" w:hAnsi="Consolas" w:cs="宋体"/>
          <w:color w:val="000000"/>
          <w:kern w:val="0"/>
          <w:szCs w:val="21"/>
        </w:rPr>
      </w:pPr>
      <w:r w:rsidRPr="00205814">
        <w:rPr>
          <w:rFonts w:ascii="宋体" w:eastAsia="宋体" w:hAnsi="宋体" w:cs="宋体"/>
          <w:color w:val="000000"/>
          <w:kern w:val="0"/>
          <w:szCs w:val="21"/>
        </w:rPr>
        <w:t>String separator = ",";</w:t>
      </w:r>
    </w:p>
    <w:p w:rsidR="00DF2605" w:rsidRPr="00205814" w:rsidRDefault="00DF2605" w:rsidP="00DF2605">
      <w:pPr>
        <w:widowControl/>
        <w:jc w:val="left"/>
        <w:rPr>
          <w:rFonts w:ascii="Consolas" w:eastAsia="宋体" w:hAnsi="Consolas" w:cs="宋体"/>
          <w:color w:val="000000"/>
          <w:kern w:val="0"/>
          <w:szCs w:val="21"/>
        </w:rPr>
      </w:pPr>
      <w:r w:rsidRPr="00205814">
        <w:rPr>
          <w:rFonts w:ascii="宋体" w:eastAsia="宋体" w:hAnsi="宋体" w:cs="宋体"/>
          <w:color w:val="000000"/>
          <w:kern w:val="0"/>
          <w:szCs w:val="21"/>
        </w:rPr>
        <w:t>Arrays.asList( "a", "b", "d"</w:t>
      </w:r>
      <w:r w:rsidRPr="00205814">
        <w:rPr>
          <w:rFonts w:ascii="Consolas" w:eastAsia="宋体" w:hAnsi="Consolas" w:cs="宋体"/>
          <w:color w:val="000000"/>
          <w:kern w:val="0"/>
          <w:szCs w:val="21"/>
        </w:rPr>
        <w:t xml:space="preserve"> </w:t>
      </w:r>
      <w:r w:rsidRPr="00205814">
        <w:rPr>
          <w:rFonts w:ascii="宋体" w:eastAsia="宋体" w:hAnsi="宋体" w:cs="宋体"/>
          <w:color w:val="000000"/>
          <w:kern w:val="0"/>
          <w:szCs w:val="21"/>
        </w:rPr>
        <w:t xml:space="preserve">).forEach( </w:t>
      </w:r>
    </w:p>
    <w:p w:rsidR="00DF2605" w:rsidRPr="00205814" w:rsidRDefault="00DF2605" w:rsidP="00DF2605">
      <w:pPr>
        <w:widowControl/>
        <w:jc w:val="left"/>
        <w:rPr>
          <w:rFonts w:ascii="Consolas" w:eastAsia="宋体" w:hAnsi="Consolas" w:cs="宋体"/>
          <w:color w:val="000000"/>
          <w:kern w:val="0"/>
          <w:szCs w:val="21"/>
        </w:rPr>
      </w:pPr>
      <w:r w:rsidRPr="00205814">
        <w:rPr>
          <w:rFonts w:ascii="宋体" w:eastAsia="宋体" w:hAnsi="宋体" w:cs="宋体"/>
          <w:color w:val="000000"/>
          <w:kern w:val="0"/>
          <w:szCs w:val="21"/>
        </w:rPr>
        <w:t>    ( String e ) -&gt; System.out.print( e + separator ) );</w:t>
      </w:r>
    </w:p>
    <w:p w:rsidR="00DF2605" w:rsidRPr="00205814" w:rsidRDefault="00DF2605" w:rsidP="00DF2605">
      <w:pPr>
        <w:rPr>
          <w:rStyle w:val="HTML"/>
          <w:rFonts w:asciiTheme="minorEastAsia" w:hAnsiTheme="minorEastAsia"/>
          <w:color w:val="000000"/>
          <w:szCs w:val="21"/>
        </w:rPr>
      </w:pPr>
      <w:r w:rsidRPr="00205814">
        <w:rPr>
          <w:rStyle w:val="HTML"/>
          <w:rFonts w:asciiTheme="minorEastAsia" w:hAnsiTheme="minorEastAsia" w:hint="eastAsia"/>
          <w:color w:val="000000"/>
          <w:szCs w:val="21"/>
        </w:rPr>
        <w:t>和</w:t>
      </w:r>
    </w:p>
    <w:p w:rsidR="00DF2605" w:rsidRPr="00205814" w:rsidRDefault="00DF2605" w:rsidP="00DF2605">
      <w:pPr>
        <w:widowControl/>
        <w:jc w:val="left"/>
        <w:rPr>
          <w:rFonts w:ascii="宋体" w:eastAsia="宋体" w:hAnsi="宋体" w:cs="宋体"/>
          <w:color w:val="000000"/>
          <w:kern w:val="0"/>
          <w:szCs w:val="21"/>
        </w:rPr>
      </w:pPr>
      <w:r w:rsidRPr="00205814">
        <w:rPr>
          <w:rFonts w:ascii="宋体" w:eastAsia="宋体" w:hAnsi="宋体" w:cs="宋体"/>
          <w:color w:val="000000"/>
          <w:kern w:val="0"/>
          <w:szCs w:val="21"/>
        </w:rPr>
        <w:t>final String separator = ",";</w:t>
      </w:r>
    </w:p>
    <w:p w:rsidR="00DF2605" w:rsidRPr="00205814" w:rsidRDefault="00DF2605" w:rsidP="00DF2605">
      <w:pPr>
        <w:widowControl/>
        <w:jc w:val="left"/>
        <w:rPr>
          <w:rFonts w:ascii="宋体" w:eastAsia="宋体" w:hAnsi="宋体" w:cs="宋体"/>
          <w:color w:val="000000"/>
          <w:kern w:val="0"/>
          <w:szCs w:val="21"/>
        </w:rPr>
      </w:pPr>
      <w:r w:rsidRPr="00205814">
        <w:rPr>
          <w:rFonts w:ascii="宋体" w:eastAsia="宋体" w:hAnsi="宋体" w:cs="宋体"/>
          <w:color w:val="000000"/>
          <w:kern w:val="0"/>
          <w:szCs w:val="21"/>
        </w:rPr>
        <w:t xml:space="preserve">Arrays.asList( "a", "b", "d" ).forEach( </w:t>
      </w:r>
    </w:p>
    <w:p w:rsidR="00DF2605" w:rsidRPr="00205814" w:rsidRDefault="00DF2605" w:rsidP="00DF2605">
      <w:pPr>
        <w:widowControl/>
        <w:jc w:val="left"/>
        <w:rPr>
          <w:rFonts w:ascii="宋体" w:eastAsia="宋体" w:hAnsi="宋体" w:cs="宋体"/>
          <w:color w:val="000000"/>
          <w:kern w:val="0"/>
          <w:szCs w:val="21"/>
        </w:rPr>
      </w:pPr>
      <w:r w:rsidRPr="00205814">
        <w:rPr>
          <w:rFonts w:ascii="宋体" w:eastAsia="宋体" w:hAnsi="宋体" w:cs="宋体"/>
          <w:color w:val="000000"/>
          <w:kern w:val="0"/>
          <w:szCs w:val="21"/>
        </w:rPr>
        <w:t>    ( String e ) -&gt; System.out.print( e + separator ) );</w:t>
      </w:r>
    </w:p>
    <w:p w:rsidR="00DF2605" w:rsidRPr="00205814" w:rsidRDefault="00DF2605" w:rsidP="00DF2605">
      <w:pPr>
        <w:rPr>
          <w:rStyle w:val="HTML"/>
          <w:rFonts w:asciiTheme="minorEastAsia" w:hAnsiTheme="minorEastAsia"/>
          <w:color w:val="000000"/>
          <w:sz w:val="18"/>
          <w:szCs w:val="18"/>
        </w:rPr>
      </w:pPr>
      <w:r>
        <w:rPr>
          <w:rFonts w:ascii="微软雅黑" w:eastAsia="微软雅黑" w:hAnsi="微软雅黑" w:hint="eastAsia"/>
          <w:color w:val="000000"/>
          <w:szCs w:val="21"/>
          <w:shd w:val="clear" w:color="auto" w:fill="FFFFFF"/>
        </w:rPr>
        <w:t>Lambda可能会返回一个值。返回值的类型也是由编译器推测出来的。如果lambda的函数体只有一行的话，那么没有必要显式使用return语句。下面两个代码片段是等价的：</w:t>
      </w:r>
    </w:p>
    <w:p w:rsidR="00DF2605" w:rsidRDefault="00DF2605" w:rsidP="00DF2605">
      <w:pPr>
        <w:rPr>
          <w:rStyle w:val="HTML"/>
          <w:color w:val="000000"/>
          <w:szCs w:val="21"/>
        </w:rPr>
      </w:pPr>
      <w:r w:rsidRPr="00205814">
        <w:rPr>
          <w:rStyle w:val="HTML"/>
          <w:color w:val="000000"/>
          <w:szCs w:val="21"/>
        </w:rPr>
        <w:t xml:space="preserve">Arrays.asList( </w:t>
      </w:r>
      <w:r w:rsidRPr="00205814">
        <w:rPr>
          <w:rStyle w:val="HTML"/>
          <w:szCs w:val="21"/>
        </w:rPr>
        <w:t>"a"</w:t>
      </w:r>
      <w:r w:rsidRPr="00205814">
        <w:rPr>
          <w:rStyle w:val="HTML"/>
          <w:color w:val="000000"/>
          <w:szCs w:val="21"/>
        </w:rPr>
        <w:t xml:space="preserve">, </w:t>
      </w:r>
      <w:r w:rsidRPr="00205814">
        <w:rPr>
          <w:rStyle w:val="HTML"/>
          <w:szCs w:val="21"/>
        </w:rPr>
        <w:t>"b"</w:t>
      </w:r>
      <w:r w:rsidRPr="00205814">
        <w:rPr>
          <w:rStyle w:val="HTML"/>
          <w:color w:val="000000"/>
          <w:szCs w:val="21"/>
        </w:rPr>
        <w:t xml:space="preserve">, </w:t>
      </w:r>
      <w:r w:rsidRPr="00205814">
        <w:rPr>
          <w:rStyle w:val="HTML"/>
          <w:szCs w:val="21"/>
        </w:rPr>
        <w:t>"d"</w:t>
      </w:r>
      <w:r w:rsidRPr="00205814">
        <w:rPr>
          <w:rFonts w:ascii="Consolas" w:hAnsi="Consolas"/>
          <w:color w:val="000000"/>
          <w:szCs w:val="21"/>
          <w:shd w:val="clear" w:color="auto" w:fill="FFFFFF"/>
        </w:rPr>
        <w:t xml:space="preserve"> </w:t>
      </w:r>
      <w:r w:rsidRPr="00205814">
        <w:rPr>
          <w:rStyle w:val="HTML"/>
          <w:color w:val="000000"/>
          <w:szCs w:val="21"/>
        </w:rPr>
        <w:t>).sort( ( e1, e2 ) -&gt; e1.compareTo( e2 ) );</w:t>
      </w:r>
    </w:p>
    <w:p w:rsidR="00DF2605" w:rsidRDefault="00DF2605" w:rsidP="00DF2605">
      <w:pPr>
        <w:rPr>
          <w:rStyle w:val="HTML"/>
          <w:color w:val="000000"/>
          <w:szCs w:val="21"/>
        </w:rPr>
      </w:pPr>
      <w:r>
        <w:rPr>
          <w:rStyle w:val="HTML"/>
          <w:rFonts w:hint="eastAsia"/>
          <w:color w:val="000000"/>
          <w:szCs w:val="21"/>
        </w:rPr>
        <w:t>和</w:t>
      </w:r>
    </w:p>
    <w:p w:rsidR="00DF2605" w:rsidRPr="00205814" w:rsidRDefault="00DF2605" w:rsidP="00DF2605">
      <w:pPr>
        <w:widowControl/>
        <w:jc w:val="left"/>
        <w:rPr>
          <w:rFonts w:ascii="Consolas" w:eastAsia="宋体" w:hAnsi="Consolas" w:cs="宋体"/>
          <w:color w:val="000000"/>
          <w:kern w:val="0"/>
          <w:szCs w:val="21"/>
        </w:rPr>
      </w:pPr>
      <w:r w:rsidRPr="00205814">
        <w:rPr>
          <w:rFonts w:ascii="宋体" w:eastAsia="宋体" w:hAnsi="宋体" w:cs="宋体"/>
          <w:color w:val="000000"/>
          <w:kern w:val="0"/>
          <w:szCs w:val="21"/>
        </w:rPr>
        <w:t>Arrays.asList( "a", "b", "d"</w:t>
      </w:r>
      <w:r w:rsidRPr="00205814">
        <w:rPr>
          <w:rFonts w:ascii="Consolas" w:eastAsia="宋体" w:hAnsi="Consolas" w:cs="宋体"/>
          <w:color w:val="000000"/>
          <w:kern w:val="0"/>
          <w:szCs w:val="21"/>
        </w:rPr>
        <w:t xml:space="preserve"> </w:t>
      </w:r>
      <w:r w:rsidRPr="00205814">
        <w:rPr>
          <w:rFonts w:ascii="宋体" w:eastAsia="宋体" w:hAnsi="宋体" w:cs="宋体"/>
          <w:color w:val="000000"/>
          <w:kern w:val="0"/>
          <w:szCs w:val="21"/>
        </w:rPr>
        <w:t>).sort( ( e1, e2 ) -&gt; {</w:t>
      </w:r>
    </w:p>
    <w:p w:rsidR="00DF2605" w:rsidRPr="00205814" w:rsidRDefault="00DF2605" w:rsidP="00DF2605">
      <w:pPr>
        <w:widowControl/>
        <w:jc w:val="left"/>
        <w:rPr>
          <w:rFonts w:ascii="Consolas" w:eastAsia="宋体" w:hAnsi="Consolas" w:cs="宋体"/>
          <w:color w:val="000000"/>
          <w:kern w:val="0"/>
          <w:szCs w:val="21"/>
        </w:rPr>
      </w:pPr>
      <w:r w:rsidRPr="00205814">
        <w:rPr>
          <w:rFonts w:ascii="宋体" w:eastAsia="宋体" w:hAnsi="宋体" w:cs="宋体"/>
          <w:color w:val="000000"/>
          <w:kern w:val="0"/>
          <w:szCs w:val="21"/>
        </w:rPr>
        <w:t>    int</w:t>
      </w:r>
      <w:r w:rsidRPr="00205814">
        <w:rPr>
          <w:rFonts w:ascii="Consolas" w:eastAsia="宋体" w:hAnsi="Consolas" w:cs="宋体"/>
          <w:color w:val="000000"/>
          <w:kern w:val="0"/>
          <w:szCs w:val="21"/>
        </w:rPr>
        <w:t xml:space="preserve"> </w:t>
      </w:r>
      <w:r w:rsidRPr="00205814">
        <w:rPr>
          <w:rFonts w:ascii="宋体" w:eastAsia="宋体" w:hAnsi="宋体" w:cs="宋体"/>
          <w:color w:val="000000"/>
          <w:kern w:val="0"/>
          <w:szCs w:val="21"/>
        </w:rPr>
        <w:t>result = e1.compareTo( e2 );</w:t>
      </w:r>
    </w:p>
    <w:p w:rsidR="00DF2605" w:rsidRPr="00205814" w:rsidRDefault="00DF2605" w:rsidP="00DF2605">
      <w:pPr>
        <w:widowControl/>
        <w:jc w:val="left"/>
        <w:rPr>
          <w:rFonts w:ascii="Consolas" w:eastAsia="宋体" w:hAnsi="Consolas" w:cs="宋体"/>
          <w:color w:val="000000"/>
          <w:kern w:val="0"/>
          <w:szCs w:val="21"/>
        </w:rPr>
      </w:pPr>
      <w:r w:rsidRPr="00205814">
        <w:rPr>
          <w:rFonts w:ascii="宋体" w:eastAsia="宋体" w:hAnsi="宋体" w:cs="宋体"/>
          <w:color w:val="000000"/>
          <w:kern w:val="0"/>
          <w:szCs w:val="21"/>
        </w:rPr>
        <w:t>    return</w:t>
      </w:r>
      <w:r w:rsidRPr="00205814">
        <w:rPr>
          <w:rFonts w:ascii="Consolas" w:eastAsia="宋体" w:hAnsi="Consolas" w:cs="宋体"/>
          <w:color w:val="000000"/>
          <w:kern w:val="0"/>
          <w:szCs w:val="21"/>
        </w:rPr>
        <w:t xml:space="preserve"> </w:t>
      </w:r>
      <w:r w:rsidRPr="00205814">
        <w:rPr>
          <w:rFonts w:ascii="宋体" w:eastAsia="宋体" w:hAnsi="宋体" w:cs="宋体"/>
          <w:color w:val="000000"/>
          <w:kern w:val="0"/>
          <w:szCs w:val="21"/>
        </w:rPr>
        <w:t>result;</w:t>
      </w:r>
    </w:p>
    <w:p w:rsidR="00DF2605" w:rsidRDefault="00DF2605" w:rsidP="00DF2605">
      <w:pPr>
        <w:widowControl/>
        <w:jc w:val="left"/>
        <w:rPr>
          <w:rFonts w:ascii="宋体" w:eastAsia="宋体" w:hAnsi="宋体" w:cs="宋体"/>
          <w:color w:val="000000"/>
          <w:kern w:val="0"/>
          <w:szCs w:val="21"/>
        </w:rPr>
      </w:pPr>
      <w:r w:rsidRPr="00205814">
        <w:rPr>
          <w:rFonts w:ascii="宋体" w:eastAsia="宋体" w:hAnsi="宋体" w:cs="宋体"/>
          <w:color w:val="000000"/>
          <w:kern w:val="0"/>
          <w:szCs w:val="21"/>
        </w:rPr>
        <w:t>} );</w:t>
      </w:r>
    </w:p>
    <w:p w:rsidR="00DF2605" w:rsidRDefault="00DF2605" w:rsidP="00DF2605">
      <w:pPr>
        <w:widowControl/>
        <w:jc w:val="left"/>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Lambda是Java 8最大的卖点。它具有吸引越来越多程序员到Java平台上的潜力，并且能够在纯Java语言环境中提供一种优雅的方式来支持函数式编程。</w:t>
      </w:r>
    </w:p>
    <w:p w:rsidR="00DF2605" w:rsidRPr="00205814" w:rsidRDefault="00DF2605" w:rsidP="00DF2605">
      <w:pPr>
        <w:widowControl/>
        <w:jc w:val="left"/>
        <w:rPr>
          <w:rFonts w:ascii="Consolas" w:eastAsia="宋体" w:hAnsi="Consolas" w:cs="宋体"/>
          <w:color w:val="000000"/>
          <w:kern w:val="0"/>
          <w:szCs w:val="21"/>
        </w:rPr>
      </w:pPr>
    </w:p>
    <w:p w:rsidR="00DF2605" w:rsidRDefault="00DF2605" w:rsidP="00DF2605">
      <w:pPr>
        <w:rPr>
          <w:szCs w:val="21"/>
        </w:rPr>
      </w:pPr>
      <w:r>
        <w:rPr>
          <w:rFonts w:hint="eastAsia"/>
          <w:szCs w:val="21"/>
        </w:rPr>
        <w:t>例子：</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Lambda {</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ab/>
        <w:t xml:space="preserve"> * </w:t>
      </w:r>
      <w:r>
        <w:rPr>
          <w:rFonts w:ascii="Courier New" w:hAnsi="Courier New" w:cs="Courier New"/>
          <w:color w:val="3F7F5F"/>
          <w:kern w:val="0"/>
          <w:sz w:val="20"/>
          <w:szCs w:val="20"/>
        </w:rPr>
        <w:t>使用匿名内部类，然后重写方法</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ab/>
        <w:t xml:space="preserve"> */</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@Test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test1() {</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arr</w:t>
      </w:r>
      <w:r>
        <w:rPr>
          <w:rFonts w:ascii="Courier New" w:hAnsi="Courier New" w:cs="Courier New"/>
          <w:color w:val="000000"/>
          <w:kern w:val="0"/>
          <w:sz w:val="20"/>
          <w:szCs w:val="20"/>
        </w:rPr>
        <w:t xml:space="preserve"> = {2,3,1,55,2,12};</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Arrays.</w:t>
      </w:r>
      <w:r>
        <w:rPr>
          <w:rFonts w:ascii="Courier New" w:hAnsi="Courier New" w:cs="Courier New"/>
          <w:i/>
          <w:iCs/>
          <w:color w:val="000000"/>
          <w:kern w:val="0"/>
          <w:sz w:val="20"/>
          <w:szCs w:val="20"/>
        </w:rPr>
        <w:t>sort</w:t>
      </w:r>
      <w:r>
        <w:rPr>
          <w:rFonts w:ascii="Courier New" w:hAnsi="Courier New" w:cs="Courier New"/>
          <w:color w:val="000000"/>
          <w:kern w:val="0"/>
          <w:sz w:val="20"/>
          <w:szCs w:val="20"/>
        </w:rPr>
        <w:t>(</w:t>
      </w:r>
      <w:r>
        <w:rPr>
          <w:rFonts w:ascii="Courier New" w:hAnsi="Courier New" w:cs="Courier New"/>
          <w:color w:val="6A3E3E"/>
          <w:kern w:val="0"/>
          <w:sz w:val="20"/>
          <w:szCs w:val="20"/>
        </w:rPr>
        <w:t>arr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Comparator&lt;Integer&gt;() {</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compare(Integer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Integer </w:t>
      </w:r>
      <w:r>
        <w:rPr>
          <w:rFonts w:ascii="Courier New" w:hAnsi="Courier New" w:cs="Courier New"/>
          <w:color w:val="6A3E3E"/>
          <w:kern w:val="0"/>
          <w:sz w:val="20"/>
          <w:szCs w:val="20"/>
        </w:rPr>
        <w:t>j</w:t>
      </w:r>
      <w:r>
        <w:rPr>
          <w:rFonts w:ascii="Courier New" w:hAnsi="Courier New" w:cs="Courier New"/>
          <w:color w:val="000000"/>
          <w:kern w:val="0"/>
          <w:sz w:val="20"/>
          <w:szCs w:val="20"/>
        </w:rPr>
        <w:t>) {</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j</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(Integer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arr</w:t>
      </w:r>
      <w:r>
        <w:rPr>
          <w:rFonts w:ascii="Courier New" w:hAnsi="Courier New" w:cs="Courier New"/>
          <w:color w:val="000000"/>
          <w:kern w:val="0"/>
          <w:sz w:val="20"/>
          <w:szCs w:val="20"/>
        </w:rPr>
        <w:t>) {</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ab/>
        <w:t xml:space="preserve"> * </w:t>
      </w:r>
      <w:r>
        <w:rPr>
          <w:rFonts w:ascii="Courier New" w:hAnsi="Courier New" w:cs="Courier New"/>
          <w:color w:val="3F7F5F"/>
          <w:kern w:val="0"/>
          <w:sz w:val="20"/>
          <w:szCs w:val="20"/>
        </w:rPr>
        <w:t>在</w:t>
      </w:r>
      <w:r>
        <w:rPr>
          <w:rFonts w:ascii="Courier New" w:hAnsi="Courier New" w:cs="Courier New"/>
          <w:color w:val="3F7F5F"/>
          <w:kern w:val="0"/>
          <w:sz w:val="20"/>
          <w:szCs w:val="20"/>
        </w:rPr>
        <w:t>jdk8</w:t>
      </w:r>
      <w:r>
        <w:rPr>
          <w:rFonts w:ascii="Courier New" w:hAnsi="Courier New" w:cs="Courier New"/>
          <w:color w:val="3F7F5F"/>
          <w:kern w:val="0"/>
          <w:sz w:val="20"/>
          <w:szCs w:val="20"/>
        </w:rPr>
        <w:t>中不需要匿名内部类了，可以采用函数式编程，允许函数作为方法的参数，直接把程序看成数据</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ab/>
        <w:t xml:space="preserve"> */</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@Test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test2() {</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arr</w:t>
      </w:r>
      <w:r>
        <w:rPr>
          <w:rFonts w:ascii="Courier New" w:hAnsi="Courier New" w:cs="Courier New"/>
          <w:color w:val="000000"/>
          <w:kern w:val="0"/>
          <w:sz w:val="20"/>
          <w:szCs w:val="20"/>
        </w:rPr>
        <w:t xml:space="preserve"> = {2,3,1,55,2,12};</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Arrays.sort(</w:t>
      </w:r>
      <w:r>
        <w:rPr>
          <w:rFonts w:ascii="Courier New" w:hAnsi="Courier New" w:cs="Courier New"/>
          <w:color w:val="3F7F5F"/>
          <w:kern w:val="0"/>
          <w:sz w:val="20"/>
          <w:szCs w:val="20"/>
          <w:u w:val="single"/>
        </w:rPr>
        <w:t>arr</w:t>
      </w:r>
      <w:r>
        <w:rPr>
          <w:rFonts w:ascii="Courier New" w:hAnsi="Courier New" w:cs="Courier New"/>
          <w:color w:val="3F7F5F"/>
          <w:kern w:val="0"/>
          <w:sz w:val="20"/>
          <w:szCs w:val="20"/>
        </w:rPr>
        <w:t>,(a,b)-&gt;{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r>
        <w:rPr>
          <w:rFonts w:ascii="Courier New" w:hAnsi="Courier New" w:cs="Courier New"/>
          <w:color w:val="3F7F5F"/>
          <w:kern w:val="0"/>
          <w:sz w:val="20"/>
          <w:szCs w:val="20"/>
        </w:rPr>
        <w:tab/>
        <w:t>return b-a;</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这里编译器可以自动推</w:t>
      </w:r>
      <w:r>
        <w:rPr>
          <w:rFonts w:ascii="Courier New" w:hAnsi="Courier New" w:cs="Courier New" w:hint="eastAsia"/>
          <w:color w:val="3F7F5F"/>
          <w:kern w:val="0"/>
          <w:sz w:val="20"/>
          <w:szCs w:val="20"/>
        </w:rPr>
        <w:t>测</w:t>
      </w:r>
      <w:r>
        <w:rPr>
          <w:rFonts w:ascii="Courier New" w:hAnsi="Courier New" w:cs="Courier New"/>
          <w:color w:val="3F7F5F"/>
          <w:kern w:val="0"/>
          <w:sz w:val="20"/>
          <w:szCs w:val="20"/>
        </w:rPr>
        <w:t>出参数</w:t>
      </w:r>
      <w:r>
        <w:rPr>
          <w:rFonts w:ascii="Courier New" w:hAnsi="Courier New" w:cs="Courier New"/>
          <w:color w:val="3F7F5F"/>
          <w:kern w:val="0"/>
          <w:sz w:val="20"/>
          <w:szCs w:val="20"/>
        </w:rPr>
        <w:t>a</w:t>
      </w:r>
      <w:r>
        <w:rPr>
          <w:rFonts w:ascii="Courier New" w:hAnsi="Courier New" w:cs="Courier New"/>
          <w:color w:val="3F7F5F"/>
          <w:kern w:val="0"/>
          <w:sz w:val="20"/>
          <w:szCs w:val="20"/>
        </w:rPr>
        <w:t>和</w:t>
      </w:r>
      <w:r>
        <w:rPr>
          <w:rFonts w:ascii="Courier New" w:hAnsi="Courier New" w:cs="Courier New"/>
          <w:color w:val="3F7F5F"/>
          <w:kern w:val="0"/>
          <w:sz w:val="20"/>
          <w:szCs w:val="20"/>
        </w:rPr>
        <w:t>b</w:t>
      </w:r>
      <w:r>
        <w:rPr>
          <w:rFonts w:ascii="Courier New" w:hAnsi="Courier New" w:cs="Courier New"/>
          <w:color w:val="3F7F5F"/>
          <w:kern w:val="0"/>
          <w:sz w:val="20"/>
          <w:szCs w:val="20"/>
        </w:rPr>
        <w:t>的类型</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Arrays.</w:t>
      </w:r>
      <w:r>
        <w:rPr>
          <w:rFonts w:ascii="Courier New" w:hAnsi="Courier New" w:cs="Courier New"/>
          <w:i/>
          <w:iCs/>
          <w:color w:val="000000"/>
          <w:kern w:val="0"/>
          <w:sz w:val="20"/>
          <w:szCs w:val="20"/>
        </w:rPr>
        <w:t>sort</w:t>
      </w:r>
      <w:r>
        <w:rPr>
          <w:rFonts w:ascii="Courier New" w:hAnsi="Courier New" w:cs="Courier New"/>
          <w:color w:val="000000"/>
          <w:kern w:val="0"/>
          <w:sz w:val="20"/>
          <w:szCs w:val="20"/>
        </w:rPr>
        <w:t>(</w:t>
      </w:r>
      <w:r>
        <w:rPr>
          <w:rFonts w:ascii="Courier New" w:hAnsi="Courier New" w:cs="Courier New"/>
          <w:color w:val="6A3E3E"/>
          <w:kern w:val="0"/>
          <w:sz w:val="20"/>
          <w:szCs w:val="20"/>
        </w:rPr>
        <w:t>arr</w:t>
      </w:r>
      <w:r>
        <w:rPr>
          <w:rFonts w:ascii="Courier New" w:hAnsi="Courier New" w:cs="Courier New"/>
          <w:color w:val="000000"/>
          <w:kern w:val="0"/>
          <w:sz w:val="20"/>
          <w:szCs w:val="20"/>
        </w:rPr>
        <w:t>,(</w:t>
      </w:r>
      <w:r>
        <w:rPr>
          <w:rFonts w:ascii="Courier New" w:hAnsi="Courier New" w:cs="Courier New"/>
          <w:color w:val="6A3E3E"/>
          <w:kern w:val="0"/>
          <w:sz w:val="20"/>
          <w:szCs w:val="20"/>
        </w:rPr>
        <w:t>a</w:t>
      </w:r>
      <w:r>
        <w:rPr>
          <w:rFonts w:ascii="Courier New" w:hAnsi="Courier New" w:cs="Courier New"/>
          <w:color w:val="000000"/>
          <w:kern w:val="0"/>
          <w:sz w:val="20"/>
          <w:szCs w:val="20"/>
        </w:rPr>
        <w:t>,</w:t>
      </w:r>
      <w:r>
        <w:rPr>
          <w:rFonts w:ascii="Courier New" w:hAnsi="Courier New" w:cs="Courier New"/>
          <w:color w:val="6A3E3E"/>
          <w:kern w:val="0"/>
          <w:sz w:val="20"/>
          <w:szCs w:val="20"/>
        </w:rPr>
        <w:t>b</w:t>
      </w:r>
      <w:r>
        <w:rPr>
          <w:rFonts w:ascii="Courier New" w:hAnsi="Courier New" w:cs="Courier New"/>
          <w:color w:val="000000"/>
          <w:kern w:val="0"/>
          <w:sz w:val="20"/>
          <w:szCs w:val="20"/>
        </w:rPr>
        <w:t>)-&gt;</w:t>
      </w:r>
      <w:r>
        <w:rPr>
          <w:rFonts w:ascii="Courier New" w:hAnsi="Courier New" w:cs="Courier New"/>
          <w:color w:val="6A3E3E"/>
          <w:kern w:val="0"/>
          <w:sz w:val="20"/>
          <w:szCs w:val="20"/>
        </w:rPr>
        <w:t>b</w:t>
      </w:r>
      <w:r>
        <w:rPr>
          <w:rFonts w:ascii="Courier New" w:hAnsi="Courier New" w:cs="Courier New"/>
          <w:color w:val="000000"/>
          <w:kern w:val="0"/>
          <w:sz w:val="20"/>
          <w:szCs w:val="20"/>
        </w:rPr>
        <w:t>-</w:t>
      </w:r>
      <w:r>
        <w:rPr>
          <w:rFonts w:ascii="Courier New" w:hAnsi="Courier New" w:cs="Courier New"/>
          <w:color w:val="6A3E3E"/>
          <w:kern w:val="0"/>
          <w:sz w:val="20"/>
          <w:szCs w:val="20"/>
        </w:rPr>
        <w:t>a</w:t>
      </w:r>
      <w:r>
        <w:rPr>
          <w:rFonts w:ascii="Courier New" w:hAnsi="Courier New" w:cs="Courier New"/>
          <w:color w:val="000000"/>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(Integer </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arr</w:t>
      </w:r>
      <w:r>
        <w:rPr>
          <w:rFonts w:ascii="Courier New" w:hAnsi="Courier New" w:cs="Courier New"/>
          <w:color w:val="000000"/>
          <w:kern w:val="0"/>
          <w:sz w:val="20"/>
          <w:szCs w:val="20"/>
        </w:rPr>
        <w:t>) {</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DF2605" w:rsidRPr="0069180F" w:rsidRDefault="00DF2605" w:rsidP="00DF2605">
      <w:pPr>
        <w:rPr>
          <w:szCs w:val="21"/>
        </w:rPr>
      </w:pPr>
      <w:r>
        <w:rPr>
          <w:rFonts w:ascii="Courier New" w:hAnsi="Courier New" w:cs="Courier New"/>
          <w:color w:val="000000"/>
          <w:kern w:val="0"/>
          <w:sz w:val="20"/>
          <w:szCs w:val="20"/>
        </w:rPr>
        <w:t>}</w:t>
      </w:r>
      <w:r w:rsidRPr="00205814">
        <w:rPr>
          <w:rFonts w:ascii="宋体" w:eastAsia="宋体" w:hAnsi="宋体" w:cs="宋体"/>
          <w:color w:val="000000"/>
          <w:kern w:val="0"/>
          <w:sz w:val="24"/>
          <w:szCs w:val="24"/>
        </w:rPr>
        <w:t xml:space="preserve">   </w:t>
      </w:r>
    </w:p>
    <w:p w:rsidR="00DF2605" w:rsidRPr="00205814" w:rsidRDefault="00DF2605" w:rsidP="00DF2605">
      <w:pPr>
        <w:widowControl/>
        <w:jc w:val="left"/>
        <w:rPr>
          <w:rFonts w:ascii="Consolas" w:eastAsia="宋体" w:hAnsi="Consolas" w:cs="宋体"/>
          <w:color w:val="000000"/>
          <w:kern w:val="0"/>
          <w:sz w:val="18"/>
          <w:szCs w:val="18"/>
        </w:rPr>
      </w:pPr>
    </w:p>
    <w:p w:rsidR="00DF2605" w:rsidRDefault="00DF2605" w:rsidP="00DF2605">
      <w:pPr>
        <w:pStyle w:val="4"/>
      </w:pPr>
      <w:r>
        <w:rPr>
          <w:rFonts w:hint="eastAsia"/>
        </w:rPr>
        <w:t>2</w:t>
      </w:r>
      <w:r>
        <w:t xml:space="preserve"> </w:t>
      </w:r>
      <w:r>
        <w:rPr>
          <w:rFonts w:hint="eastAsia"/>
        </w:rPr>
        <w:t>函数式接口</w:t>
      </w:r>
    </w:p>
    <w:p w:rsidR="00DF2605" w:rsidRDefault="00DF2605" w:rsidP="00DF2605">
      <w:r w:rsidRPr="00E86C16">
        <w:rPr>
          <w:rFonts w:hint="eastAsia"/>
        </w:rPr>
        <w:t>语言设计者投入了大量精力来思考如何使现有的函数友好地支持</w:t>
      </w:r>
      <w:r w:rsidRPr="00E86C16">
        <w:rPr>
          <w:rFonts w:hint="eastAsia"/>
        </w:rPr>
        <w:t>lambda</w:t>
      </w:r>
      <w:r w:rsidRPr="00E86C16">
        <w:rPr>
          <w:rFonts w:hint="eastAsia"/>
        </w:rPr>
        <w:t>。最终采取的方法是：增加函数式接口的概念。</w:t>
      </w:r>
      <w:r>
        <w:rPr>
          <w:rFonts w:hint="eastAsia"/>
        </w:rPr>
        <w:t>每一个</w:t>
      </w:r>
      <w:r>
        <w:rPr>
          <w:rFonts w:hint="eastAsia"/>
        </w:rPr>
        <w:t>lambda</w:t>
      </w:r>
      <w:r>
        <w:rPr>
          <w:rFonts w:hint="eastAsia"/>
        </w:rPr>
        <w:t>表达式都对应一种类型，通常是接口类型。</w:t>
      </w:r>
      <w:r w:rsidRPr="00E86C16">
        <w:rPr>
          <w:rFonts w:hint="eastAsia"/>
        </w:rPr>
        <w:t>函</w:t>
      </w:r>
      <w:r w:rsidRPr="00E86C16">
        <w:rPr>
          <w:rFonts w:hint="eastAsia"/>
        </w:rPr>
        <w:lastRenderedPageBreak/>
        <w:t>数式接口就是一个</w:t>
      </w:r>
      <w:r>
        <w:rPr>
          <w:rFonts w:hint="eastAsia"/>
        </w:rPr>
        <w:t>仅仅只</w:t>
      </w:r>
      <w:r w:rsidRPr="00E86C16">
        <w:rPr>
          <w:rFonts w:hint="eastAsia"/>
        </w:rPr>
        <w:t>有一个方法的普通接口。像这样的接口，可以被隐式转换为</w:t>
      </w:r>
      <w:r w:rsidRPr="00E86C16">
        <w:rPr>
          <w:rFonts w:hint="eastAsia"/>
        </w:rPr>
        <w:t>lambda</w:t>
      </w:r>
      <w:r w:rsidRPr="00E86C16">
        <w:rPr>
          <w:rFonts w:hint="eastAsia"/>
        </w:rPr>
        <w:t>表达式。</w:t>
      </w:r>
      <w:r w:rsidRPr="003248DC">
        <w:t>每一个该类型的</w:t>
      </w:r>
      <w:r w:rsidRPr="003248DC">
        <w:t>lambda</w:t>
      </w:r>
      <w:r w:rsidRPr="003248DC">
        <w:t>表达式都会被匹配到这个抽象方法。</w:t>
      </w:r>
    </w:p>
    <w:p w:rsidR="00DF2605" w:rsidRPr="00E86C16" w:rsidRDefault="00DF2605" w:rsidP="00DF2605">
      <w:r w:rsidRPr="00E86C16">
        <w:rPr>
          <w:rFonts w:hint="eastAsia"/>
        </w:rPr>
        <w:t>java.lang.Runnable</w:t>
      </w:r>
      <w:r w:rsidRPr="00E86C16">
        <w:rPr>
          <w:rFonts w:hint="eastAsia"/>
        </w:rPr>
        <w:t>与</w:t>
      </w:r>
      <w:r w:rsidRPr="00E86C16">
        <w:rPr>
          <w:rFonts w:hint="eastAsia"/>
        </w:rPr>
        <w:t>java.util.concurrent.Callable</w:t>
      </w:r>
      <w:r w:rsidRPr="00E86C16">
        <w:rPr>
          <w:rFonts w:hint="eastAsia"/>
        </w:rPr>
        <w:t>是函数式接口最典型的两个例子。在实际使用过程中，函数式接口是容易出错的：如有某个人在接口定义中增加了另一个方法，这时，这个接口就不再是函数式的了，并且编译过程也会失败。为了克服函数式接口的这种脆弱性并且能够明确声明接口作为函数式接口的意图，</w:t>
      </w:r>
      <w:r w:rsidRPr="00E86C16">
        <w:rPr>
          <w:rFonts w:hint="eastAsia"/>
        </w:rPr>
        <w:t>Java 8</w:t>
      </w:r>
      <w:r w:rsidRPr="00E86C16">
        <w:rPr>
          <w:rFonts w:hint="eastAsia"/>
        </w:rPr>
        <w:t>增加了一种特殊的注解</w:t>
      </w:r>
      <w:r w:rsidRPr="00E86C16">
        <w:rPr>
          <w:rFonts w:hint="eastAsia"/>
        </w:rPr>
        <w:t>@FunctionalInterface</w:t>
      </w:r>
      <w:r w:rsidRPr="00E86C16">
        <w:rPr>
          <w:rFonts w:hint="eastAsia"/>
        </w:rPr>
        <w:t>（</w:t>
      </w:r>
      <w:r w:rsidRPr="00E86C16">
        <w:rPr>
          <w:rFonts w:hint="eastAsia"/>
        </w:rPr>
        <w:t>Java 8</w:t>
      </w:r>
      <w:r w:rsidRPr="00E86C16">
        <w:rPr>
          <w:rFonts w:hint="eastAsia"/>
        </w:rPr>
        <w:t>中所有类库的已有接口都添加了</w:t>
      </w:r>
      <w:r w:rsidRPr="00E86C16">
        <w:rPr>
          <w:rFonts w:hint="eastAsia"/>
        </w:rPr>
        <w:t>@FunctionalInterface</w:t>
      </w:r>
      <w:r w:rsidRPr="00E86C16">
        <w:rPr>
          <w:rFonts w:hint="eastAsia"/>
        </w:rPr>
        <w:t>注解）。让我们看一下这种函数式接口的定义：</w:t>
      </w:r>
    </w:p>
    <w:p w:rsidR="00DF2605" w:rsidRPr="00E86C16" w:rsidRDefault="00DF2605" w:rsidP="00DF2605">
      <w:r w:rsidRPr="00E86C16">
        <w:t>@FunctionalInterface</w:t>
      </w:r>
    </w:p>
    <w:p w:rsidR="00DF2605" w:rsidRPr="00E86C16" w:rsidRDefault="00DF2605" w:rsidP="00DF2605">
      <w:r w:rsidRPr="00E86C16">
        <w:t>public interface Functional {</w:t>
      </w:r>
    </w:p>
    <w:p w:rsidR="00DF2605" w:rsidRPr="00E86C16" w:rsidRDefault="00DF2605" w:rsidP="00DF2605">
      <w:r w:rsidRPr="00E86C16">
        <w:t>    void method();</w:t>
      </w:r>
    </w:p>
    <w:p w:rsidR="00DF2605" w:rsidRPr="00E86C16" w:rsidRDefault="00DF2605" w:rsidP="00DF2605">
      <w:r w:rsidRPr="00E86C16">
        <w:t>}</w:t>
      </w:r>
    </w:p>
    <w:p w:rsidR="00DF2605" w:rsidRPr="00E86C16" w:rsidRDefault="00DF2605" w:rsidP="00DF2605">
      <w:r w:rsidRPr="00E86C16">
        <w:rPr>
          <w:rFonts w:hint="eastAsia"/>
        </w:rPr>
        <w:t>需要记住的一件事是：</w:t>
      </w:r>
      <w:r w:rsidRPr="003248DC">
        <w:rPr>
          <w:rFonts w:hint="eastAsia"/>
        </w:rPr>
        <w:t>默认方法与静态方法</w:t>
      </w:r>
      <w:r w:rsidRPr="00E86C16">
        <w:rPr>
          <w:rFonts w:hint="eastAsia"/>
        </w:rPr>
        <w:t>并不影响函数式接口的契约，可以任意使用：</w:t>
      </w:r>
    </w:p>
    <w:p w:rsidR="00DF2605" w:rsidRPr="00E86C16" w:rsidRDefault="00DF2605" w:rsidP="00DF2605">
      <w:r w:rsidRPr="00E86C16">
        <w:t>@FunctionalInterface</w:t>
      </w:r>
    </w:p>
    <w:p w:rsidR="00DF2605" w:rsidRPr="00E86C16" w:rsidRDefault="00DF2605" w:rsidP="00DF2605">
      <w:r w:rsidRPr="00E86C16">
        <w:t>public interface FunctionalDefaultMethods {</w:t>
      </w:r>
    </w:p>
    <w:p w:rsidR="00DF2605" w:rsidRPr="00E86C16" w:rsidRDefault="00DF2605" w:rsidP="00DF2605">
      <w:r w:rsidRPr="00E86C16">
        <w:t>    void method();</w:t>
      </w:r>
    </w:p>
    <w:p w:rsidR="00DF2605" w:rsidRPr="00E86C16" w:rsidRDefault="00DF2605" w:rsidP="00DF2605">
      <w:r w:rsidRPr="00E86C16">
        <w:t>         </w:t>
      </w:r>
    </w:p>
    <w:p w:rsidR="00DF2605" w:rsidRPr="00E86C16" w:rsidRDefault="00DF2605" w:rsidP="00DF2605">
      <w:r w:rsidRPr="00E86C16">
        <w:t xml:space="preserve">    default void defaultMethod() {            </w:t>
      </w:r>
    </w:p>
    <w:p w:rsidR="00DF2605" w:rsidRPr="00E86C16" w:rsidRDefault="00DF2605" w:rsidP="00DF2605">
      <w:r w:rsidRPr="00E86C16">
        <w:t xml:space="preserve">    }        </w:t>
      </w:r>
    </w:p>
    <w:p w:rsidR="00DF2605" w:rsidRPr="00E86C16" w:rsidRDefault="00DF2605" w:rsidP="00DF2605">
      <w:r w:rsidRPr="00E86C16">
        <w:t>}</w:t>
      </w:r>
    </w:p>
    <w:p w:rsidR="00DF2605" w:rsidRDefault="00DF2605" w:rsidP="00DF2605">
      <w:r>
        <w:rPr>
          <w:rFonts w:hint="eastAsia"/>
        </w:rPr>
        <w:t>例子</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Functionalinterface{</w:t>
      </w:r>
    </w:p>
    <w:p w:rsidR="00DF2605" w:rsidRDefault="00DF2605" w:rsidP="00DF2605">
      <w:pPr>
        <w:autoSpaceDE w:val="0"/>
        <w:autoSpaceDN w:val="0"/>
        <w:adjustRightInd w:val="0"/>
        <w:jc w:val="left"/>
        <w:rPr>
          <w:rFonts w:ascii="Courier New" w:hAnsi="Courier New" w:cs="Courier New"/>
          <w:kern w:val="0"/>
          <w:sz w:val="20"/>
          <w:szCs w:val="20"/>
        </w:rPr>
      </w:pP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ab/>
        <w:t xml:space="preserve"> * </w:t>
      </w:r>
      <w:r>
        <w:rPr>
          <w:rFonts w:ascii="Courier New" w:hAnsi="Courier New" w:cs="Courier New"/>
          <w:color w:val="3F7F5F"/>
          <w:kern w:val="0"/>
          <w:sz w:val="20"/>
          <w:szCs w:val="20"/>
        </w:rPr>
        <w:t>将</w:t>
      </w:r>
      <w:r>
        <w:rPr>
          <w:rFonts w:ascii="Courier New" w:hAnsi="Courier New" w:cs="Courier New"/>
          <w:color w:val="3F7F5F"/>
          <w:kern w:val="0"/>
          <w:sz w:val="20"/>
          <w:szCs w:val="20"/>
        </w:rPr>
        <w:t>lambda</w:t>
      </w:r>
      <w:r>
        <w:rPr>
          <w:rFonts w:ascii="Courier New" w:hAnsi="Courier New" w:cs="Courier New"/>
          <w:color w:val="3F7F5F"/>
          <w:kern w:val="0"/>
          <w:sz w:val="20"/>
          <w:szCs w:val="20"/>
        </w:rPr>
        <w:t>表达式映射到一个单方法的接口上。</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ab/>
        <w:t xml:space="preserve"> */</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Converter&lt;String,Integer&gt; </w:t>
      </w:r>
      <w:r>
        <w:rPr>
          <w:rFonts w:ascii="Courier New" w:hAnsi="Courier New" w:cs="Courier New"/>
          <w:color w:val="0000C0"/>
          <w:kern w:val="0"/>
          <w:sz w:val="20"/>
          <w:szCs w:val="20"/>
        </w:rPr>
        <w:t>con</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from</w:t>
      </w:r>
      <w:r>
        <w:rPr>
          <w:rFonts w:ascii="Courier New" w:hAnsi="Courier New" w:cs="Courier New"/>
          <w:color w:val="000000"/>
          <w:kern w:val="0"/>
          <w:sz w:val="20"/>
          <w:szCs w:val="20"/>
        </w:rPr>
        <w:t>)-&gt;Integer.</w:t>
      </w:r>
      <w:r>
        <w:rPr>
          <w:rFonts w:ascii="Courier New" w:hAnsi="Courier New" w:cs="Courier New"/>
          <w:i/>
          <w:iCs/>
          <w:color w:val="000000"/>
          <w:kern w:val="0"/>
          <w:sz w:val="20"/>
          <w:szCs w:val="20"/>
        </w:rPr>
        <w:t>valueOf</w:t>
      </w:r>
      <w:r>
        <w:rPr>
          <w:rFonts w:ascii="Courier New" w:hAnsi="Courier New" w:cs="Courier New"/>
          <w:color w:val="000000"/>
          <w:kern w:val="0"/>
          <w:sz w:val="20"/>
          <w:szCs w:val="20"/>
        </w:rPr>
        <w:t>(</w:t>
      </w:r>
      <w:r>
        <w:rPr>
          <w:rFonts w:ascii="Courier New" w:hAnsi="Courier New" w:cs="Courier New"/>
          <w:color w:val="6A3E3E"/>
          <w:kern w:val="0"/>
          <w:sz w:val="20"/>
          <w:szCs w:val="20"/>
        </w:rPr>
        <w:t>from</w:t>
      </w:r>
      <w:r>
        <w:rPr>
          <w:rFonts w:ascii="Courier New" w:hAnsi="Courier New" w:cs="Courier New"/>
          <w:color w:val="000000"/>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Integer </w:t>
      </w:r>
      <w:r>
        <w:rPr>
          <w:rFonts w:ascii="Courier New" w:hAnsi="Courier New" w:cs="Courier New"/>
          <w:color w:val="0000C0"/>
          <w:kern w:val="0"/>
          <w:sz w:val="20"/>
          <w:szCs w:val="20"/>
        </w:rPr>
        <w:t>i</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con</w:t>
      </w:r>
      <w:r>
        <w:rPr>
          <w:rFonts w:ascii="Courier New" w:hAnsi="Courier New" w:cs="Courier New"/>
          <w:color w:val="000000"/>
          <w:kern w:val="0"/>
          <w:sz w:val="20"/>
          <w:szCs w:val="20"/>
        </w:rPr>
        <w:t>.convert(</w:t>
      </w:r>
      <w:r>
        <w:rPr>
          <w:rFonts w:ascii="Courier New" w:hAnsi="Courier New" w:cs="Courier New"/>
          <w:color w:val="2A00FF"/>
          <w:kern w:val="0"/>
          <w:sz w:val="20"/>
          <w:szCs w:val="20"/>
        </w:rPr>
        <w:t>"123"</w:t>
      </w:r>
      <w:r>
        <w:rPr>
          <w:rFonts w:ascii="Courier New" w:hAnsi="Courier New" w:cs="Courier New"/>
          <w:color w:val="000000"/>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DF2605" w:rsidRDefault="00DF2605" w:rsidP="00DF2605">
      <w:pPr>
        <w:autoSpaceDE w:val="0"/>
        <w:autoSpaceDN w:val="0"/>
        <w:adjustRightInd w:val="0"/>
        <w:jc w:val="left"/>
        <w:rPr>
          <w:rFonts w:ascii="Courier New" w:hAnsi="Courier New" w:cs="Courier New"/>
          <w:kern w:val="0"/>
          <w:sz w:val="20"/>
          <w:szCs w:val="20"/>
        </w:rPr>
      </w:pP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646464"/>
          <w:kern w:val="0"/>
          <w:sz w:val="20"/>
          <w:szCs w:val="20"/>
        </w:rPr>
        <w:t>@FunctionalInterface</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interface</w:t>
      </w:r>
      <w:r>
        <w:rPr>
          <w:rFonts w:ascii="Courier New" w:hAnsi="Courier New" w:cs="Courier New"/>
          <w:color w:val="000000"/>
          <w:kern w:val="0"/>
          <w:sz w:val="20"/>
          <w:szCs w:val="20"/>
        </w:rPr>
        <w:t xml:space="preserve"> Converter&lt;F,T&gt; {</w:t>
      </w:r>
    </w:p>
    <w:p w:rsidR="00DF2605" w:rsidRDefault="00DF2605" w:rsidP="00DF26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T convert(F </w:t>
      </w:r>
      <w:r>
        <w:rPr>
          <w:rFonts w:ascii="Courier New" w:hAnsi="Courier New" w:cs="Courier New"/>
          <w:color w:val="6A3E3E"/>
          <w:kern w:val="0"/>
          <w:sz w:val="20"/>
          <w:szCs w:val="20"/>
        </w:rPr>
        <w:t>from</w:t>
      </w:r>
      <w:r>
        <w:rPr>
          <w:rFonts w:ascii="Courier New" w:hAnsi="Courier New" w:cs="Courier New"/>
          <w:color w:val="000000"/>
          <w:kern w:val="0"/>
          <w:sz w:val="20"/>
          <w:szCs w:val="20"/>
        </w:rPr>
        <w:t>);</w:t>
      </w:r>
    </w:p>
    <w:p w:rsidR="00DF2605" w:rsidRDefault="00DF2605" w:rsidP="00DF2605">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DF2605" w:rsidRDefault="00DF2605" w:rsidP="00DF2605">
      <w:pPr>
        <w:pStyle w:val="4"/>
      </w:pPr>
      <w:r>
        <w:rPr>
          <w:rFonts w:hint="eastAsia"/>
        </w:rPr>
        <w:t>3</w:t>
      </w:r>
      <w:r>
        <w:t xml:space="preserve"> </w:t>
      </w:r>
      <w:r>
        <w:rPr>
          <w:rFonts w:hint="eastAsia"/>
        </w:rPr>
        <w:t>接口的默认方法与静态方法</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Java 8用默认方法与静态方法这两个新概念来扩展接口的声明。</w:t>
      </w:r>
      <w:r w:rsidRPr="00B24C8D">
        <w:rPr>
          <w:rFonts w:ascii="微软雅黑" w:eastAsia="微软雅黑" w:hAnsi="微软雅黑" w:hint="eastAsia"/>
          <w:szCs w:val="21"/>
          <w:bdr w:val="none" w:sz="0" w:space="0" w:color="auto" w:frame="1"/>
          <w:shd w:val="clear" w:color="auto" w:fill="FFFFFF"/>
        </w:rPr>
        <w:t>默认方法</w:t>
      </w:r>
      <w:r>
        <w:rPr>
          <w:rFonts w:ascii="微软雅黑" w:eastAsia="微软雅黑" w:hAnsi="微软雅黑" w:hint="eastAsia"/>
          <w:color w:val="000000"/>
          <w:szCs w:val="21"/>
          <w:shd w:val="clear" w:color="auto" w:fill="FFFFFF"/>
        </w:rPr>
        <w:t>使接口有点像Traits（Scala中特征(trait)类似于Java中的Interface，但它可以包含实现代码，也就是目前Java8新增的功能），但与传统的接口又有些不一样，它允许在已有的接口中添加新方法，</w:t>
      </w:r>
      <w:r>
        <w:rPr>
          <w:rFonts w:ascii="微软雅黑" w:eastAsia="微软雅黑" w:hAnsi="微软雅黑" w:hint="eastAsia"/>
          <w:color w:val="000000"/>
          <w:szCs w:val="21"/>
          <w:shd w:val="clear" w:color="auto" w:fill="FFFFFF"/>
        </w:rPr>
        <w:lastRenderedPageBreak/>
        <w:t>而同时又保持了与旧版本代码的兼容性。</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默认方法与抽象方法不同之处在于抽象方法必须要求实现，但是默认方法则没有这个要求。相反，每个接口都必须提供一个所谓的默认实现，这样所有的接口实现者将会默认继承它（如果有必要的话，可以覆盖这个默认实现）。让我们看看下面的例子：</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private</w:t>
      </w:r>
      <w:r w:rsidRPr="00B24C8D">
        <w:rPr>
          <w:rFonts w:ascii="Consolas" w:eastAsia="宋体" w:hAnsi="Consolas" w:cs="宋体"/>
          <w:color w:val="000000"/>
          <w:kern w:val="0"/>
          <w:sz w:val="18"/>
          <w:szCs w:val="18"/>
        </w:rPr>
        <w:t xml:space="preserve"> </w:t>
      </w:r>
      <w:r w:rsidRPr="00B24C8D">
        <w:rPr>
          <w:rFonts w:ascii="宋体" w:eastAsia="宋体" w:hAnsi="宋体" w:cs="宋体"/>
          <w:color w:val="000000"/>
          <w:kern w:val="0"/>
          <w:sz w:val="24"/>
          <w:szCs w:val="24"/>
        </w:rPr>
        <w:t>interface</w:t>
      </w:r>
      <w:r w:rsidRPr="00B24C8D">
        <w:rPr>
          <w:rFonts w:ascii="Consolas" w:eastAsia="宋体" w:hAnsi="Consolas" w:cs="宋体"/>
          <w:color w:val="000000"/>
          <w:kern w:val="0"/>
          <w:sz w:val="18"/>
          <w:szCs w:val="18"/>
        </w:rPr>
        <w:t xml:space="preserve"> </w:t>
      </w:r>
      <w:r w:rsidRPr="00B24C8D">
        <w:rPr>
          <w:rFonts w:ascii="宋体" w:eastAsia="宋体" w:hAnsi="宋体" w:cs="宋体"/>
          <w:color w:val="000000"/>
          <w:kern w:val="0"/>
          <w:sz w:val="24"/>
          <w:szCs w:val="24"/>
        </w:rPr>
        <w:t>Defaulable {</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 xml:space="preserve">    // Interfaces now allow default methods, the implementer may or </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    // may not implement (override) them.</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    default</w:t>
      </w:r>
      <w:r w:rsidRPr="00B24C8D">
        <w:rPr>
          <w:rFonts w:ascii="Consolas" w:eastAsia="宋体" w:hAnsi="Consolas" w:cs="宋体"/>
          <w:color w:val="000000"/>
          <w:kern w:val="0"/>
          <w:sz w:val="18"/>
          <w:szCs w:val="18"/>
        </w:rPr>
        <w:t xml:space="preserve"> </w:t>
      </w:r>
      <w:r w:rsidRPr="00B24C8D">
        <w:rPr>
          <w:rFonts w:ascii="宋体" w:eastAsia="宋体" w:hAnsi="宋体" w:cs="宋体"/>
          <w:color w:val="000000"/>
          <w:kern w:val="0"/>
          <w:sz w:val="24"/>
          <w:szCs w:val="24"/>
        </w:rPr>
        <w:t xml:space="preserve">String notRequired() { </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        return</w:t>
      </w:r>
      <w:r w:rsidRPr="00B24C8D">
        <w:rPr>
          <w:rFonts w:ascii="Consolas" w:eastAsia="宋体" w:hAnsi="Consolas" w:cs="宋体"/>
          <w:color w:val="000000"/>
          <w:kern w:val="0"/>
          <w:sz w:val="18"/>
          <w:szCs w:val="18"/>
        </w:rPr>
        <w:t xml:space="preserve"> </w:t>
      </w:r>
      <w:r w:rsidRPr="00B24C8D">
        <w:rPr>
          <w:rFonts w:ascii="宋体" w:eastAsia="宋体" w:hAnsi="宋体" w:cs="宋体"/>
          <w:color w:val="000000"/>
          <w:kern w:val="0"/>
          <w:sz w:val="24"/>
          <w:szCs w:val="24"/>
        </w:rPr>
        <w:t xml:space="preserve">"Default implementation"; </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 xml:space="preserve">    }        </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        </w:t>
      </w:r>
      <w:r w:rsidRPr="00B24C8D">
        <w:rPr>
          <w:rFonts w:ascii="Consolas" w:eastAsia="宋体" w:hAnsi="Consolas" w:cs="宋体"/>
          <w:color w:val="000000"/>
          <w:kern w:val="0"/>
          <w:sz w:val="18"/>
          <w:szCs w:val="18"/>
        </w:rPr>
        <w:t> </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private</w:t>
      </w:r>
      <w:r w:rsidRPr="00B24C8D">
        <w:rPr>
          <w:rFonts w:ascii="Consolas" w:eastAsia="宋体" w:hAnsi="Consolas" w:cs="宋体"/>
          <w:color w:val="000000"/>
          <w:kern w:val="0"/>
          <w:sz w:val="18"/>
          <w:szCs w:val="18"/>
        </w:rPr>
        <w:t xml:space="preserve"> </w:t>
      </w:r>
      <w:r w:rsidRPr="00B24C8D">
        <w:rPr>
          <w:rFonts w:ascii="宋体" w:eastAsia="宋体" w:hAnsi="宋体" w:cs="宋体"/>
          <w:color w:val="000000"/>
          <w:kern w:val="0"/>
          <w:sz w:val="24"/>
          <w:szCs w:val="24"/>
        </w:rPr>
        <w:t>static</w:t>
      </w:r>
      <w:r w:rsidRPr="00B24C8D">
        <w:rPr>
          <w:rFonts w:ascii="Consolas" w:eastAsia="宋体" w:hAnsi="Consolas" w:cs="宋体"/>
          <w:color w:val="000000"/>
          <w:kern w:val="0"/>
          <w:sz w:val="18"/>
          <w:szCs w:val="18"/>
        </w:rPr>
        <w:t xml:space="preserve"> </w:t>
      </w:r>
      <w:r w:rsidRPr="00B24C8D">
        <w:rPr>
          <w:rFonts w:ascii="宋体" w:eastAsia="宋体" w:hAnsi="宋体" w:cs="宋体"/>
          <w:color w:val="000000"/>
          <w:kern w:val="0"/>
          <w:sz w:val="24"/>
          <w:szCs w:val="24"/>
        </w:rPr>
        <w:t>class</w:t>
      </w:r>
      <w:r w:rsidRPr="00B24C8D">
        <w:rPr>
          <w:rFonts w:ascii="Consolas" w:eastAsia="宋体" w:hAnsi="Consolas" w:cs="宋体"/>
          <w:color w:val="000000"/>
          <w:kern w:val="0"/>
          <w:sz w:val="18"/>
          <w:szCs w:val="18"/>
        </w:rPr>
        <w:t xml:space="preserve"> </w:t>
      </w:r>
      <w:r w:rsidRPr="00B24C8D">
        <w:rPr>
          <w:rFonts w:ascii="宋体" w:eastAsia="宋体" w:hAnsi="宋体" w:cs="宋体"/>
          <w:color w:val="000000"/>
          <w:kern w:val="0"/>
          <w:sz w:val="24"/>
          <w:szCs w:val="24"/>
        </w:rPr>
        <w:t>DefaultableImpl implements</w:t>
      </w:r>
      <w:r w:rsidRPr="00B24C8D">
        <w:rPr>
          <w:rFonts w:ascii="Consolas" w:eastAsia="宋体" w:hAnsi="Consolas" w:cs="宋体"/>
          <w:color w:val="000000"/>
          <w:kern w:val="0"/>
          <w:sz w:val="18"/>
          <w:szCs w:val="18"/>
        </w:rPr>
        <w:t xml:space="preserve"> </w:t>
      </w:r>
      <w:r w:rsidRPr="00B24C8D">
        <w:rPr>
          <w:rFonts w:ascii="宋体" w:eastAsia="宋体" w:hAnsi="宋体" w:cs="宋体"/>
          <w:color w:val="000000"/>
          <w:kern w:val="0"/>
          <w:sz w:val="24"/>
          <w:szCs w:val="24"/>
        </w:rPr>
        <w:t>Defaulable {</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    </w:t>
      </w:r>
      <w:r w:rsidRPr="00B24C8D">
        <w:rPr>
          <w:rFonts w:ascii="Consolas" w:eastAsia="宋体" w:hAnsi="Consolas" w:cs="宋体"/>
          <w:color w:val="000000"/>
          <w:kern w:val="0"/>
          <w:sz w:val="18"/>
          <w:szCs w:val="18"/>
        </w:rPr>
        <w:t> </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private</w:t>
      </w:r>
      <w:r w:rsidRPr="00B24C8D">
        <w:rPr>
          <w:rFonts w:ascii="Consolas" w:eastAsia="宋体" w:hAnsi="Consolas" w:cs="宋体"/>
          <w:color w:val="000000"/>
          <w:kern w:val="0"/>
          <w:sz w:val="18"/>
          <w:szCs w:val="18"/>
        </w:rPr>
        <w:t xml:space="preserve"> </w:t>
      </w:r>
      <w:r w:rsidRPr="00B24C8D">
        <w:rPr>
          <w:rFonts w:ascii="宋体" w:eastAsia="宋体" w:hAnsi="宋体" w:cs="宋体"/>
          <w:color w:val="000000"/>
          <w:kern w:val="0"/>
          <w:sz w:val="24"/>
          <w:szCs w:val="24"/>
        </w:rPr>
        <w:t>static</w:t>
      </w:r>
      <w:r w:rsidRPr="00B24C8D">
        <w:rPr>
          <w:rFonts w:ascii="Consolas" w:eastAsia="宋体" w:hAnsi="Consolas" w:cs="宋体"/>
          <w:color w:val="000000"/>
          <w:kern w:val="0"/>
          <w:sz w:val="18"/>
          <w:szCs w:val="18"/>
        </w:rPr>
        <w:t xml:space="preserve"> </w:t>
      </w:r>
      <w:r w:rsidRPr="00B24C8D">
        <w:rPr>
          <w:rFonts w:ascii="宋体" w:eastAsia="宋体" w:hAnsi="宋体" w:cs="宋体"/>
          <w:color w:val="000000"/>
          <w:kern w:val="0"/>
          <w:sz w:val="24"/>
          <w:szCs w:val="24"/>
        </w:rPr>
        <w:t>class</w:t>
      </w:r>
      <w:r w:rsidRPr="00B24C8D">
        <w:rPr>
          <w:rFonts w:ascii="Consolas" w:eastAsia="宋体" w:hAnsi="Consolas" w:cs="宋体"/>
          <w:color w:val="000000"/>
          <w:kern w:val="0"/>
          <w:sz w:val="18"/>
          <w:szCs w:val="18"/>
        </w:rPr>
        <w:t xml:space="preserve"> </w:t>
      </w:r>
      <w:r w:rsidRPr="00B24C8D">
        <w:rPr>
          <w:rFonts w:ascii="宋体" w:eastAsia="宋体" w:hAnsi="宋体" w:cs="宋体"/>
          <w:color w:val="000000"/>
          <w:kern w:val="0"/>
          <w:sz w:val="24"/>
          <w:szCs w:val="24"/>
        </w:rPr>
        <w:t>OverridableImpl implements</w:t>
      </w:r>
      <w:r w:rsidRPr="00B24C8D">
        <w:rPr>
          <w:rFonts w:ascii="Consolas" w:eastAsia="宋体" w:hAnsi="Consolas" w:cs="宋体"/>
          <w:color w:val="000000"/>
          <w:kern w:val="0"/>
          <w:sz w:val="18"/>
          <w:szCs w:val="18"/>
        </w:rPr>
        <w:t xml:space="preserve"> </w:t>
      </w:r>
      <w:r w:rsidRPr="00B24C8D">
        <w:rPr>
          <w:rFonts w:ascii="宋体" w:eastAsia="宋体" w:hAnsi="宋体" w:cs="宋体"/>
          <w:color w:val="000000"/>
          <w:kern w:val="0"/>
          <w:sz w:val="24"/>
          <w:szCs w:val="24"/>
        </w:rPr>
        <w:t>Defaulable {</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    @Override</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    public</w:t>
      </w:r>
      <w:r w:rsidRPr="00B24C8D">
        <w:rPr>
          <w:rFonts w:ascii="Consolas" w:eastAsia="宋体" w:hAnsi="Consolas" w:cs="宋体"/>
          <w:color w:val="000000"/>
          <w:kern w:val="0"/>
          <w:sz w:val="18"/>
          <w:szCs w:val="18"/>
        </w:rPr>
        <w:t xml:space="preserve"> </w:t>
      </w:r>
      <w:r w:rsidRPr="00B24C8D">
        <w:rPr>
          <w:rFonts w:ascii="宋体" w:eastAsia="宋体" w:hAnsi="宋体" w:cs="宋体"/>
          <w:color w:val="000000"/>
          <w:kern w:val="0"/>
          <w:sz w:val="24"/>
          <w:szCs w:val="24"/>
        </w:rPr>
        <w:t>String notRequired() {</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        return</w:t>
      </w:r>
      <w:r w:rsidRPr="00B24C8D">
        <w:rPr>
          <w:rFonts w:ascii="Consolas" w:eastAsia="宋体" w:hAnsi="Consolas" w:cs="宋体"/>
          <w:color w:val="000000"/>
          <w:kern w:val="0"/>
          <w:sz w:val="18"/>
          <w:szCs w:val="18"/>
        </w:rPr>
        <w:t xml:space="preserve"> </w:t>
      </w:r>
      <w:r w:rsidRPr="00B24C8D">
        <w:rPr>
          <w:rFonts w:ascii="宋体" w:eastAsia="宋体" w:hAnsi="宋体" w:cs="宋体"/>
          <w:color w:val="000000"/>
          <w:kern w:val="0"/>
          <w:sz w:val="24"/>
          <w:szCs w:val="24"/>
        </w:rPr>
        <w:t>"Overridden implementation";</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    }</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w:t>
      </w:r>
    </w:p>
    <w:p w:rsidR="00DF2605" w:rsidRDefault="00DF2605" w:rsidP="00DF2605">
      <w:pPr>
        <w:pStyle w:val="a7"/>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Defaulable接口用关键字default声明了一个默认方法notRequired()，Defaulable接口的实现者之一DefaultableImpl实现了这个接口，并且让默认方法保持原样。Defaulable接口的另一个实现者OverridableImpl用自己的方法覆盖了默认方法。</w:t>
      </w:r>
    </w:p>
    <w:p w:rsidR="00DF2605" w:rsidRDefault="00DF2605" w:rsidP="00DF2605">
      <w:pPr>
        <w:pStyle w:val="a7"/>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Java 8带来的另一个有趣的特性是接口可以声明（并且可以提供实现）静态方法。例如</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private</w:t>
      </w:r>
      <w:r w:rsidRPr="00B24C8D">
        <w:rPr>
          <w:rFonts w:ascii="Consolas" w:eastAsia="宋体" w:hAnsi="Consolas" w:cs="宋体"/>
          <w:color w:val="000000"/>
          <w:kern w:val="0"/>
          <w:sz w:val="18"/>
          <w:szCs w:val="18"/>
        </w:rPr>
        <w:t xml:space="preserve"> </w:t>
      </w:r>
      <w:r w:rsidRPr="00B24C8D">
        <w:rPr>
          <w:rFonts w:ascii="宋体" w:eastAsia="宋体" w:hAnsi="宋体" w:cs="宋体"/>
          <w:color w:val="000000"/>
          <w:kern w:val="0"/>
          <w:sz w:val="24"/>
          <w:szCs w:val="24"/>
        </w:rPr>
        <w:t>interface</w:t>
      </w:r>
      <w:r w:rsidRPr="00B24C8D">
        <w:rPr>
          <w:rFonts w:ascii="Consolas" w:eastAsia="宋体" w:hAnsi="Consolas" w:cs="宋体"/>
          <w:color w:val="000000"/>
          <w:kern w:val="0"/>
          <w:sz w:val="18"/>
          <w:szCs w:val="18"/>
        </w:rPr>
        <w:t xml:space="preserve"> </w:t>
      </w:r>
      <w:r w:rsidRPr="00B24C8D">
        <w:rPr>
          <w:rFonts w:ascii="宋体" w:eastAsia="宋体" w:hAnsi="宋体" w:cs="宋体"/>
          <w:color w:val="000000"/>
          <w:kern w:val="0"/>
          <w:sz w:val="24"/>
          <w:szCs w:val="24"/>
        </w:rPr>
        <w:t>DefaulableFactory {</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    // Interfaces now allow static methods</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    static</w:t>
      </w:r>
      <w:r w:rsidRPr="00B24C8D">
        <w:rPr>
          <w:rFonts w:ascii="Consolas" w:eastAsia="宋体" w:hAnsi="Consolas" w:cs="宋体"/>
          <w:color w:val="000000"/>
          <w:kern w:val="0"/>
          <w:sz w:val="18"/>
          <w:szCs w:val="18"/>
        </w:rPr>
        <w:t xml:space="preserve"> </w:t>
      </w:r>
      <w:r w:rsidRPr="00B24C8D">
        <w:rPr>
          <w:rFonts w:ascii="宋体" w:eastAsia="宋体" w:hAnsi="宋体" w:cs="宋体"/>
          <w:color w:val="000000"/>
          <w:kern w:val="0"/>
          <w:sz w:val="24"/>
          <w:szCs w:val="24"/>
        </w:rPr>
        <w:t>Defaulable create( Supplier&lt; Defaulable &gt; supplier ) {</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        return</w:t>
      </w:r>
      <w:r w:rsidRPr="00B24C8D">
        <w:rPr>
          <w:rFonts w:ascii="Consolas" w:eastAsia="宋体" w:hAnsi="Consolas" w:cs="宋体"/>
          <w:color w:val="000000"/>
          <w:kern w:val="0"/>
          <w:sz w:val="18"/>
          <w:szCs w:val="18"/>
        </w:rPr>
        <w:t xml:space="preserve"> </w:t>
      </w:r>
      <w:r w:rsidRPr="00B24C8D">
        <w:rPr>
          <w:rFonts w:ascii="宋体" w:eastAsia="宋体" w:hAnsi="宋体" w:cs="宋体"/>
          <w:color w:val="000000"/>
          <w:kern w:val="0"/>
          <w:sz w:val="24"/>
          <w:szCs w:val="24"/>
        </w:rPr>
        <w:t>supplier.get();</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    }</w:t>
      </w:r>
    </w:p>
    <w:p w:rsidR="00DF2605" w:rsidRPr="00B24C8D" w:rsidRDefault="00DF2605" w:rsidP="00DF2605">
      <w:pPr>
        <w:widowControl/>
        <w:jc w:val="left"/>
        <w:rPr>
          <w:rFonts w:ascii="Consolas" w:eastAsia="宋体" w:hAnsi="Consolas" w:cs="宋体"/>
          <w:color w:val="000000"/>
          <w:kern w:val="0"/>
          <w:sz w:val="18"/>
          <w:szCs w:val="18"/>
        </w:rPr>
      </w:pPr>
      <w:r w:rsidRPr="00B24C8D">
        <w:rPr>
          <w:rFonts w:ascii="宋体" w:eastAsia="宋体" w:hAnsi="宋体" w:cs="宋体"/>
          <w:color w:val="000000"/>
          <w:kern w:val="0"/>
          <w:sz w:val="24"/>
          <w:szCs w:val="24"/>
        </w:rPr>
        <w:t>}</w:t>
      </w:r>
    </w:p>
    <w:p w:rsidR="00DF2605" w:rsidRDefault="00DF2605" w:rsidP="00DF2605"/>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public</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static</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void</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main( String[] args ) {</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lastRenderedPageBreak/>
        <w:t>    Defaulable defaulable = DefaulableFactory.create( DefaultableImpl::new</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    System.out.println( defaulable.notRequired() );</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        </w:t>
      </w:r>
      <w:r w:rsidRPr="00735D50">
        <w:rPr>
          <w:rFonts w:ascii="Consolas" w:eastAsia="宋体" w:hAnsi="Consolas" w:cs="宋体"/>
          <w:color w:val="000000"/>
          <w:kern w:val="0"/>
          <w:sz w:val="18"/>
          <w:szCs w:val="18"/>
        </w:rPr>
        <w:t> </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    defaulable = DefaulableFactory.create( OverridableImpl::new</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    System.out.println( defaulable.notRequired() );</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w:t>
      </w:r>
    </w:p>
    <w:p w:rsidR="00DF2605" w:rsidRDefault="00DF2605" w:rsidP="00DF2605">
      <w:r>
        <w:rPr>
          <w:rFonts w:hint="eastAsia"/>
        </w:rPr>
        <w:t>控制台输出</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Default implementation</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Overridden implementation</w:t>
      </w:r>
    </w:p>
    <w:p w:rsidR="00DF2605" w:rsidRDefault="00DF2605" w:rsidP="00DF2605">
      <w:pPr>
        <w:pStyle w:val="a7"/>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在JVM中，默认方法的实现是非常高效的，并且通过字节码指令为方法调用提供了支持。默认方法允许继续使用现有的Java接口，而同时能够保障正常的编译过程。这方面好的例子是大量的方法被添加到java.util.Collection接口中去：stream()，parallelStream()，forEach()，removeIf()，……</w:t>
      </w:r>
    </w:p>
    <w:p w:rsidR="00DF2605" w:rsidRDefault="00DF2605" w:rsidP="00DF2605">
      <w:pPr>
        <w:pStyle w:val="a7"/>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尽管默认方法非常强大，但是在使用默认方法时我们需要小心注意一个地方：在声明一个默认方法前，请仔细思考是不是真的有必要使用默认方法，因为默认方法会带给程序歧义，并且在复杂的继承体系中容易产生编译错误。更多详情请参考</w:t>
      </w:r>
    </w:p>
    <w:p w:rsidR="00DF2605" w:rsidRDefault="00DF2605" w:rsidP="00DF2605">
      <w:pPr>
        <w:pStyle w:val="4"/>
      </w:pPr>
      <w:r>
        <w:rPr>
          <w:rFonts w:hint="eastAsia"/>
        </w:rPr>
        <w:t>4</w:t>
      </w:r>
      <w:r>
        <w:t xml:space="preserve"> </w:t>
      </w:r>
      <w:r>
        <w:rPr>
          <w:rFonts w:hint="eastAsia"/>
        </w:rPr>
        <w:t>方法引用</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方法引用提供了非常有用的语法，可以直接引用已有Java类或对象（实例）的方法或构造器。与lambda联合使用，方法引用可以使语言的构造更紧凑简洁，减少冗余代码。</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下面，我们以定义了4个方法的Car这个类作为例子，区分Java中支持的4种不同的方法引用。</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public</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static</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class</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Car {</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    public</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static</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Car create( final</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Supplier&lt; Car &gt; supplier ) {</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        return</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supplier.get();</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 xml:space="preserve">    }              </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        </w:t>
      </w:r>
      <w:r w:rsidRPr="00735D50">
        <w:rPr>
          <w:rFonts w:ascii="Consolas" w:eastAsia="宋体" w:hAnsi="Consolas" w:cs="宋体"/>
          <w:color w:val="000000"/>
          <w:kern w:val="0"/>
          <w:sz w:val="18"/>
          <w:szCs w:val="18"/>
        </w:rPr>
        <w:t> </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    public</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static</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void</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collide( final</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Car car ) {</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lastRenderedPageBreak/>
        <w:t>        System.out.println( "Collided "</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 car.toString() );</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    }</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        </w:t>
      </w:r>
      <w:r w:rsidRPr="00735D50">
        <w:rPr>
          <w:rFonts w:ascii="Consolas" w:eastAsia="宋体" w:hAnsi="Consolas" w:cs="宋体"/>
          <w:color w:val="000000"/>
          <w:kern w:val="0"/>
          <w:sz w:val="18"/>
          <w:szCs w:val="18"/>
        </w:rPr>
        <w:t> </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    public</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void</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follow( final</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Car another ) {</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        System.out.println( "Following the "</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 another.toString() );</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    }</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        </w:t>
      </w:r>
      <w:r w:rsidRPr="00735D50">
        <w:rPr>
          <w:rFonts w:ascii="Consolas" w:eastAsia="宋体" w:hAnsi="Consolas" w:cs="宋体"/>
          <w:color w:val="000000"/>
          <w:kern w:val="0"/>
          <w:sz w:val="18"/>
          <w:szCs w:val="18"/>
        </w:rPr>
        <w:t> </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    public</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void</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 xml:space="preserve">repair() {   </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        System.out.println( "Repaired "</w:t>
      </w:r>
      <w:r w:rsidRPr="00735D50">
        <w:rPr>
          <w:rFonts w:ascii="Consolas" w:eastAsia="宋体" w:hAnsi="Consolas" w:cs="宋体"/>
          <w:color w:val="000000"/>
          <w:kern w:val="0"/>
          <w:sz w:val="18"/>
          <w:szCs w:val="18"/>
        </w:rPr>
        <w:t xml:space="preserve"> </w:t>
      </w:r>
      <w:r w:rsidRPr="00735D50">
        <w:rPr>
          <w:rFonts w:ascii="宋体" w:eastAsia="宋体" w:hAnsi="宋体" w:cs="宋体"/>
          <w:color w:val="000000"/>
          <w:kern w:val="0"/>
          <w:sz w:val="24"/>
          <w:szCs w:val="24"/>
        </w:rPr>
        <w:t>+ this.toString() );</w:t>
      </w:r>
    </w:p>
    <w:p w:rsidR="00DF2605" w:rsidRPr="00735D50" w:rsidRDefault="00DF2605" w:rsidP="00DF2605">
      <w:pPr>
        <w:widowControl/>
        <w:jc w:val="left"/>
        <w:rPr>
          <w:rFonts w:ascii="Consolas" w:eastAsia="宋体" w:hAnsi="Consolas" w:cs="宋体"/>
          <w:color w:val="000000"/>
          <w:kern w:val="0"/>
          <w:sz w:val="18"/>
          <w:szCs w:val="18"/>
        </w:rPr>
      </w:pPr>
      <w:r w:rsidRPr="00735D50">
        <w:rPr>
          <w:rFonts w:ascii="宋体" w:eastAsia="宋体" w:hAnsi="宋体" w:cs="宋体"/>
          <w:color w:val="000000"/>
          <w:kern w:val="0"/>
          <w:sz w:val="24"/>
          <w:szCs w:val="24"/>
        </w:rPr>
        <w:t>    }</w:t>
      </w:r>
    </w:p>
    <w:p w:rsidR="00DF2605" w:rsidRDefault="00DF2605" w:rsidP="00DF2605">
      <w:pPr>
        <w:widowControl/>
        <w:jc w:val="left"/>
        <w:rPr>
          <w:rFonts w:ascii="宋体" w:eastAsia="宋体" w:hAnsi="宋体" w:cs="宋体"/>
          <w:color w:val="000000"/>
          <w:kern w:val="0"/>
          <w:sz w:val="24"/>
          <w:szCs w:val="24"/>
        </w:rPr>
      </w:pPr>
      <w:r w:rsidRPr="00735D50">
        <w:rPr>
          <w:rFonts w:ascii="宋体" w:eastAsia="宋体" w:hAnsi="宋体" w:cs="宋体"/>
          <w:color w:val="000000"/>
          <w:kern w:val="0"/>
          <w:sz w:val="24"/>
          <w:szCs w:val="24"/>
        </w:rPr>
        <w:t>}</w:t>
      </w:r>
    </w:p>
    <w:p w:rsidR="00DF2605" w:rsidRPr="00735D50" w:rsidRDefault="00DF2605" w:rsidP="00DF2605">
      <w:pPr>
        <w:widowControl/>
        <w:jc w:val="left"/>
        <w:rPr>
          <w:rFonts w:asciiTheme="minorEastAsia" w:hAnsiTheme="minorEastAsia" w:cs="宋体"/>
          <w:color w:val="000000"/>
          <w:kern w:val="0"/>
          <w:szCs w:val="21"/>
        </w:rPr>
      </w:pPr>
      <w:r w:rsidRPr="00D9601C">
        <w:rPr>
          <w:rFonts w:asciiTheme="minorEastAsia" w:hAnsiTheme="minorEastAsia" w:cs="宋体"/>
          <w:color w:val="000000"/>
          <w:kern w:val="0"/>
          <w:szCs w:val="21"/>
        </w:rPr>
        <w:t>Java 8 允许你使用 :: 关键字来传递方法或者构造函数引用</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第一种方法引用是构造器引用，它的语法是Class::new，或者更一般的Class&lt; T &gt;::new。</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请注意构造器没有参数。</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第二种方法引用是静态方法引用，它的语法是Class::static_method。请注意这个方法接受一个Car类型的参数。</w:t>
      </w:r>
    </w:p>
    <w:p w:rsidR="00DF2605" w:rsidRDefault="00DF2605" w:rsidP="00DF2605">
      <w:pPr>
        <w:rPr>
          <w:rFonts w:ascii="Consolas" w:hAnsi="Consolas"/>
          <w:color w:val="000000"/>
          <w:szCs w:val="21"/>
          <w:shd w:val="clear" w:color="auto" w:fill="FFFFFF"/>
        </w:rPr>
      </w:pPr>
      <w:r w:rsidRPr="007333F4">
        <w:rPr>
          <w:rFonts w:ascii="Consolas" w:hAnsi="Consolas"/>
          <w:color w:val="000000"/>
          <w:szCs w:val="21"/>
          <w:shd w:val="clear" w:color="auto" w:fill="FFFFFF"/>
        </w:rPr>
        <w:t>cars.forEach( Car::collide );</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第三种方法引用是特定类的任意对象的方法引用，它的语法是Class::method。请注意，这个方法没有参数。</w:t>
      </w:r>
    </w:p>
    <w:p w:rsidR="00DF2605" w:rsidRDefault="00DF2605" w:rsidP="00DF2605">
      <w:pPr>
        <w:rPr>
          <w:rFonts w:ascii="Consolas" w:hAnsi="Consolas"/>
          <w:color w:val="000000"/>
          <w:szCs w:val="21"/>
          <w:shd w:val="clear" w:color="auto" w:fill="FFFFFF"/>
        </w:rPr>
      </w:pPr>
      <w:r w:rsidRPr="007333F4">
        <w:rPr>
          <w:rFonts w:ascii="Consolas" w:hAnsi="Consolas"/>
          <w:color w:val="000000"/>
          <w:szCs w:val="21"/>
          <w:shd w:val="clear" w:color="auto" w:fill="FFFFFF"/>
        </w:rPr>
        <w:t>cars.forEach( Car::repair );</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最后，第四种方法引用是特定对象的方法引用，它的语法是instance::method。请注意，这个方法接受一个Car类型的参数。</w:t>
      </w:r>
    </w:p>
    <w:p w:rsidR="00DF2605" w:rsidRPr="007333F4" w:rsidRDefault="00DF2605" w:rsidP="00DF2605">
      <w:pPr>
        <w:widowControl/>
        <w:jc w:val="left"/>
        <w:rPr>
          <w:rFonts w:ascii="Consolas" w:eastAsia="宋体" w:hAnsi="Consolas" w:cs="宋体"/>
          <w:color w:val="000000"/>
          <w:kern w:val="0"/>
          <w:sz w:val="18"/>
          <w:szCs w:val="18"/>
        </w:rPr>
      </w:pPr>
      <w:r w:rsidRPr="007333F4">
        <w:rPr>
          <w:rFonts w:ascii="宋体" w:eastAsia="宋体" w:hAnsi="宋体" w:cs="宋体"/>
          <w:color w:val="000000"/>
          <w:kern w:val="0"/>
          <w:sz w:val="24"/>
          <w:szCs w:val="24"/>
        </w:rPr>
        <w:t>final</w:t>
      </w:r>
      <w:r w:rsidRPr="007333F4">
        <w:rPr>
          <w:rFonts w:ascii="Consolas" w:eastAsia="宋体" w:hAnsi="Consolas" w:cs="宋体"/>
          <w:color w:val="000000"/>
          <w:kern w:val="0"/>
          <w:sz w:val="18"/>
          <w:szCs w:val="18"/>
        </w:rPr>
        <w:t xml:space="preserve"> </w:t>
      </w:r>
      <w:r w:rsidRPr="007333F4">
        <w:rPr>
          <w:rFonts w:ascii="宋体" w:eastAsia="宋体" w:hAnsi="宋体" w:cs="宋体"/>
          <w:color w:val="000000"/>
          <w:kern w:val="0"/>
          <w:sz w:val="24"/>
          <w:szCs w:val="24"/>
        </w:rPr>
        <w:t>Car police = Car.create( Car::new</w:t>
      </w:r>
      <w:r w:rsidRPr="007333F4">
        <w:rPr>
          <w:rFonts w:ascii="Consolas" w:eastAsia="宋体" w:hAnsi="Consolas" w:cs="宋体"/>
          <w:color w:val="000000"/>
          <w:kern w:val="0"/>
          <w:sz w:val="18"/>
          <w:szCs w:val="18"/>
        </w:rPr>
        <w:t xml:space="preserve"> </w:t>
      </w:r>
      <w:r w:rsidRPr="007333F4">
        <w:rPr>
          <w:rFonts w:ascii="宋体" w:eastAsia="宋体" w:hAnsi="宋体" w:cs="宋体"/>
          <w:color w:val="000000"/>
          <w:kern w:val="0"/>
          <w:sz w:val="24"/>
          <w:szCs w:val="24"/>
        </w:rPr>
        <w:t>);</w:t>
      </w:r>
    </w:p>
    <w:p w:rsidR="00DF2605" w:rsidRPr="007333F4" w:rsidRDefault="00DF2605" w:rsidP="00DF2605">
      <w:pPr>
        <w:widowControl/>
        <w:jc w:val="left"/>
        <w:rPr>
          <w:rFonts w:ascii="Consolas" w:eastAsia="宋体" w:hAnsi="Consolas" w:cs="宋体"/>
          <w:color w:val="000000"/>
          <w:kern w:val="0"/>
          <w:sz w:val="18"/>
          <w:szCs w:val="18"/>
        </w:rPr>
      </w:pPr>
      <w:r w:rsidRPr="007333F4">
        <w:rPr>
          <w:rFonts w:ascii="宋体" w:eastAsia="宋体" w:hAnsi="宋体" w:cs="宋体"/>
          <w:color w:val="000000"/>
          <w:kern w:val="0"/>
          <w:sz w:val="24"/>
          <w:szCs w:val="24"/>
        </w:rPr>
        <w:t>cars.forEach( police::follow );</w:t>
      </w:r>
    </w:p>
    <w:p w:rsidR="00DF2605" w:rsidRDefault="00DF2605" w:rsidP="00DF2605">
      <w:pPr>
        <w:rPr>
          <w:szCs w:val="21"/>
        </w:rPr>
      </w:pPr>
    </w:p>
    <w:p w:rsidR="00DF2605" w:rsidRDefault="00DF2605" w:rsidP="00DF2605">
      <w:pPr>
        <w:rPr>
          <w:szCs w:val="21"/>
        </w:rPr>
      </w:pPr>
      <w:r>
        <w:rPr>
          <w:rFonts w:hint="eastAsia"/>
          <w:szCs w:val="21"/>
        </w:rPr>
        <w:t>控制台输出：</w:t>
      </w:r>
    </w:p>
    <w:p w:rsidR="00DF2605" w:rsidRPr="007333F4" w:rsidRDefault="00DF2605" w:rsidP="00DF2605">
      <w:pPr>
        <w:widowControl/>
        <w:jc w:val="left"/>
        <w:rPr>
          <w:rFonts w:ascii="Consolas" w:eastAsia="宋体" w:hAnsi="Consolas" w:cs="宋体"/>
          <w:color w:val="000000"/>
          <w:kern w:val="0"/>
          <w:sz w:val="18"/>
          <w:szCs w:val="18"/>
        </w:rPr>
      </w:pPr>
      <w:r w:rsidRPr="007333F4">
        <w:rPr>
          <w:rFonts w:ascii="宋体" w:eastAsia="宋体" w:hAnsi="宋体" w:cs="宋体"/>
          <w:color w:val="000000"/>
          <w:kern w:val="0"/>
          <w:sz w:val="24"/>
          <w:szCs w:val="24"/>
        </w:rPr>
        <w:t>Collided com.javacodegeeks.java8.method.references.MethodReferences$Car@7a81197d</w:t>
      </w:r>
    </w:p>
    <w:p w:rsidR="00DF2605" w:rsidRPr="007333F4" w:rsidRDefault="00DF2605" w:rsidP="00DF2605">
      <w:pPr>
        <w:widowControl/>
        <w:jc w:val="left"/>
        <w:rPr>
          <w:rFonts w:ascii="Consolas" w:eastAsia="宋体" w:hAnsi="Consolas" w:cs="宋体"/>
          <w:color w:val="000000"/>
          <w:kern w:val="0"/>
          <w:sz w:val="18"/>
          <w:szCs w:val="18"/>
        </w:rPr>
      </w:pPr>
      <w:r w:rsidRPr="007333F4">
        <w:rPr>
          <w:rFonts w:ascii="宋体" w:eastAsia="宋体" w:hAnsi="宋体" w:cs="宋体"/>
          <w:color w:val="000000"/>
          <w:kern w:val="0"/>
          <w:sz w:val="24"/>
          <w:szCs w:val="24"/>
        </w:rPr>
        <w:t>Repaired com.javacodegeeks.java8.method.references.MethodReferences$Car@7a81197d</w:t>
      </w:r>
    </w:p>
    <w:p w:rsidR="00DF2605" w:rsidRPr="007333F4" w:rsidRDefault="00DF2605" w:rsidP="00DF2605">
      <w:pPr>
        <w:widowControl/>
        <w:jc w:val="left"/>
        <w:rPr>
          <w:rFonts w:ascii="Consolas" w:eastAsia="宋体" w:hAnsi="Consolas" w:cs="宋体"/>
          <w:color w:val="000000"/>
          <w:kern w:val="0"/>
          <w:sz w:val="18"/>
          <w:szCs w:val="18"/>
        </w:rPr>
      </w:pPr>
      <w:r w:rsidRPr="007333F4">
        <w:rPr>
          <w:rFonts w:ascii="宋体" w:eastAsia="宋体" w:hAnsi="宋体" w:cs="宋体"/>
          <w:color w:val="000000"/>
          <w:kern w:val="0"/>
          <w:sz w:val="24"/>
          <w:szCs w:val="24"/>
        </w:rPr>
        <w:t>Following the com.javacodegeeks.java8.method.references.MethodReferences$Car@7a81197d</w:t>
      </w:r>
    </w:p>
    <w:p w:rsidR="00DF2605" w:rsidRDefault="00DF2605" w:rsidP="00DF2605">
      <w:pPr>
        <w:pStyle w:val="4"/>
      </w:pPr>
      <w:r>
        <w:rPr>
          <w:rFonts w:hint="eastAsia"/>
        </w:rPr>
        <w:lastRenderedPageBreak/>
        <w:t>5</w:t>
      </w:r>
      <w:r>
        <w:t xml:space="preserve"> </w:t>
      </w:r>
      <w:r>
        <w:rPr>
          <w:rFonts w:hint="eastAsia"/>
        </w:rPr>
        <w:t>重复注解</w:t>
      </w:r>
    </w:p>
    <w:p w:rsidR="00DF2605" w:rsidRDefault="00DF2605" w:rsidP="00DF2605">
      <w:r>
        <w:rPr>
          <w:rFonts w:hint="eastAsia"/>
        </w:rPr>
        <w:t>先解释一下什么是注解吧。注解</w:t>
      </w:r>
      <w:r>
        <w:rPr>
          <w:rFonts w:hint="eastAsia"/>
        </w:rPr>
        <w:t>Annotation</w:t>
      </w:r>
      <w:r>
        <w:rPr>
          <w:rFonts w:hint="eastAsia"/>
        </w:rPr>
        <w:t>，是</w:t>
      </w:r>
      <w:r>
        <w:rPr>
          <w:rFonts w:hint="eastAsia"/>
        </w:rPr>
        <w:t>jdk5</w:t>
      </w:r>
      <w:r>
        <w:rPr>
          <w:rFonts w:hint="eastAsia"/>
        </w:rPr>
        <w:t>之后引入的一个特性，与类、接口和枚举是在同一个层次，它们都被称作</w:t>
      </w:r>
      <w:r>
        <w:rPr>
          <w:rFonts w:hint="eastAsia"/>
        </w:rPr>
        <w:t>java</w:t>
      </w:r>
      <w:r>
        <w:rPr>
          <w:rFonts w:hint="eastAsia"/>
        </w:rPr>
        <w:t>的一个类型（</w:t>
      </w:r>
      <w:r>
        <w:rPr>
          <w:rFonts w:hint="eastAsia"/>
        </w:rPr>
        <w:t>TYPE</w:t>
      </w:r>
      <w:r>
        <w:rPr>
          <w:rFonts w:hint="eastAsia"/>
        </w:rPr>
        <w:t>）。可以声明在包、类、方法、字段、局部变量和方法参数等的前面，用于对这些元素进行说明、注释。</w:t>
      </w:r>
    </w:p>
    <w:p w:rsidR="00DF2605" w:rsidRDefault="00DF2605" w:rsidP="00DF2605"/>
    <w:p w:rsidR="00DF2605" w:rsidRDefault="00DF2605" w:rsidP="00DF2605">
      <w:r>
        <w:rPr>
          <w:rFonts w:hint="eastAsia"/>
        </w:rPr>
        <w:t>作用：</w:t>
      </w:r>
    </w:p>
    <w:p w:rsidR="00DF2605" w:rsidRDefault="00DF2605" w:rsidP="00DF2605">
      <w:r>
        <w:rPr>
          <w:rFonts w:hint="eastAsia"/>
        </w:rPr>
        <w:tab/>
      </w:r>
      <w:r>
        <w:rPr>
          <w:rFonts w:hint="eastAsia"/>
        </w:rPr>
        <w:t>生成文档。常见</w:t>
      </w:r>
      <w:r>
        <w:rPr>
          <w:rFonts w:hint="eastAsia"/>
        </w:rPr>
        <w:t>@return @param @see</w:t>
      </w:r>
    </w:p>
    <w:p w:rsidR="00DF2605" w:rsidRDefault="00DF2605" w:rsidP="00DF2605">
      <w:r>
        <w:tab/>
      </w:r>
      <w:r>
        <w:rPr>
          <w:rFonts w:hint="eastAsia"/>
        </w:rPr>
        <w:t>跟踪代码的依赖性。实现替代配置文件的功能。</w:t>
      </w:r>
    </w:p>
    <w:p w:rsidR="00DF2605" w:rsidRDefault="00DF2605" w:rsidP="00DF2605">
      <w:r>
        <w:tab/>
      </w:r>
      <w:r>
        <w:rPr>
          <w:rFonts w:hint="eastAsia"/>
        </w:rPr>
        <w:t>在编译时进行格式检查。</w:t>
      </w:r>
      <w:r>
        <w:t>@override</w:t>
      </w:r>
      <w:r>
        <w:rPr>
          <w:rFonts w:hint="eastAsia"/>
        </w:rPr>
        <w:t>放在方法前，如果这个方法不是覆盖了超类的方法，则在编译时就会报错。</w:t>
      </w:r>
    </w:p>
    <w:p w:rsidR="00DF2605" w:rsidRDefault="00DF2605" w:rsidP="00DF2605"/>
    <w:p w:rsidR="00DF2605" w:rsidRDefault="00DF2605" w:rsidP="00DF2605">
      <w:r w:rsidRPr="00C52B3D">
        <w:t>元注解的作用就是负责注解其他注解。</w:t>
      </w:r>
      <w:r w:rsidRPr="00C52B3D">
        <w:t>Java5.0</w:t>
      </w:r>
      <w:r w:rsidRPr="00C52B3D">
        <w:t>定义了</w:t>
      </w:r>
      <w:r w:rsidRPr="00C52B3D">
        <w:t>4</w:t>
      </w:r>
      <w:r w:rsidRPr="00C52B3D">
        <w:t>个标准的</w:t>
      </w:r>
      <w:r w:rsidRPr="00C52B3D">
        <w:t>meta-annotation</w:t>
      </w:r>
      <w:r w:rsidRPr="00C52B3D">
        <w:t>类型，它们被用来提供对其它</w:t>
      </w:r>
      <w:r w:rsidRPr="00C52B3D">
        <w:t xml:space="preserve"> annotation</w:t>
      </w:r>
      <w:r w:rsidRPr="00C52B3D">
        <w:t>类型作说明。</w:t>
      </w:r>
      <w:r w:rsidRPr="00C52B3D">
        <w:t>Java5.0</w:t>
      </w:r>
      <w:r w:rsidRPr="00C52B3D">
        <w:t>定义的元注解：</w:t>
      </w:r>
      <w:r w:rsidRPr="00C52B3D">
        <w:br/>
      </w:r>
      <w:r w:rsidRPr="00C52B3D">
        <w:t xml:space="preserve">　　　　</w:t>
      </w:r>
      <w:r w:rsidRPr="00C52B3D">
        <w:t>1.@Target,</w:t>
      </w:r>
      <w:r w:rsidRPr="00C52B3D">
        <w:br/>
      </w:r>
      <w:r w:rsidRPr="00C52B3D">
        <w:t xml:space="preserve">　　　　</w:t>
      </w:r>
      <w:r w:rsidRPr="00C52B3D">
        <w:t>2.@Retention,</w:t>
      </w:r>
      <w:r w:rsidRPr="00C52B3D">
        <w:br/>
      </w:r>
      <w:r w:rsidRPr="00C52B3D">
        <w:t xml:space="preserve">　　　　</w:t>
      </w:r>
      <w:r w:rsidRPr="00C52B3D">
        <w:t>3.@Documented,</w:t>
      </w:r>
      <w:r w:rsidRPr="00C52B3D">
        <w:br/>
      </w:r>
      <w:r w:rsidRPr="00C52B3D">
        <w:t xml:space="preserve">　　　　</w:t>
      </w:r>
      <w:hyperlink r:id="rId37" w:history="1">
        <w:r w:rsidRPr="00C25E10">
          <w:rPr>
            <w:rStyle w:val="a5"/>
          </w:rPr>
          <w:t>4.@Inherited</w:t>
        </w:r>
      </w:hyperlink>
    </w:p>
    <w:p w:rsidR="00DF2605" w:rsidRDefault="00DF2605" w:rsidP="00DF2605">
      <w:pPr>
        <w:pStyle w:val="a7"/>
        <w:shd w:val="clear" w:color="auto" w:fill="FFFFFF"/>
        <w:spacing w:before="150" w:beforeAutospacing="0" w:after="150" w:afterAutospacing="0"/>
        <w:rPr>
          <w:rFonts w:ascii="Verdana" w:hAnsi="Verdana"/>
          <w:color w:val="333333"/>
          <w:sz w:val="20"/>
          <w:szCs w:val="20"/>
        </w:rPr>
      </w:pPr>
      <w:r>
        <w:rPr>
          <w:rFonts w:ascii="Verdana" w:hAnsi="Verdana"/>
          <w:color w:val="333333"/>
          <w:sz w:val="20"/>
          <w:szCs w:val="20"/>
        </w:rPr>
        <w:t>@Target</w:t>
      </w:r>
      <w:r>
        <w:rPr>
          <w:rFonts w:ascii="Verdana" w:hAnsi="Verdana"/>
          <w:color w:val="333333"/>
          <w:sz w:val="20"/>
          <w:szCs w:val="20"/>
        </w:rPr>
        <w:t>说明了</w:t>
      </w:r>
      <w:r>
        <w:rPr>
          <w:rFonts w:ascii="Verdana" w:hAnsi="Verdana"/>
          <w:color w:val="333333"/>
          <w:sz w:val="20"/>
          <w:szCs w:val="20"/>
        </w:rPr>
        <w:t>Annotation</w:t>
      </w:r>
      <w:r>
        <w:rPr>
          <w:rFonts w:ascii="Verdana" w:hAnsi="Verdana"/>
          <w:color w:val="333333"/>
          <w:sz w:val="20"/>
          <w:szCs w:val="20"/>
        </w:rPr>
        <w:t>所修饰的对象范围：</w:t>
      </w:r>
      <w:r>
        <w:rPr>
          <w:rFonts w:ascii="Verdana" w:hAnsi="Verdana"/>
          <w:color w:val="333333"/>
          <w:sz w:val="20"/>
          <w:szCs w:val="20"/>
        </w:rPr>
        <w:t>Annotation</w:t>
      </w:r>
      <w:r>
        <w:rPr>
          <w:rFonts w:ascii="Verdana" w:hAnsi="Verdana"/>
          <w:color w:val="333333"/>
          <w:sz w:val="20"/>
          <w:szCs w:val="20"/>
        </w:rPr>
        <w:t>可被用于</w:t>
      </w:r>
      <w:r>
        <w:rPr>
          <w:rFonts w:ascii="Verdana" w:hAnsi="Verdana"/>
          <w:color w:val="333333"/>
          <w:sz w:val="20"/>
          <w:szCs w:val="20"/>
        </w:rPr>
        <w:t xml:space="preserve"> packages</w:t>
      </w:r>
      <w:r>
        <w:rPr>
          <w:rFonts w:ascii="Verdana" w:hAnsi="Verdana"/>
          <w:color w:val="333333"/>
          <w:sz w:val="20"/>
          <w:szCs w:val="20"/>
        </w:rPr>
        <w:t>、</w:t>
      </w:r>
      <w:r>
        <w:rPr>
          <w:rFonts w:ascii="Verdana" w:hAnsi="Verdana"/>
          <w:color w:val="333333"/>
          <w:sz w:val="20"/>
          <w:szCs w:val="20"/>
        </w:rPr>
        <w:t>types</w:t>
      </w:r>
      <w:r>
        <w:rPr>
          <w:rFonts w:ascii="Verdana" w:hAnsi="Verdana"/>
          <w:color w:val="333333"/>
          <w:sz w:val="20"/>
          <w:szCs w:val="20"/>
        </w:rPr>
        <w:t>（类、接口、枚举、</w:t>
      </w:r>
      <w:r>
        <w:rPr>
          <w:rFonts w:ascii="Verdana" w:hAnsi="Verdana"/>
          <w:color w:val="333333"/>
          <w:sz w:val="20"/>
          <w:szCs w:val="20"/>
        </w:rPr>
        <w:t>Annotation</w:t>
      </w:r>
      <w:r>
        <w:rPr>
          <w:rFonts w:ascii="Verdana" w:hAnsi="Verdana"/>
          <w:color w:val="333333"/>
          <w:sz w:val="20"/>
          <w:szCs w:val="20"/>
        </w:rPr>
        <w:t>类型）、类型成员（方法、构造方法、成员变量、枚举值）、方法参数和本地变量（如循环变量、</w:t>
      </w:r>
      <w:r>
        <w:rPr>
          <w:rFonts w:ascii="Verdana" w:hAnsi="Verdana"/>
          <w:color w:val="333333"/>
          <w:sz w:val="20"/>
          <w:szCs w:val="20"/>
        </w:rPr>
        <w:t>catch</w:t>
      </w:r>
      <w:r>
        <w:rPr>
          <w:rFonts w:ascii="Verdana" w:hAnsi="Verdana"/>
          <w:color w:val="333333"/>
          <w:sz w:val="20"/>
          <w:szCs w:val="20"/>
        </w:rPr>
        <w:t>参数）。在</w:t>
      </w:r>
      <w:r>
        <w:rPr>
          <w:rFonts w:ascii="Verdana" w:hAnsi="Verdana"/>
          <w:color w:val="333333"/>
          <w:sz w:val="20"/>
          <w:szCs w:val="20"/>
        </w:rPr>
        <w:t>Annotation</w:t>
      </w:r>
      <w:r>
        <w:rPr>
          <w:rFonts w:ascii="Verdana" w:hAnsi="Verdana"/>
          <w:color w:val="333333"/>
          <w:sz w:val="20"/>
          <w:szCs w:val="20"/>
        </w:rPr>
        <w:t>类型的声明中使用了</w:t>
      </w:r>
      <w:r>
        <w:rPr>
          <w:rFonts w:ascii="Verdana" w:hAnsi="Verdana"/>
          <w:color w:val="333333"/>
          <w:sz w:val="20"/>
          <w:szCs w:val="20"/>
        </w:rPr>
        <w:t>target</w:t>
      </w:r>
      <w:r>
        <w:rPr>
          <w:rFonts w:ascii="Verdana" w:hAnsi="Verdana"/>
          <w:color w:val="333333"/>
          <w:sz w:val="20"/>
          <w:szCs w:val="20"/>
        </w:rPr>
        <w:t>可更加明晰其修饰的目标。</w:t>
      </w:r>
    </w:p>
    <w:p w:rsidR="00DF2605" w:rsidRDefault="00DF2605" w:rsidP="00DF2605">
      <w:pPr>
        <w:pStyle w:val="a7"/>
        <w:shd w:val="clear" w:color="auto" w:fill="FFFFFF"/>
        <w:spacing w:before="0" w:beforeAutospacing="0" w:after="0" w:afterAutospacing="0"/>
        <w:rPr>
          <w:rFonts w:ascii="Verdana" w:hAnsi="Verdana"/>
          <w:color w:val="333333"/>
          <w:sz w:val="20"/>
          <w:szCs w:val="20"/>
        </w:rPr>
      </w:pPr>
      <w:r>
        <w:rPr>
          <w:rStyle w:val="a6"/>
          <w:rFonts w:ascii="Verdana" w:hAnsi="Verdana"/>
          <w:color w:val="333333"/>
          <w:sz w:val="20"/>
          <w:szCs w:val="20"/>
        </w:rPr>
        <w:t xml:space="preserve">　</w:t>
      </w:r>
      <w:r>
        <w:rPr>
          <w:rFonts w:ascii="Verdana" w:hAnsi="Verdana"/>
          <w:color w:val="333333"/>
          <w:sz w:val="20"/>
          <w:szCs w:val="20"/>
        </w:rPr>
        <w:t xml:space="preserve">　</w:t>
      </w:r>
      <w:r>
        <w:rPr>
          <w:rStyle w:val="a6"/>
          <w:rFonts w:ascii="Verdana" w:hAnsi="Verdana"/>
          <w:color w:val="333333"/>
          <w:sz w:val="20"/>
          <w:szCs w:val="20"/>
        </w:rPr>
        <w:t>作用：用于描述注解的使用范围（即：被描述的注解可以用在什么地方）</w:t>
      </w:r>
    </w:p>
    <w:p w:rsidR="00DF2605" w:rsidRDefault="00DF2605" w:rsidP="00DF2605">
      <w:pPr>
        <w:pStyle w:val="a7"/>
        <w:shd w:val="clear" w:color="auto" w:fill="FFFFFF"/>
        <w:spacing w:before="0" w:beforeAutospacing="0" w:after="0" w:afterAutospacing="0"/>
        <w:rPr>
          <w:rFonts w:ascii="Verdana" w:hAnsi="Verdana"/>
          <w:color w:val="333333"/>
          <w:sz w:val="20"/>
          <w:szCs w:val="20"/>
        </w:rPr>
      </w:pPr>
      <w:r>
        <w:rPr>
          <w:rFonts w:ascii="Verdana" w:hAnsi="Verdana"/>
          <w:color w:val="333333"/>
          <w:sz w:val="20"/>
          <w:szCs w:val="20"/>
        </w:rPr>
        <w:t xml:space="preserve">　</w:t>
      </w:r>
      <w:r>
        <w:rPr>
          <w:rStyle w:val="a6"/>
          <w:rFonts w:ascii="Verdana" w:hAnsi="Verdana"/>
          <w:color w:val="333333"/>
          <w:sz w:val="20"/>
          <w:szCs w:val="20"/>
        </w:rPr>
        <w:t xml:space="preserve">　取值</w:t>
      </w:r>
      <w:r>
        <w:rPr>
          <w:rStyle w:val="a6"/>
          <w:rFonts w:ascii="Verdana" w:hAnsi="Verdana"/>
          <w:color w:val="333333"/>
          <w:sz w:val="20"/>
          <w:szCs w:val="20"/>
        </w:rPr>
        <w:t>(ElementType)</w:t>
      </w:r>
      <w:r>
        <w:rPr>
          <w:rStyle w:val="a6"/>
          <w:rFonts w:ascii="Verdana" w:hAnsi="Verdana"/>
          <w:color w:val="333333"/>
          <w:sz w:val="20"/>
          <w:szCs w:val="20"/>
        </w:rPr>
        <w:t>有：</w:t>
      </w:r>
    </w:p>
    <w:p w:rsidR="00DF2605" w:rsidRDefault="00DF2605" w:rsidP="00DF2605">
      <w:pPr>
        <w:pStyle w:val="a7"/>
        <w:shd w:val="clear" w:color="auto" w:fill="FFFFFF"/>
        <w:spacing w:before="0" w:beforeAutospacing="0" w:after="0" w:afterAutospacing="0"/>
        <w:rPr>
          <w:rFonts w:ascii="Verdana" w:hAnsi="Verdana"/>
          <w:color w:val="333333"/>
          <w:sz w:val="20"/>
          <w:szCs w:val="20"/>
        </w:rPr>
      </w:pPr>
      <w:r>
        <w:rPr>
          <w:rFonts w:ascii="Verdana" w:hAnsi="Verdana"/>
          <w:color w:val="333333"/>
          <w:sz w:val="20"/>
          <w:szCs w:val="20"/>
        </w:rPr>
        <w:t xml:space="preserve">　　　　</w:t>
      </w:r>
      <w:r>
        <w:rPr>
          <w:rFonts w:ascii="Verdana" w:hAnsi="Verdana"/>
          <w:color w:val="333333"/>
          <w:sz w:val="20"/>
          <w:szCs w:val="20"/>
        </w:rPr>
        <w:t>1.CONSTRUCTOR:</w:t>
      </w:r>
      <w:r>
        <w:rPr>
          <w:rFonts w:ascii="Verdana" w:hAnsi="Verdana"/>
          <w:color w:val="333333"/>
          <w:sz w:val="20"/>
          <w:szCs w:val="20"/>
        </w:rPr>
        <w:t>用于描述构造器</w:t>
      </w:r>
      <w:r>
        <w:rPr>
          <w:rFonts w:ascii="Verdana" w:hAnsi="Verdana"/>
          <w:color w:val="333333"/>
          <w:sz w:val="20"/>
          <w:szCs w:val="20"/>
        </w:rPr>
        <w:br/>
      </w:r>
      <w:r>
        <w:rPr>
          <w:rFonts w:ascii="Verdana" w:hAnsi="Verdana"/>
          <w:color w:val="333333"/>
          <w:sz w:val="20"/>
          <w:szCs w:val="20"/>
        </w:rPr>
        <w:t xml:space="preserve">　　　　</w:t>
      </w:r>
      <w:r>
        <w:rPr>
          <w:rFonts w:ascii="Verdana" w:hAnsi="Verdana"/>
          <w:color w:val="333333"/>
          <w:sz w:val="20"/>
          <w:szCs w:val="20"/>
        </w:rPr>
        <w:t>2.FIELD:</w:t>
      </w:r>
      <w:r>
        <w:rPr>
          <w:rFonts w:ascii="Verdana" w:hAnsi="Verdana"/>
          <w:color w:val="333333"/>
          <w:sz w:val="20"/>
          <w:szCs w:val="20"/>
        </w:rPr>
        <w:t>用于描述域</w:t>
      </w:r>
      <w:r>
        <w:rPr>
          <w:rFonts w:ascii="Verdana" w:hAnsi="Verdana"/>
          <w:color w:val="333333"/>
          <w:sz w:val="20"/>
          <w:szCs w:val="20"/>
        </w:rPr>
        <w:br/>
      </w:r>
      <w:r>
        <w:rPr>
          <w:rFonts w:ascii="Verdana" w:hAnsi="Verdana"/>
          <w:color w:val="333333"/>
          <w:sz w:val="20"/>
          <w:szCs w:val="20"/>
        </w:rPr>
        <w:t xml:space="preserve">　　　　</w:t>
      </w:r>
      <w:r>
        <w:rPr>
          <w:rFonts w:ascii="Verdana" w:hAnsi="Verdana"/>
          <w:color w:val="333333"/>
          <w:sz w:val="20"/>
          <w:szCs w:val="20"/>
        </w:rPr>
        <w:t>3.LOCAL_VARIABLE:</w:t>
      </w:r>
      <w:r>
        <w:rPr>
          <w:rFonts w:ascii="Verdana" w:hAnsi="Verdana"/>
          <w:color w:val="333333"/>
          <w:sz w:val="20"/>
          <w:szCs w:val="20"/>
        </w:rPr>
        <w:t>用于描述局部变量</w:t>
      </w:r>
      <w:r>
        <w:rPr>
          <w:rFonts w:ascii="Verdana" w:hAnsi="Verdana"/>
          <w:color w:val="333333"/>
          <w:sz w:val="20"/>
          <w:szCs w:val="20"/>
        </w:rPr>
        <w:br/>
      </w:r>
      <w:r>
        <w:rPr>
          <w:rFonts w:ascii="Verdana" w:hAnsi="Verdana"/>
          <w:color w:val="333333"/>
          <w:sz w:val="20"/>
          <w:szCs w:val="20"/>
        </w:rPr>
        <w:t xml:space="preserve">　　　　</w:t>
      </w:r>
      <w:r>
        <w:rPr>
          <w:rFonts w:ascii="Verdana" w:hAnsi="Verdana"/>
          <w:color w:val="333333"/>
          <w:sz w:val="20"/>
          <w:szCs w:val="20"/>
        </w:rPr>
        <w:t>4.METHOD:</w:t>
      </w:r>
      <w:r>
        <w:rPr>
          <w:rFonts w:ascii="Verdana" w:hAnsi="Verdana"/>
          <w:color w:val="333333"/>
          <w:sz w:val="20"/>
          <w:szCs w:val="20"/>
        </w:rPr>
        <w:t>用于描述方法</w:t>
      </w:r>
      <w:r>
        <w:rPr>
          <w:rFonts w:ascii="Verdana" w:hAnsi="Verdana"/>
          <w:color w:val="333333"/>
          <w:sz w:val="20"/>
          <w:szCs w:val="20"/>
        </w:rPr>
        <w:br/>
      </w:r>
      <w:r>
        <w:rPr>
          <w:rFonts w:ascii="Verdana" w:hAnsi="Verdana"/>
          <w:color w:val="333333"/>
          <w:sz w:val="20"/>
          <w:szCs w:val="20"/>
        </w:rPr>
        <w:t xml:space="preserve">　　　　</w:t>
      </w:r>
      <w:r>
        <w:rPr>
          <w:rFonts w:ascii="Verdana" w:hAnsi="Verdana"/>
          <w:color w:val="333333"/>
          <w:sz w:val="20"/>
          <w:szCs w:val="20"/>
        </w:rPr>
        <w:t>5.PACKAGE:</w:t>
      </w:r>
      <w:r>
        <w:rPr>
          <w:rFonts w:ascii="Verdana" w:hAnsi="Verdana"/>
          <w:color w:val="333333"/>
          <w:sz w:val="20"/>
          <w:szCs w:val="20"/>
        </w:rPr>
        <w:t>用于描述包</w:t>
      </w:r>
      <w:r>
        <w:rPr>
          <w:rFonts w:ascii="Verdana" w:hAnsi="Verdana"/>
          <w:color w:val="333333"/>
          <w:sz w:val="20"/>
          <w:szCs w:val="20"/>
        </w:rPr>
        <w:br/>
      </w:r>
      <w:r>
        <w:rPr>
          <w:rFonts w:ascii="Verdana" w:hAnsi="Verdana"/>
          <w:color w:val="333333"/>
          <w:sz w:val="20"/>
          <w:szCs w:val="20"/>
        </w:rPr>
        <w:t xml:space="preserve">　　　　</w:t>
      </w:r>
      <w:r>
        <w:rPr>
          <w:rFonts w:ascii="Verdana" w:hAnsi="Verdana"/>
          <w:color w:val="333333"/>
          <w:sz w:val="20"/>
          <w:szCs w:val="20"/>
        </w:rPr>
        <w:t>6.PARAMETER:</w:t>
      </w:r>
      <w:r>
        <w:rPr>
          <w:rFonts w:ascii="Verdana" w:hAnsi="Verdana"/>
          <w:color w:val="333333"/>
          <w:sz w:val="20"/>
          <w:szCs w:val="20"/>
        </w:rPr>
        <w:t>用于描述参数</w:t>
      </w:r>
      <w:r>
        <w:rPr>
          <w:rFonts w:ascii="Verdana" w:hAnsi="Verdana"/>
          <w:color w:val="333333"/>
          <w:sz w:val="20"/>
          <w:szCs w:val="20"/>
        </w:rPr>
        <w:br/>
      </w:r>
      <w:r>
        <w:rPr>
          <w:rFonts w:ascii="Verdana" w:hAnsi="Verdana"/>
          <w:color w:val="333333"/>
          <w:sz w:val="20"/>
          <w:szCs w:val="20"/>
        </w:rPr>
        <w:t xml:space="preserve">　　　　</w:t>
      </w:r>
      <w:r>
        <w:rPr>
          <w:rFonts w:ascii="Verdana" w:hAnsi="Verdana"/>
          <w:color w:val="333333"/>
          <w:sz w:val="20"/>
          <w:szCs w:val="20"/>
        </w:rPr>
        <w:t>7.TYPE:</w:t>
      </w:r>
      <w:r>
        <w:rPr>
          <w:rFonts w:ascii="Verdana" w:hAnsi="Verdana"/>
          <w:color w:val="333333"/>
          <w:sz w:val="20"/>
          <w:szCs w:val="20"/>
        </w:rPr>
        <w:t>用于描述类、接口</w:t>
      </w:r>
      <w:r>
        <w:rPr>
          <w:rFonts w:ascii="Verdana" w:hAnsi="Verdana"/>
          <w:color w:val="333333"/>
          <w:sz w:val="20"/>
          <w:szCs w:val="20"/>
        </w:rPr>
        <w:t>(</w:t>
      </w:r>
      <w:r>
        <w:rPr>
          <w:rFonts w:ascii="Verdana" w:hAnsi="Verdana"/>
          <w:color w:val="333333"/>
          <w:sz w:val="20"/>
          <w:szCs w:val="20"/>
        </w:rPr>
        <w:t>包括注解类型</w:t>
      </w:r>
      <w:r>
        <w:rPr>
          <w:rFonts w:ascii="Verdana" w:hAnsi="Verdana"/>
          <w:color w:val="333333"/>
          <w:sz w:val="20"/>
          <w:szCs w:val="20"/>
        </w:rPr>
        <w:t xml:space="preserve">) </w:t>
      </w:r>
      <w:r>
        <w:rPr>
          <w:rFonts w:ascii="Verdana" w:hAnsi="Verdana"/>
          <w:color w:val="333333"/>
          <w:sz w:val="20"/>
          <w:szCs w:val="20"/>
        </w:rPr>
        <w:t>或</w:t>
      </w:r>
      <w:r>
        <w:rPr>
          <w:rFonts w:ascii="Verdana" w:hAnsi="Verdana"/>
          <w:color w:val="333333"/>
          <w:sz w:val="20"/>
          <w:szCs w:val="20"/>
        </w:rPr>
        <w:t>enum</w:t>
      </w:r>
      <w:r>
        <w:rPr>
          <w:rFonts w:ascii="Verdana" w:hAnsi="Verdana"/>
          <w:color w:val="333333"/>
          <w:sz w:val="20"/>
          <w:szCs w:val="20"/>
        </w:rPr>
        <w:t>声明</w:t>
      </w:r>
    </w:p>
    <w:p w:rsidR="00DF2605" w:rsidRDefault="00DF2605" w:rsidP="00DF2605"/>
    <w:p w:rsidR="00DF2605" w:rsidRDefault="00DF2605" w:rsidP="00DF2605">
      <w:pPr>
        <w:pStyle w:val="a7"/>
        <w:shd w:val="clear" w:color="auto" w:fill="FFFFFF"/>
        <w:spacing w:before="0" w:beforeAutospacing="0" w:after="0" w:afterAutospacing="0"/>
        <w:rPr>
          <w:rFonts w:ascii="Verdana" w:hAnsi="Verdana"/>
          <w:color w:val="333333"/>
          <w:sz w:val="20"/>
          <w:szCs w:val="20"/>
        </w:rPr>
      </w:pPr>
      <w:r>
        <w:rPr>
          <w:rStyle w:val="a6"/>
          <w:rFonts w:ascii="Verdana" w:hAnsi="Verdana"/>
          <w:color w:val="333333"/>
          <w:sz w:val="20"/>
          <w:szCs w:val="20"/>
        </w:rPr>
        <w:t>@Retention</w:t>
      </w:r>
      <w:r>
        <w:rPr>
          <w:rFonts w:ascii="Verdana" w:hAnsi="Verdana"/>
          <w:color w:val="333333"/>
          <w:sz w:val="20"/>
          <w:szCs w:val="20"/>
        </w:rPr>
        <w:t>定义了该</w:t>
      </w:r>
      <w:r>
        <w:rPr>
          <w:rFonts w:ascii="Verdana" w:hAnsi="Verdana"/>
          <w:color w:val="333333"/>
          <w:sz w:val="20"/>
          <w:szCs w:val="20"/>
        </w:rPr>
        <w:t>Annotation</w:t>
      </w:r>
      <w:r>
        <w:rPr>
          <w:rFonts w:ascii="Verdana" w:hAnsi="Verdana"/>
          <w:color w:val="333333"/>
          <w:sz w:val="20"/>
          <w:szCs w:val="20"/>
        </w:rPr>
        <w:t>被保留的时间长短：某些</w:t>
      </w:r>
      <w:r>
        <w:rPr>
          <w:rFonts w:ascii="Verdana" w:hAnsi="Verdana"/>
          <w:color w:val="333333"/>
          <w:sz w:val="20"/>
          <w:szCs w:val="20"/>
        </w:rPr>
        <w:t>Annotation</w:t>
      </w:r>
      <w:r>
        <w:rPr>
          <w:rFonts w:ascii="Verdana" w:hAnsi="Verdana"/>
          <w:color w:val="333333"/>
          <w:sz w:val="20"/>
          <w:szCs w:val="20"/>
        </w:rPr>
        <w:t>仅出现在源代码中，而被编译器丢弃；而另一些却被编译在</w:t>
      </w:r>
      <w:r>
        <w:rPr>
          <w:rFonts w:ascii="Verdana" w:hAnsi="Verdana"/>
          <w:color w:val="333333"/>
          <w:sz w:val="20"/>
          <w:szCs w:val="20"/>
        </w:rPr>
        <w:t>class</w:t>
      </w:r>
      <w:r>
        <w:rPr>
          <w:rFonts w:ascii="Verdana" w:hAnsi="Verdana"/>
          <w:color w:val="333333"/>
          <w:sz w:val="20"/>
          <w:szCs w:val="20"/>
        </w:rPr>
        <w:t>文件中；编译在</w:t>
      </w:r>
      <w:r>
        <w:rPr>
          <w:rFonts w:ascii="Verdana" w:hAnsi="Verdana"/>
          <w:color w:val="333333"/>
          <w:sz w:val="20"/>
          <w:szCs w:val="20"/>
        </w:rPr>
        <w:t>class</w:t>
      </w:r>
      <w:r>
        <w:rPr>
          <w:rFonts w:ascii="Verdana" w:hAnsi="Verdana"/>
          <w:color w:val="333333"/>
          <w:sz w:val="20"/>
          <w:szCs w:val="20"/>
        </w:rPr>
        <w:t>文件中的</w:t>
      </w:r>
      <w:r>
        <w:rPr>
          <w:rFonts w:ascii="Verdana" w:hAnsi="Verdana"/>
          <w:color w:val="333333"/>
          <w:sz w:val="20"/>
          <w:szCs w:val="20"/>
        </w:rPr>
        <w:t>Annotation</w:t>
      </w:r>
      <w:r>
        <w:rPr>
          <w:rFonts w:ascii="Verdana" w:hAnsi="Verdana"/>
          <w:color w:val="333333"/>
          <w:sz w:val="20"/>
          <w:szCs w:val="20"/>
        </w:rPr>
        <w:t>可能会被虚拟机忽略，而另一些在</w:t>
      </w:r>
      <w:r>
        <w:rPr>
          <w:rFonts w:ascii="Verdana" w:hAnsi="Verdana"/>
          <w:color w:val="333333"/>
          <w:sz w:val="20"/>
          <w:szCs w:val="20"/>
        </w:rPr>
        <w:t>class</w:t>
      </w:r>
      <w:r>
        <w:rPr>
          <w:rFonts w:ascii="Verdana" w:hAnsi="Verdana"/>
          <w:color w:val="333333"/>
          <w:sz w:val="20"/>
          <w:szCs w:val="20"/>
        </w:rPr>
        <w:t>被装载时将被读取（请注意并不影响</w:t>
      </w:r>
      <w:r>
        <w:rPr>
          <w:rFonts w:ascii="Verdana" w:hAnsi="Verdana"/>
          <w:color w:val="333333"/>
          <w:sz w:val="20"/>
          <w:szCs w:val="20"/>
        </w:rPr>
        <w:t>class</w:t>
      </w:r>
      <w:r>
        <w:rPr>
          <w:rFonts w:ascii="Verdana" w:hAnsi="Verdana"/>
          <w:color w:val="333333"/>
          <w:sz w:val="20"/>
          <w:szCs w:val="20"/>
        </w:rPr>
        <w:t>的执行，因为</w:t>
      </w:r>
      <w:r>
        <w:rPr>
          <w:rFonts w:ascii="Verdana" w:hAnsi="Verdana"/>
          <w:color w:val="333333"/>
          <w:sz w:val="20"/>
          <w:szCs w:val="20"/>
        </w:rPr>
        <w:t>Annotation</w:t>
      </w:r>
      <w:r>
        <w:rPr>
          <w:rFonts w:ascii="Verdana" w:hAnsi="Verdana"/>
          <w:color w:val="333333"/>
          <w:sz w:val="20"/>
          <w:szCs w:val="20"/>
        </w:rPr>
        <w:t>与</w:t>
      </w:r>
      <w:r>
        <w:rPr>
          <w:rFonts w:ascii="Verdana" w:hAnsi="Verdana"/>
          <w:color w:val="333333"/>
          <w:sz w:val="20"/>
          <w:szCs w:val="20"/>
        </w:rPr>
        <w:t>class</w:t>
      </w:r>
      <w:r>
        <w:rPr>
          <w:rFonts w:ascii="Verdana" w:hAnsi="Verdana"/>
          <w:color w:val="333333"/>
          <w:sz w:val="20"/>
          <w:szCs w:val="20"/>
        </w:rPr>
        <w:t>在使用上是被分离的）。使用这个</w:t>
      </w:r>
      <w:r>
        <w:rPr>
          <w:rFonts w:ascii="Verdana" w:hAnsi="Verdana"/>
          <w:color w:val="333333"/>
          <w:sz w:val="20"/>
          <w:szCs w:val="20"/>
        </w:rPr>
        <w:t>meta-Annotation</w:t>
      </w:r>
      <w:r>
        <w:rPr>
          <w:rFonts w:ascii="Verdana" w:hAnsi="Verdana"/>
          <w:color w:val="333333"/>
          <w:sz w:val="20"/>
          <w:szCs w:val="20"/>
        </w:rPr>
        <w:t>可以对</w:t>
      </w:r>
      <w:r>
        <w:rPr>
          <w:rFonts w:ascii="Verdana" w:hAnsi="Verdana"/>
          <w:color w:val="333333"/>
          <w:sz w:val="20"/>
          <w:szCs w:val="20"/>
        </w:rPr>
        <w:t xml:space="preserve"> Annotation</w:t>
      </w:r>
      <w:r>
        <w:rPr>
          <w:rFonts w:ascii="Verdana" w:hAnsi="Verdana"/>
          <w:color w:val="333333"/>
          <w:sz w:val="20"/>
          <w:szCs w:val="20"/>
        </w:rPr>
        <w:t>的</w:t>
      </w:r>
      <w:r>
        <w:rPr>
          <w:rFonts w:ascii="Verdana" w:hAnsi="Verdana"/>
          <w:color w:val="333333"/>
          <w:sz w:val="20"/>
          <w:szCs w:val="20"/>
        </w:rPr>
        <w:t>“</w:t>
      </w:r>
      <w:r>
        <w:rPr>
          <w:rFonts w:ascii="Verdana" w:hAnsi="Verdana"/>
          <w:color w:val="333333"/>
          <w:sz w:val="20"/>
          <w:szCs w:val="20"/>
        </w:rPr>
        <w:t>生命周期</w:t>
      </w:r>
      <w:r>
        <w:rPr>
          <w:rFonts w:ascii="Verdana" w:hAnsi="Verdana"/>
          <w:color w:val="333333"/>
          <w:sz w:val="20"/>
          <w:szCs w:val="20"/>
        </w:rPr>
        <w:t>”</w:t>
      </w:r>
      <w:r>
        <w:rPr>
          <w:rFonts w:ascii="Verdana" w:hAnsi="Verdana"/>
          <w:color w:val="333333"/>
          <w:sz w:val="20"/>
          <w:szCs w:val="20"/>
        </w:rPr>
        <w:t>限制。</w:t>
      </w:r>
    </w:p>
    <w:p w:rsidR="00DF2605" w:rsidRDefault="00DF2605" w:rsidP="00DF2605">
      <w:pPr>
        <w:pStyle w:val="a7"/>
        <w:shd w:val="clear" w:color="auto" w:fill="FFFFFF"/>
        <w:spacing w:before="0" w:beforeAutospacing="0" w:after="0" w:afterAutospacing="0"/>
        <w:rPr>
          <w:rFonts w:ascii="Verdana" w:hAnsi="Verdana"/>
          <w:color w:val="333333"/>
          <w:sz w:val="20"/>
          <w:szCs w:val="20"/>
        </w:rPr>
      </w:pPr>
      <w:r>
        <w:rPr>
          <w:rFonts w:ascii="Verdana" w:hAnsi="Verdana"/>
          <w:color w:val="333333"/>
          <w:sz w:val="20"/>
          <w:szCs w:val="20"/>
        </w:rPr>
        <w:t xml:space="preserve">　　</w:t>
      </w:r>
      <w:r>
        <w:rPr>
          <w:rStyle w:val="a6"/>
          <w:rFonts w:ascii="Verdana" w:hAnsi="Verdana"/>
          <w:color w:val="333333"/>
          <w:sz w:val="20"/>
          <w:szCs w:val="20"/>
        </w:rPr>
        <w:t>作用：表示需要在什么级别保存该注释信息，用于描述注解的生命周期（即：被描述的注解在什么范围内有效）</w:t>
      </w:r>
    </w:p>
    <w:p w:rsidR="00DF2605" w:rsidRDefault="00DF2605" w:rsidP="00DF2605">
      <w:pPr>
        <w:pStyle w:val="a7"/>
        <w:shd w:val="clear" w:color="auto" w:fill="FFFFFF"/>
        <w:spacing w:before="0" w:beforeAutospacing="0" w:after="0" w:afterAutospacing="0"/>
        <w:rPr>
          <w:rFonts w:ascii="Verdana" w:hAnsi="Verdana"/>
          <w:color w:val="333333"/>
          <w:sz w:val="20"/>
          <w:szCs w:val="20"/>
        </w:rPr>
      </w:pPr>
      <w:r>
        <w:rPr>
          <w:rFonts w:ascii="Verdana" w:hAnsi="Verdana"/>
          <w:color w:val="333333"/>
          <w:sz w:val="20"/>
          <w:szCs w:val="20"/>
        </w:rPr>
        <w:t xml:space="preserve">　</w:t>
      </w:r>
      <w:r>
        <w:rPr>
          <w:rStyle w:val="a6"/>
          <w:rFonts w:ascii="Verdana" w:hAnsi="Verdana"/>
          <w:color w:val="333333"/>
          <w:sz w:val="20"/>
          <w:szCs w:val="20"/>
        </w:rPr>
        <w:t xml:space="preserve">　取值（</w:t>
      </w:r>
      <w:r>
        <w:rPr>
          <w:rStyle w:val="a6"/>
          <w:rFonts w:ascii="Verdana" w:hAnsi="Verdana"/>
          <w:color w:val="333333"/>
          <w:sz w:val="20"/>
          <w:szCs w:val="20"/>
        </w:rPr>
        <w:t>RetentionPoicy</w:t>
      </w:r>
      <w:r>
        <w:rPr>
          <w:rStyle w:val="a6"/>
          <w:rFonts w:ascii="Verdana" w:hAnsi="Verdana"/>
          <w:color w:val="333333"/>
          <w:sz w:val="20"/>
          <w:szCs w:val="20"/>
        </w:rPr>
        <w:t>）有：</w:t>
      </w:r>
    </w:p>
    <w:p w:rsidR="00DF2605" w:rsidRDefault="00DF2605" w:rsidP="00DF2605">
      <w:pPr>
        <w:pStyle w:val="a7"/>
        <w:shd w:val="clear" w:color="auto" w:fill="FFFFFF"/>
        <w:spacing w:before="0" w:beforeAutospacing="0" w:after="0" w:afterAutospacing="0"/>
        <w:rPr>
          <w:rFonts w:ascii="Verdana" w:hAnsi="Verdana"/>
          <w:color w:val="333333"/>
          <w:sz w:val="20"/>
          <w:szCs w:val="20"/>
        </w:rPr>
      </w:pPr>
      <w:r>
        <w:rPr>
          <w:rFonts w:ascii="Verdana" w:hAnsi="Verdana"/>
          <w:color w:val="333333"/>
          <w:sz w:val="20"/>
          <w:szCs w:val="20"/>
        </w:rPr>
        <w:lastRenderedPageBreak/>
        <w:t xml:space="preserve">　　　　</w:t>
      </w:r>
      <w:r>
        <w:rPr>
          <w:rFonts w:ascii="Verdana" w:hAnsi="Verdana"/>
          <w:color w:val="333333"/>
          <w:sz w:val="20"/>
          <w:szCs w:val="20"/>
        </w:rPr>
        <w:t>1.SOURCE:</w:t>
      </w:r>
      <w:r>
        <w:rPr>
          <w:rFonts w:ascii="Verdana" w:hAnsi="Verdana"/>
          <w:color w:val="333333"/>
          <w:sz w:val="20"/>
          <w:szCs w:val="20"/>
        </w:rPr>
        <w:t>在源文件中有效（即源文件保留）</w:t>
      </w:r>
      <w:r>
        <w:rPr>
          <w:rFonts w:ascii="Verdana" w:hAnsi="Verdana"/>
          <w:color w:val="333333"/>
          <w:sz w:val="20"/>
          <w:szCs w:val="20"/>
        </w:rPr>
        <w:br/>
      </w:r>
      <w:r>
        <w:rPr>
          <w:rFonts w:ascii="Verdana" w:hAnsi="Verdana"/>
          <w:color w:val="333333"/>
          <w:sz w:val="20"/>
          <w:szCs w:val="20"/>
        </w:rPr>
        <w:t xml:space="preserve">　　　　</w:t>
      </w:r>
      <w:r>
        <w:rPr>
          <w:rFonts w:ascii="Verdana" w:hAnsi="Verdana"/>
          <w:color w:val="333333"/>
          <w:sz w:val="20"/>
          <w:szCs w:val="20"/>
        </w:rPr>
        <w:t>2.CLASS:</w:t>
      </w:r>
      <w:r>
        <w:rPr>
          <w:rFonts w:ascii="Verdana" w:hAnsi="Verdana"/>
          <w:color w:val="333333"/>
          <w:sz w:val="20"/>
          <w:szCs w:val="20"/>
        </w:rPr>
        <w:t>在</w:t>
      </w:r>
      <w:r>
        <w:rPr>
          <w:rFonts w:ascii="Verdana" w:hAnsi="Verdana"/>
          <w:color w:val="333333"/>
          <w:sz w:val="20"/>
          <w:szCs w:val="20"/>
        </w:rPr>
        <w:t>class</w:t>
      </w:r>
      <w:r>
        <w:rPr>
          <w:rFonts w:ascii="Verdana" w:hAnsi="Verdana"/>
          <w:color w:val="333333"/>
          <w:sz w:val="20"/>
          <w:szCs w:val="20"/>
        </w:rPr>
        <w:t>文件中有效（即</w:t>
      </w:r>
      <w:r>
        <w:rPr>
          <w:rFonts w:ascii="Verdana" w:hAnsi="Verdana"/>
          <w:color w:val="333333"/>
          <w:sz w:val="20"/>
          <w:szCs w:val="20"/>
        </w:rPr>
        <w:t>class</w:t>
      </w:r>
      <w:r>
        <w:rPr>
          <w:rFonts w:ascii="Verdana" w:hAnsi="Verdana"/>
          <w:color w:val="333333"/>
          <w:sz w:val="20"/>
          <w:szCs w:val="20"/>
        </w:rPr>
        <w:t>保留）</w:t>
      </w:r>
      <w:r>
        <w:rPr>
          <w:rFonts w:ascii="Verdana" w:hAnsi="Verdana"/>
          <w:color w:val="333333"/>
          <w:sz w:val="20"/>
          <w:szCs w:val="20"/>
        </w:rPr>
        <w:br/>
      </w:r>
      <w:r>
        <w:rPr>
          <w:rFonts w:ascii="Verdana" w:hAnsi="Verdana"/>
          <w:color w:val="333333"/>
          <w:sz w:val="20"/>
          <w:szCs w:val="20"/>
        </w:rPr>
        <w:t xml:space="preserve">　　　　</w:t>
      </w:r>
      <w:r>
        <w:rPr>
          <w:rFonts w:ascii="Verdana" w:hAnsi="Verdana"/>
          <w:color w:val="333333"/>
          <w:sz w:val="20"/>
          <w:szCs w:val="20"/>
        </w:rPr>
        <w:t>3.RUNTIME:</w:t>
      </w:r>
      <w:r>
        <w:rPr>
          <w:rFonts w:ascii="Verdana" w:hAnsi="Verdana"/>
          <w:color w:val="333333"/>
          <w:sz w:val="20"/>
          <w:szCs w:val="20"/>
        </w:rPr>
        <w:t>在运行时有效（即运行时保留）</w:t>
      </w:r>
    </w:p>
    <w:p w:rsidR="00DF2605" w:rsidRDefault="00DF2605" w:rsidP="00DF2605">
      <w:pPr>
        <w:pStyle w:val="a7"/>
        <w:shd w:val="clear" w:color="auto" w:fill="FFFFFF"/>
        <w:spacing w:before="150" w:beforeAutospacing="0" w:after="150" w:afterAutospacing="0"/>
        <w:rPr>
          <w:rFonts w:ascii="Verdana" w:hAnsi="Verdana"/>
          <w:color w:val="333333"/>
          <w:sz w:val="20"/>
          <w:szCs w:val="20"/>
        </w:rPr>
      </w:pPr>
      <w:r>
        <w:rPr>
          <w:rFonts w:ascii="Verdana" w:hAnsi="Verdana"/>
          <w:color w:val="333333"/>
          <w:sz w:val="20"/>
          <w:szCs w:val="20"/>
        </w:rPr>
        <w:t xml:space="preserve">　　</w:t>
      </w:r>
      <w:r>
        <w:rPr>
          <w:rFonts w:ascii="Verdana" w:hAnsi="Verdana"/>
          <w:color w:val="333333"/>
          <w:sz w:val="20"/>
          <w:szCs w:val="20"/>
        </w:rPr>
        <w:t>Retention meta-annotation</w:t>
      </w:r>
      <w:r>
        <w:rPr>
          <w:rFonts w:ascii="Verdana" w:hAnsi="Verdana"/>
          <w:color w:val="333333"/>
          <w:sz w:val="20"/>
          <w:szCs w:val="20"/>
        </w:rPr>
        <w:t>类型有唯一的</w:t>
      </w:r>
      <w:r>
        <w:rPr>
          <w:rFonts w:ascii="Verdana" w:hAnsi="Verdana"/>
          <w:color w:val="333333"/>
          <w:sz w:val="20"/>
          <w:szCs w:val="20"/>
        </w:rPr>
        <w:t>value</w:t>
      </w:r>
      <w:r>
        <w:rPr>
          <w:rFonts w:ascii="Verdana" w:hAnsi="Verdana"/>
          <w:color w:val="333333"/>
          <w:sz w:val="20"/>
          <w:szCs w:val="20"/>
        </w:rPr>
        <w:t>作为成员，它的取值来自</w:t>
      </w:r>
      <w:r>
        <w:rPr>
          <w:rFonts w:ascii="Verdana" w:hAnsi="Verdana"/>
          <w:color w:val="333333"/>
          <w:sz w:val="20"/>
          <w:szCs w:val="20"/>
        </w:rPr>
        <w:t>java.lang.annotation.RetentionPolicy</w:t>
      </w:r>
      <w:r>
        <w:rPr>
          <w:rFonts w:ascii="Verdana" w:hAnsi="Verdana"/>
          <w:color w:val="333333"/>
          <w:sz w:val="20"/>
          <w:szCs w:val="20"/>
        </w:rPr>
        <w:t>的枚举类型值。</w:t>
      </w:r>
    </w:p>
    <w:p w:rsidR="00DF2605" w:rsidRDefault="00DF2605" w:rsidP="00DF2605">
      <w:pPr>
        <w:rPr>
          <w:rFonts w:ascii="Verdana" w:hAnsi="Verdana"/>
          <w:color w:val="333333"/>
          <w:sz w:val="20"/>
          <w:szCs w:val="20"/>
          <w:shd w:val="clear" w:color="auto" w:fill="FFFFFF"/>
        </w:rPr>
      </w:pPr>
      <w:r>
        <w:rPr>
          <w:rStyle w:val="a6"/>
          <w:rFonts w:ascii="Verdana" w:hAnsi="Verdana"/>
          <w:color w:val="333333"/>
          <w:sz w:val="20"/>
          <w:szCs w:val="20"/>
          <w:shd w:val="clear" w:color="auto" w:fill="FFFFFF"/>
        </w:rPr>
        <w:t>@</w:t>
      </w:r>
      <w:r>
        <w:rPr>
          <w:rFonts w:ascii="Verdana" w:hAnsi="Verdana"/>
          <w:color w:val="333333"/>
          <w:sz w:val="20"/>
          <w:szCs w:val="20"/>
          <w:shd w:val="clear" w:color="auto" w:fill="FFFFFF"/>
        </w:rPr>
        <w:t>Documented</w:t>
      </w:r>
      <w:r>
        <w:rPr>
          <w:rFonts w:ascii="Verdana" w:hAnsi="Verdana"/>
          <w:color w:val="333333"/>
          <w:sz w:val="20"/>
          <w:szCs w:val="20"/>
          <w:shd w:val="clear" w:color="auto" w:fill="FFFFFF"/>
        </w:rPr>
        <w:t>用于描述其它类型的</w:t>
      </w:r>
      <w:r>
        <w:rPr>
          <w:rFonts w:ascii="Verdana" w:hAnsi="Verdana"/>
          <w:color w:val="333333"/>
          <w:sz w:val="20"/>
          <w:szCs w:val="20"/>
          <w:shd w:val="clear" w:color="auto" w:fill="FFFFFF"/>
        </w:rPr>
        <w:t>annotation</w:t>
      </w:r>
      <w:r>
        <w:rPr>
          <w:rFonts w:ascii="Verdana" w:hAnsi="Verdana"/>
          <w:color w:val="333333"/>
          <w:sz w:val="20"/>
          <w:szCs w:val="20"/>
          <w:shd w:val="clear" w:color="auto" w:fill="FFFFFF"/>
        </w:rPr>
        <w:t>应该被作为被标注的程序成员的公共</w:t>
      </w:r>
      <w:r>
        <w:rPr>
          <w:rFonts w:ascii="Verdana" w:hAnsi="Verdana"/>
          <w:color w:val="333333"/>
          <w:sz w:val="20"/>
          <w:szCs w:val="20"/>
          <w:shd w:val="clear" w:color="auto" w:fill="FFFFFF"/>
        </w:rPr>
        <w:t>API</w:t>
      </w:r>
      <w:r>
        <w:rPr>
          <w:rFonts w:ascii="Verdana" w:hAnsi="Verdana"/>
          <w:color w:val="333333"/>
          <w:sz w:val="20"/>
          <w:szCs w:val="20"/>
          <w:shd w:val="clear" w:color="auto" w:fill="FFFFFF"/>
        </w:rPr>
        <w:t>，因此可以被例如</w:t>
      </w:r>
      <w:r>
        <w:rPr>
          <w:rFonts w:ascii="Verdana" w:hAnsi="Verdana"/>
          <w:color w:val="333333"/>
          <w:sz w:val="20"/>
          <w:szCs w:val="20"/>
          <w:shd w:val="clear" w:color="auto" w:fill="FFFFFF"/>
        </w:rPr>
        <w:t>javadoc</w:t>
      </w:r>
      <w:r>
        <w:rPr>
          <w:rFonts w:ascii="Verdana" w:hAnsi="Verdana"/>
          <w:color w:val="333333"/>
          <w:sz w:val="20"/>
          <w:szCs w:val="20"/>
          <w:shd w:val="clear" w:color="auto" w:fill="FFFFFF"/>
        </w:rPr>
        <w:t>此类的工具文档化。</w:t>
      </w:r>
      <w:r>
        <w:rPr>
          <w:rFonts w:ascii="Verdana" w:hAnsi="Verdana"/>
          <w:color w:val="333333"/>
          <w:sz w:val="20"/>
          <w:szCs w:val="20"/>
          <w:shd w:val="clear" w:color="auto" w:fill="FFFFFF"/>
        </w:rPr>
        <w:t>Documented</w:t>
      </w:r>
      <w:r>
        <w:rPr>
          <w:rFonts w:ascii="Verdana" w:hAnsi="Verdana"/>
          <w:color w:val="333333"/>
          <w:sz w:val="20"/>
          <w:szCs w:val="20"/>
          <w:shd w:val="clear" w:color="auto" w:fill="FFFFFF"/>
        </w:rPr>
        <w:t>是一个标记注解，没有成员。</w:t>
      </w:r>
    </w:p>
    <w:p w:rsidR="00DF2605" w:rsidRDefault="00DF2605" w:rsidP="00DF2605">
      <w:pPr>
        <w:rPr>
          <w:rFonts w:ascii="Verdana" w:hAnsi="Verdana"/>
          <w:color w:val="333333"/>
          <w:sz w:val="20"/>
          <w:szCs w:val="20"/>
          <w:shd w:val="clear" w:color="auto" w:fill="FFFFFF"/>
        </w:rPr>
      </w:pPr>
    </w:p>
    <w:p w:rsidR="00DF2605" w:rsidRDefault="00DF2605" w:rsidP="00DF2605">
      <w:pPr>
        <w:pStyle w:val="a7"/>
        <w:shd w:val="clear" w:color="auto" w:fill="FFFFFF"/>
        <w:spacing w:before="150" w:beforeAutospacing="0" w:after="150" w:afterAutospacing="0"/>
        <w:rPr>
          <w:rFonts w:ascii="Verdana" w:hAnsi="Verdana"/>
          <w:color w:val="333333"/>
          <w:sz w:val="20"/>
          <w:szCs w:val="20"/>
        </w:rPr>
      </w:pPr>
      <w:r>
        <w:rPr>
          <w:rFonts w:ascii="Verdana" w:hAnsi="Verdana"/>
          <w:color w:val="333333"/>
          <w:sz w:val="20"/>
          <w:szCs w:val="20"/>
        </w:rPr>
        <w:t xml:space="preserve">@Inherited </w:t>
      </w:r>
      <w:r>
        <w:rPr>
          <w:rFonts w:ascii="Verdana" w:hAnsi="Verdana"/>
          <w:color w:val="333333"/>
          <w:sz w:val="20"/>
          <w:szCs w:val="20"/>
        </w:rPr>
        <w:t>元注解是一个标记注解，</w:t>
      </w:r>
      <w:r>
        <w:rPr>
          <w:rFonts w:ascii="Verdana" w:hAnsi="Verdana"/>
          <w:color w:val="333333"/>
          <w:sz w:val="20"/>
          <w:szCs w:val="20"/>
        </w:rPr>
        <w:t>@Inherited</w:t>
      </w:r>
      <w:r>
        <w:rPr>
          <w:rFonts w:ascii="Verdana" w:hAnsi="Verdana"/>
          <w:color w:val="333333"/>
          <w:sz w:val="20"/>
          <w:szCs w:val="20"/>
        </w:rPr>
        <w:t>阐述了某个被标注的类型是被继承的。如果一个使用了</w:t>
      </w:r>
      <w:r>
        <w:rPr>
          <w:rFonts w:ascii="Verdana" w:hAnsi="Verdana"/>
          <w:color w:val="333333"/>
          <w:sz w:val="20"/>
          <w:szCs w:val="20"/>
        </w:rPr>
        <w:t>@Inherited</w:t>
      </w:r>
      <w:r>
        <w:rPr>
          <w:rFonts w:ascii="Verdana" w:hAnsi="Verdana"/>
          <w:color w:val="333333"/>
          <w:sz w:val="20"/>
          <w:szCs w:val="20"/>
        </w:rPr>
        <w:t>修饰的</w:t>
      </w:r>
      <w:r>
        <w:rPr>
          <w:rFonts w:ascii="Verdana" w:hAnsi="Verdana"/>
          <w:color w:val="333333"/>
          <w:sz w:val="20"/>
          <w:szCs w:val="20"/>
        </w:rPr>
        <w:t>annotation</w:t>
      </w:r>
      <w:r>
        <w:rPr>
          <w:rFonts w:ascii="Verdana" w:hAnsi="Verdana"/>
          <w:color w:val="333333"/>
          <w:sz w:val="20"/>
          <w:szCs w:val="20"/>
        </w:rPr>
        <w:t>类型被用于一个</w:t>
      </w:r>
      <w:r>
        <w:rPr>
          <w:rFonts w:ascii="Verdana" w:hAnsi="Verdana"/>
          <w:color w:val="333333"/>
          <w:sz w:val="20"/>
          <w:szCs w:val="20"/>
        </w:rPr>
        <w:t>class</w:t>
      </w:r>
      <w:r>
        <w:rPr>
          <w:rFonts w:ascii="Verdana" w:hAnsi="Verdana"/>
          <w:color w:val="333333"/>
          <w:sz w:val="20"/>
          <w:szCs w:val="20"/>
        </w:rPr>
        <w:t>，则这个</w:t>
      </w:r>
      <w:r>
        <w:rPr>
          <w:rFonts w:ascii="Verdana" w:hAnsi="Verdana"/>
          <w:color w:val="333333"/>
          <w:sz w:val="20"/>
          <w:szCs w:val="20"/>
        </w:rPr>
        <w:t>annotation</w:t>
      </w:r>
      <w:r>
        <w:rPr>
          <w:rFonts w:ascii="Verdana" w:hAnsi="Verdana"/>
          <w:color w:val="333333"/>
          <w:sz w:val="20"/>
          <w:szCs w:val="20"/>
        </w:rPr>
        <w:t>将被用于该</w:t>
      </w:r>
      <w:r>
        <w:rPr>
          <w:rFonts w:ascii="Verdana" w:hAnsi="Verdana"/>
          <w:color w:val="333333"/>
          <w:sz w:val="20"/>
          <w:szCs w:val="20"/>
        </w:rPr>
        <w:t>class</w:t>
      </w:r>
      <w:r>
        <w:rPr>
          <w:rFonts w:ascii="Verdana" w:hAnsi="Verdana"/>
          <w:color w:val="333333"/>
          <w:sz w:val="20"/>
          <w:szCs w:val="20"/>
        </w:rPr>
        <w:t>的子类。</w:t>
      </w:r>
    </w:p>
    <w:p w:rsidR="00DF2605" w:rsidRDefault="00DF2605" w:rsidP="00DF2605">
      <w:pPr>
        <w:pStyle w:val="a7"/>
        <w:shd w:val="clear" w:color="auto" w:fill="FFFFFF"/>
        <w:spacing w:before="150" w:beforeAutospacing="0" w:after="150" w:afterAutospacing="0"/>
        <w:rPr>
          <w:rFonts w:ascii="Verdana" w:hAnsi="Verdana"/>
          <w:color w:val="333333"/>
          <w:sz w:val="20"/>
          <w:szCs w:val="20"/>
        </w:rPr>
      </w:pPr>
      <w:r>
        <w:rPr>
          <w:rFonts w:ascii="Verdana" w:hAnsi="Verdana"/>
          <w:color w:val="333333"/>
          <w:sz w:val="20"/>
          <w:szCs w:val="20"/>
        </w:rPr>
        <w:t xml:space="preserve">　　注意：</w:t>
      </w:r>
      <w:r>
        <w:rPr>
          <w:rFonts w:ascii="Verdana" w:hAnsi="Verdana"/>
          <w:color w:val="333333"/>
          <w:sz w:val="20"/>
          <w:szCs w:val="20"/>
        </w:rPr>
        <w:t>@Inherited annotation</w:t>
      </w:r>
      <w:r>
        <w:rPr>
          <w:rFonts w:ascii="Verdana" w:hAnsi="Verdana"/>
          <w:color w:val="333333"/>
          <w:sz w:val="20"/>
          <w:szCs w:val="20"/>
        </w:rPr>
        <w:t>类型是被标注过的</w:t>
      </w:r>
      <w:r>
        <w:rPr>
          <w:rFonts w:ascii="Verdana" w:hAnsi="Verdana"/>
          <w:color w:val="333333"/>
          <w:sz w:val="20"/>
          <w:szCs w:val="20"/>
        </w:rPr>
        <w:t>class</w:t>
      </w:r>
      <w:r>
        <w:rPr>
          <w:rFonts w:ascii="Verdana" w:hAnsi="Verdana"/>
          <w:color w:val="333333"/>
          <w:sz w:val="20"/>
          <w:szCs w:val="20"/>
        </w:rPr>
        <w:t>的子类所继承。类并不从它所实现的接口继承</w:t>
      </w:r>
      <w:r>
        <w:rPr>
          <w:rFonts w:ascii="Verdana" w:hAnsi="Verdana"/>
          <w:color w:val="333333"/>
          <w:sz w:val="20"/>
          <w:szCs w:val="20"/>
        </w:rPr>
        <w:t>annotation</w:t>
      </w:r>
      <w:r>
        <w:rPr>
          <w:rFonts w:ascii="Verdana" w:hAnsi="Verdana"/>
          <w:color w:val="333333"/>
          <w:sz w:val="20"/>
          <w:szCs w:val="20"/>
        </w:rPr>
        <w:t>，方法并不从它所重载的方法继承</w:t>
      </w:r>
      <w:r>
        <w:rPr>
          <w:rFonts w:ascii="Verdana" w:hAnsi="Verdana"/>
          <w:color w:val="333333"/>
          <w:sz w:val="20"/>
          <w:szCs w:val="20"/>
        </w:rPr>
        <w:t>annotation</w:t>
      </w:r>
      <w:r>
        <w:rPr>
          <w:rFonts w:ascii="Verdana" w:hAnsi="Verdana"/>
          <w:color w:val="333333"/>
          <w:sz w:val="20"/>
          <w:szCs w:val="20"/>
        </w:rPr>
        <w:t>。</w:t>
      </w:r>
    </w:p>
    <w:p w:rsidR="00DF2605" w:rsidRDefault="00DF2605" w:rsidP="00DF2605">
      <w:pPr>
        <w:pStyle w:val="a7"/>
        <w:shd w:val="clear" w:color="auto" w:fill="FFFFFF"/>
        <w:spacing w:before="150" w:beforeAutospacing="0" w:after="150" w:afterAutospacing="0"/>
        <w:rPr>
          <w:rFonts w:ascii="Verdana" w:hAnsi="Verdana"/>
          <w:color w:val="333333"/>
          <w:sz w:val="20"/>
          <w:szCs w:val="20"/>
        </w:rPr>
      </w:pPr>
      <w:r>
        <w:rPr>
          <w:rFonts w:ascii="Verdana" w:hAnsi="Verdana"/>
          <w:color w:val="333333"/>
          <w:sz w:val="20"/>
          <w:szCs w:val="20"/>
        </w:rPr>
        <w:t xml:space="preserve">　　当</w:t>
      </w:r>
      <w:r>
        <w:rPr>
          <w:rFonts w:ascii="Verdana" w:hAnsi="Verdana"/>
          <w:color w:val="333333"/>
          <w:sz w:val="20"/>
          <w:szCs w:val="20"/>
        </w:rPr>
        <w:t>@Inherited annotation</w:t>
      </w:r>
      <w:r>
        <w:rPr>
          <w:rFonts w:ascii="Verdana" w:hAnsi="Verdana"/>
          <w:color w:val="333333"/>
          <w:sz w:val="20"/>
          <w:szCs w:val="20"/>
        </w:rPr>
        <w:t>类型标注的</w:t>
      </w:r>
      <w:r>
        <w:rPr>
          <w:rFonts w:ascii="Verdana" w:hAnsi="Verdana"/>
          <w:color w:val="333333"/>
          <w:sz w:val="20"/>
          <w:szCs w:val="20"/>
        </w:rPr>
        <w:t>annotation</w:t>
      </w:r>
      <w:r>
        <w:rPr>
          <w:rFonts w:ascii="Verdana" w:hAnsi="Verdana"/>
          <w:color w:val="333333"/>
          <w:sz w:val="20"/>
          <w:szCs w:val="20"/>
        </w:rPr>
        <w:t>的</w:t>
      </w:r>
      <w:r>
        <w:rPr>
          <w:rFonts w:ascii="Verdana" w:hAnsi="Verdana"/>
          <w:color w:val="333333"/>
          <w:sz w:val="20"/>
          <w:szCs w:val="20"/>
        </w:rPr>
        <w:t>Retention</w:t>
      </w:r>
      <w:r>
        <w:rPr>
          <w:rFonts w:ascii="Verdana" w:hAnsi="Verdana"/>
          <w:color w:val="333333"/>
          <w:sz w:val="20"/>
          <w:szCs w:val="20"/>
        </w:rPr>
        <w:t>是</w:t>
      </w:r>
      <w:r>
        <w:rPr>
          <w:rFonts w:ascii="Verdana" w:hAnsi="Verdana"/>
          <w:color w:val="333333"/>
          <w:sz w:val="20"/>
          <w:szCs w:val="20"/>
        </w:rPr>
        <w:t>RetentionPolicy.RUNTIME</w:t>
      </w:r>
      <w:r>
        <w:rPr>
          <w:rFonts w:ascii="Verdana" w:hAnsi="Verdana"/>
          <w:color w:val="333333"/>
          <w:sz w:val="20"/>
          <w:szCs w:val="20"/>
        </w:rPr>
        <w:t>，则反射</w:t>
      </w:r>
      <w:r>
        <w:rPr>
          <w:rFonts w:ascii="Verdana" w:hAnsi="Verdana"/>
          <w:color w:val="333333"/>
          <w:sz w:val="20"/>
          <w:szCs w:val="20"/>
        </w:rPr>
        <w:t>API</w:t>
      </w:r>
      <w:r>
        <w:rPr>
          <w:rFonts w:ascii="Verdana" w:hAnsi="Verdana"/>
          <w:color w:val="333333"/>
          <w:sz w:val="20"/>
          <w:szCs w:val="20"/>
        </w:rPr>
        <w:t>增强了这种继承性。如果我们使用</w:t>
      </w:r>
      <w:r>
        <w:rPr>
          <w:rFonts w:ascii="Verdana" w:hAnsi="Verdana"/>
          <w:color w:val="333333"/>
          <w:sz w:val="20"/>
          <w:szCs w:val="20"/>
        </w:rPr>
        <w:t>java.lang.reflect</w:t>
      </w:r>
      <w:r>
        <w:rPr>
          <w:rFonts w:ascii="Verdana" w:hAnsi="Verdana"/>
          <w:color w:val="333333"/>
          <w:sz w:val="20"/>
          <w:szCs w:val="20"/>
        </w:rPr>
        <w:t>去查询一个</w:t>
      </w:r>
      <w:r>
        <w:rPr>
          <w:rFonts w:ascii="Verdana" w:hAnsi="Verdana"/>
          <w:color w:val="333333"/>
          <w:sz w:val="20"/>
          <w:szCs w:val="20"/>
        </w:rPr>
        <w:t>@Inherited annotation</w:t>
      </w:r>
      <w:r>
        <w:rPr>
          <w:rFonts w:ascii="Verdana" w:hAnsi="Verdana"/>
          <w:color w:val="333333"/>
          <w:sz w:val="20"/>
          <w:szCs w:val="20"/>
        </w:rPr>
        <w:t>类型的</w:t>
      </w:r>
      <w:r>
        <w:rPr>
          <w:rFonts w:ascii="Verdana" w:hAnsi="Verdana"/>
          <w:color w:val="333333"/>
          <w:sz w:val="20"/>
          <w:szCs w:val="20"/>
        </w:rPr>
        <w:t>annotation</w:t>
      </w:r>
      <w:r>
        <w:rPr>
          <w:rFonts w:ascii="Verdana" w:hAnsi="Verdana"/>
          <w:color w:val="333333"/>
          <w:sz w:val="20"/>
          <w:szCs w:val="20"/>
        </w:rPr>
        <w:t>时，反射代码检查将展开工作：检查</w:t>
      </w:r>
      <w:r>
        <w:rPr>
          <w:rFonts w:ascii="Verdana" w:hAnsi="Verdana"/>
          <w:color w:val="333333"/>
          <w:sz w:val="20"/>
          <w:szCs w:val="20"/>
        </w:rPr>
        <w:t>class</w:t>
      </w:r>
      <w:r>
        <w:rPr>
          <w:rFonts w:ascii="Verdana" w:hAnsi="Verdana"/>
          <w:color w:val="333333"/>
          <w:sz w:val="20"/>
          <w:szCs w:val="20"/>
        </w:rPr>
        <w:t>和其父类，直到发现指定的</w:t>
      </w:r>
      <w:r>
        <w:rPr>
          <w:rFonts w:ascii="Verdana" w:hAnsi="Verdana"/>
          <w:color w:val="333333"/>
          <w:sz w:val="20"/>
          <w:szCs w:val="20"/>
        </w:rPr>
        <w:t>annotation</w:t>
      </w:r>
      <w:r>
        <w:rPr>
          <w:rFonts w:ascii="Verdana" w:hAnsi="Verdana"/>
          <w:color w:val="333333"/>
          <w:sz w:val="20"/>
          <w:szCs w:val="20"/>
        </w:rPr>
        <w:t>类型被发现，或者到达类继承结构的顶层。</w:t>
      </w:r>
    </w:p>
    <w:p w:rsidR="00DF2605" w:rsidRDefault="00DF2605" w:rsidP="00DF2605">
      <w:pPr>
        <w:pStyle w:val="a7"/>
        <w:shd w:val="clear" w:color="auto" w:fill="FFFFFF"/>
        <w:spacing w:before="0" w:beforeAutospacing="0" w:after="0" w:afterAutospacing="0"/>
        <w:rPr>
          <w:rFonts w:ascii="Verdana" w:hAnsi="Verdana"/>
          <w:color w:val="333333"/>
          <w:sz w:val="20"/>
          <w:szCs w:val="20"/>
        </w:rPr>
      </w:pPr>
      <w:r>
        <w:rPr>
          <w:rStyle w:val="a6"/>
          <w:rFonts w:ascii="Verdana" w:hAnsi="Verdana"/>
          <w:color w:val="333333"/>
          <w:sz w:val="20"/>
          <w:szCs w:val="20"/>
        </w:rPr>
        <w:t>自定义注解：</w:t>
      </w:r>
    </w:p>
    <w:p w:rsidR="00DF2605" w:rsidRDefault="00DF2605" w:rsidP="00DF2605">
      <w:pPr>
        <w:pStyle w:val="a7"/>
        <w:shd w:val="clear" w:color="auto" w:fill="FFFFFF"/>
        <w:spacing w:before="150" w:beforeAutospacing="0" w:after="150" w:afterAutospacing="0"/>
        <w:rPr>
          <w:rFonts w:ascii="Verdana" w:hAnsi="Verdana"/>
          <w:color w:val="333333"/>
          <w:sz w:val="20"/>
          <w:szCs w:val="20"/>
        </w:rPr>
      </w:pPr>
      <w:r>
        <w:rPr>
          <w:rFonts w:ascii="Verdana" w:hAnsi="Verdana"/>
          <w:color w:val="333333"/>
          <w:sz w:val="20"/>
          <w:szCs w:val="20"/>
        </w:rPr>
        <w:t xml:space="preserve">　　使用</w:t>
      </w:r>
      <w:r>
        <w:rPr>
          <w:rFonts w:ascii="Verdana" w:hAnsi="Verdana"/>
          <w:color w:val="333333"/>
          <w:sz w:val="20"/>
          <w:szCs w:val="20"/>
        </w:rPr>
        <w:t>@interface</w:t>
      </w:r>
      <w:r>
        <w:rPr>
          <w:rFonts w:ascii="Verdana" w:hAnsi="Verdana"/>
          <w:color w:val="333333"/>
          <w:sz w:val="20"/>
          <w:szCs w:val="20"/>
        </w:rPr>
        <w:t>自定义注解时，自动继承了</w:t>
      </w:r>
      <w:r>
        <w:rPr>
          <w:rFonts w:ascii="Verdana" w:hAnsi="Verdana"/>
          <w:color w:val="333333"/>
          <w:sz w:val="20"/>
          <w:szCs w:val="20"/>
        </w:rPr>
        <w:t>java.lang.annotation.Annotation</w:t>
      </w:r>
      <w:r>
        <w:rPr>
          <w:rFonts w:ascii="Verdana" w:hAnsi="Verdana"/>
          <w:color w:val="333333"/>
          <w:sz w:val="20"/>
          <w:szCs w:val="20"/>
        </w:rPr>
        <w:t>接口，由编译程序自动完成其他细节。在定义注解时，不能继承其他的注解或接口。</w:t>
      </w:r>
      <w:r>
        <w:rPr>
          <w:rFonts w:ascii="Verdana" w:hAnsi="Verdana"/>
          <w:color w:val="333333"/>
          <w:sz w:val="20"/>
          <w:szCs w:val="20"/>
        </w:rPr>
        <w:t>@interface</w:t>
      </w:r>
      <w:r>
        <w:rPr>
          <w:rFonts w:ascii="Verdana" w:hAnsi="Verdana"/>
          <w:color w:val="333333"/>
          <w:sz w:val="20"/>
          <w:szCs w:val="20"/>
        </w:rPr>
        <w:t>用来声明一个注解，其中的每一个方法实际上是声明了一个配置参数。方法的名称就是参数的名称，返回值类型就是参数的类型（返回值类型只能是基本类型、</w:t>
      </w:r>
      <w:r>
        <w:rPr>
          <w:rFonts w:ascii="Verdana" w:hAnsi="Verdana"/>
          <w:color w:val="333333"/>
          <w:sz w:val="20"/>
          <w:szCs w:val="20"/>
        </w:rPr>
        <w:t>Class</w:t>
      </w:r>
      <w:r>
        <w:rPr>
          <w:rFonts w:ascii="Verdana" w:hAnsi="Verdana"/>
          <w:color w:val="333333"/>
          <w:sz w:val="20"/>
          <w:szCs w:val="20"/>
        </w:rPr>
        <w:t>、</w:t>
      </w:r>
      <w:r>
        <w:rPr>
          <w:rFonts w:ascii="Verdana" w:hAnsi="Verdana"/>
          <w:color w:val="333333"/>
          <w:sz w:val="20"/>
          <w:szCs w:val="20"/>
        </w:rPr>
        <w:t>String</w:t>
      </w:r>
      <w:r>
        <w:rPr>
          <w:rFonts w:ascii="Verdana" w:hAnsi="Verdana"/>
          <w:color w:val="333333"/>
          <w:sz w:val="20"/>
          <w:szCs w:val="20"/>
        </w:rPr>
        <w:t>、</w:t>
      </w:r>
      <w:r>
        <w:rPr>
          <w:rFonts w:ascii="Verdana" w:hAnsi="Verdana"/>
          <w:color w:val="333333"/>
          <w:sz w:val="20"/>
          <w:szCs w:val="20"/>
        </w:rPr>
        <w:t>enum</w:t>
      </w:r>
      <w:r>
        <w:rPr>
          <w:rFonts w:ascii="Verdana" w:hAnsi="Verdana"/>
          <w:color w:val="333333"/>
          <w:sz w:val="20"/>
          <w:szCs w:val="20"/>
        </w:rPr>
        <w:t>）。可以通过</w:t>
      </w:r>
      <w:r>
        <w:rPr>
          <w:rFonts w:ascii="Verdana" w:hAnsi="Verdana"/>
          <w:color w:val="333333"/>
          <w:sz w:val="20"/>
          <w:szCs w:val="20"/>
        </w:rPr>
        <w:t>default</w:t>
      </w:r>
      <w:r>
        <w:rPr>
          <w:rFonts w:ascii="Verdana" w:hAnsi="Verdana"/>
          <w:color w:val="333333"/>
          <w:sz w:val="20"/>
          <w:szCs w:val="20"/>
        </w:rPr>
        <w:t>来声明参数的默认值。</w:t>
      </w:r>
    </w:p>
    <w:p w:rsidR="00DF2605" w:rsidRDefault="00DF2605" w:rsidP="00DF2605">
      <w:pPr>
        <w:pStyle w:val="a7"/>
        <w:shd w:val="clear" w:color="auto" w:fill="FFFFFF"/>
        <w:spacing w:before="0" w:beforeAutospacing="0" w:after="0" w:afterAutospacing="0"/>
        <w:rPr>
          <w:rFonts w:ascii="Verdana" w:hAnsi="Verdana"/>
          <w:color w:val="333333"/>
          <w:sz w:val="20"/>
          <w:szCs w:val="20"/>
        </w:rPr>
      </w:pPr>
      <w:r>
        <w:rPr>
          <w:rFonts w:ascii="Verdana" w:hAnsi="Verdana"/>
          <w:color w:val="333333"/>
          <w:sz w:val="20"/>
          <w:szCs w:val="20"/>
        </w:rPr>
        <w:t xml:space="preserve">　　</w:t>
      </w:r>
      <w:r>
        <w:rPr>
          <w:rStyle w:val="a6"/>
          <w:rFonts w:ascii="Verdana" w:hAnsi="Verdana"/>
          <w:color w:val="333333"/>
          <w:sz w:val="20"/>
          <w:szCs w:val="20"/>
        </w:rPr>
        <w:t>定义注解格式：</w:t>
      </w:r>
      <w:r>
        <w:rPr>
          <w:rFonts w:ascii="Verdana" w:hAnsi="Verdana"/>
          <w:color w:val="333333"/>
          <w:sz w:val="20"/>
          <w:szCs w:val="20"/>
        </w:rPr>
        <w:br/>
      </w:r>
      <w:r>
        <w:rPr>
          <w:rFonts w:ascii="Verdana" w:hAnsi="Verdana"/>
          <w:color w:val="333333"/>
          <w:sz w:val="20"/>
          <w:szCs w:val="20"/>
        </w:rPr>
        <w:t xml:space="preserve">　　</w:t>
      </w:r>
      <w:r>
        <w:rPr>
          <w:rFonts w:ascii="Verdana" w:hAnsi="Verdana"/>
          <w:color w:val="333333"/>
          <w:sz w:val="20"/>
          <w:szCs w:val="20"/>
        </w:rPr>
        <w:t xml:space="preserve">public @interface </w:t>
      </w:r>
      <w:r>
        <w:rPr>
          <w:rFonts w:ascii="Verdana" w:hAnsi="Verdana"/>
          <w:color w:val="333333"/>
          <w:sz w:val="20"/>
          <w:szCs w:val="20"/>
        </w:rPr>
        <w:t>注解名</w:t>
      </w:r>
      <w:r>
        <w:rPr>
          <w:rFonts w:ascii="Verdana" w:hAnsi="Verdana"/>
          <w:color w:val="333333"/>
          <w:sz w:val="20"/>
          <w:szCs w:val="20"/>
        </w:rPr>
        <w:t xml:space="preserve"> {</w:t>
      </w:r>
      <w:r>
        <w:rPr>
          <w:rFonts w:ascii="Verdana" w:hAnsi="Verdana"/>
          <w:color w:val="333333"/>
          <w:sz w:val="20"/>
          <w:szCs w:val="20"/>
        </w:rPr>
        <w:t>定义体</w:t>
      </w:r>
      <w:r>
        <w:rPr>
          <w:rFonts w:ascii="Verdana" w:hAnsi="Verdana"/>
          <w:color w:val="333333"/>
          <w:sz w:val="20"/>
          <w:szCs w:val="20"/>
        </w:rPr>
        <w:t>}</w:t>
      </w:r>
    </w:p>
    <w:p w:rsidR="00DF2605" w:rsidRDefault="00DF2605" w:rsidP="00DF2605">
      <w:pPr>
        <w:pStyle w:val="a7"/>
        <w:shd w:val="clear" w:color="auto" w:fill="FFFFFF"/>
        <w:spacing w:before="0" w:beforeAutospacing="0" w:after="0" w:afterAutospacing="0"/>
        <w:rPr>
          <w:rFonts w:ascii="Verdana" w:hAnsi="Verdana"/>
          <w:color w:val="333333"/>
          <w:sz w:val="20"/>
          <w:szCs w:val="20"/>
        </w:rPr>
      </w:pPr>
      <w:r>
        <w:rPr>
          <w:rStyle w:val="a8"/>
          <w:rFonts w:ascii="Verdana" w:hAnsi="Verdana"/>
          <w:color w:val="333333"/>
          <w:sz w:val="20"/>
          <w:szCs w:val="20"/>
        </w:rPr>
        <w:t xml:space="preserve">　　</w:t>
      </w:r>
      <w:r>
        <w:rPr>
          <w:rStyle w:val="a6"/>
          <w:rFonts w:ascii="Verdana" w:hAnsi="Verdana"/>
          <w:color w:val="333333"/>
          <w:sz w:val="20"/>
          <w:szCs w:val="20"/>
        </w:rPr>
        <w:t>注解参数的可支持数据类型：</w:t>
      </w:r>
    </w:p>
    <w:p w:rsidR="00DF2605" w:rsidRDefault="00DF2605" w:rsidP="00DF2605">
      <w:pPr>
        <w:pStyle w:val="a7"/>
        <w:shd w:val="clear" w:color="auto" w:fill="FFFFFF"/>
        <w:spacing w:before="0" w:beforeAutospacing="0" w:after="0" w:afterAutospacing="0"/>
        <w:rPr>
          <w:rFonts w:ascii="Verdana" w:hAnsi="Verdana"/>
          <w:color w:val="333333"/>
          <w:sz w:val="20"/>
          <w:szCs w:val="20"/>
        </w:rPr>
      </w:pPr>
      <w:r>
        <w:rPr>
          <w:rFonts w:ascii="Verdana" w:hAnsi="Verdana"/>
          <w:color w:val="333333"/>
          <w:sz w:val="20"/>
          <w:szCs w:val="20"/>
        </w:rPr>
        <w:t xml:space="preserve">　　　　</w:t>
      </w:r>
      <w:r>
        <w:rPr>
          <w:rFonts w:ascii="Verdana" w:hAnsi="Verdana"/>
          <w:color w:val="333333"/>
          <w:sz w:val="20"/>
          <w:szCs w:val="20"/>
        </w:rPr>
        <w:t>1.</w:t>
      </w:r>
      <w:r>
        <w:rPr>
          <w:rFonts w:ascii="Verdana" w:hAnsi="Verdana"/>
          <w:color w:val="333333"/>
          <w:sz w:val="20"/>
          <w:szCs w:val="20"/>
        </w:rPr>
        <w:t>所有基本数据类型（</w:t>
      </w:r>
      <w:r>
        <w:rPr>
          <w:rFonts w:ascii="Verdana" w:hAnsi="Verdana"/>
          <w:color w:val="333333"/>
          <w:sz w:val="20"/>
          <w:szCs w:val="20"/>
        </w:rPr>
        <w:t>int,float,boolean,byte,double,char,long,short)</w:t>
      </w:r>
      <w:r>
        <w:rPr>
          <w:rFonts w:ascii="Verdana" w:hAnsi="Verdana"/>
          <w:color w:val="333333"/>
          <w:sz w:val="20"/>
          <w:szCs w:val="20"/>
        </w:rPr>
        <w:br/>
      </w:r>
      <w:r>
        <w:rPr>
          <w:rFonts w:ascii="Verdana" w:hAnsi="Verdana"/>
          <w:color w:val="333333"/>
          <w:sz w:val="20"/>
          <w:szCs w:val="20"/>
        </w:rPr>
        <w:t xml:space="preserve">　　　　</w:t>
      </w:r>
      <w:r>
        <w:rPr>
          <w:rFonts w:ascii="Verdana" w:hAnsi="Verdana"/>
          <w:color w:val="333333"/>
          <w:sz w:val="20"/>
          <w:szCs w:val="20"/>
        </w:rPr>
        <w:t>2.String</w:t>
      </w:r>
      <w:r>
        <w:rPr>
          <w:rFonts w:ascii="Verdana" w:hAnsi="Verdana"/>
          <w:color w:val="333333"/>
          <w:sz w:val="20"/>
          <w:szCs w:val="20"/>
        </w:rPr>
        <w:t>类型</w:t>
      </w:r>
      <w:r>
        <w:rPr>
          <w:rFonts w:ascii="Verdana" w:hAnsi="Verdana"/>
          <w:color w:val="333333"/>
          <w:sz w:val="20"/>
          <w:szCs w:val="20"/>
        </w:rPr>
        <w:br/>
      </w:r>
      <w:r>
        <w:rPr>
          <w:rFonts w:ascii="Verdana" w:hAnsi="Verdana"/>
          <w:color w:val="333333"/>
          <w:sz w:val="20"/>
          <w:szCs w:val="20"/>
        </w:rPr>
        <w:t xml:space="preserve">　　　　</w:t>
      </w:r>
      <w:r>
        <w:rPr>
          <w:rFonts w:ascii="Verdana" w:hAnsi="Verdana"/>
          <w:color w:val="333333"/>
          <w:sz w:val="20"/>
          <w:szCs w:val="20"/>
        </w:rPr>
        <w:t>3.Class</w:t>
      </w:r>
      <w:r>
        <w:rPr>
          <w:rFonts w:ascii="Verdana" w:hAnsi="Verdana"/>
          <w:color w:val="333333"/>
          <w:sz w:val="20"/>
          <w:szCs w:val="20"/>
        </w:rPr>
        <w:t>类型</w:t>
      </w:r>
      <w:r>
        <w:rPr>
          <w:rFonts w:ascii="Verdana" w:hAnsi="Verdana"/>
          <w:color w:val="333333"/>
          <w:sz w:val="20"/>
          <w:szCs w:val="20"/>
        </w:rPr>
        <w:br/>
      </w:r>
      <w:r>
        <w:rPr>
          <w:rFonts w:ascii="Verdana" w:hAnsi="Verdana"/>
          <w:color w:val="333333"/>
          <w:sz w:val="20"/>
          <w:szCs w:val="20"/>
        </w:rPr>
        <w:t xml:space="preserve">　　　　</w:t>
      </w:r>
      <w:r>
        <w:rPr>
          <w:rFonts w:ascii="Verdana" w:hAnsi="Verdana"/>
          <w:color w:val="333333"/>
          <w:sz w:val="20"/>
          <w:szCs w:val="20"/>
        </w:rPr>
        <w:t>4.enum</w:t>
      </w:r>
      <w:r>
        <w:rPr>
          <w:rFonts w:ascii="Verdana" w:hAnsi="Verdana"/>
          <w:color w:val="333333"/>
          <w:sz w:val="20"/>
          <w:szCs w:val="20"/>
        </w:rPr>
        <w:t>类型</w:t>
      </w:r>
      <w:r>
        <w:rPr>
          <w:rFonts w:ascii="Verdana" w:hAnsi="Verdana"/>
          <w:color w:val="333333"/>
          <w:sz w:val="20"/>
          <w:szCs w:val="20"/>
        </w:rPr>
        <w:br/>
      </w:r>
      <w:r>
        <w:rPr>
          <w:rFonts w:ascii="Verdana" w:hAnsi="Verdana"/>
          <w:color w:val="333333"/>
          <w:sz w:val="20"/>
          <w:szCs w:val="20"/>
        </w:rPr>
        <w:t xml:space="preserve">　　　　</w:t>
      </w:r>
      <w:r>
        <w:rPr>
          <w:rFonts w:ascii="Verdana" w:hAnsi="Verdana"/>
          <w:color w:val="333333"/>
          <w:sz w:val="20"/>
          <w:szCs w:val="20"/>
        </w:rPr>
        <w:t>5.Annotation</w:t>
      </w:r>
      <w:r>
        <w:rPr>
          <w:rFonts w:ascii="Verdana" w:hAnsi="Verdana"/>
          <w:color w:val="333333"/>
          <w:sz w:val="20"/>
          <w:szCs w:val="20"/>
        </w:rPr>
        <w:t>类型</w:t>
      </w:r>
      <w:r>
        <w:rPr>
          <w:rFonts w:ascii="Verdana" w:hAnsi="Verdana"/>
          <w:color w:val="333333"/>
          <w:sz w:val="20"/>
          <w:szCs w:val="20"/>
        </w:rPr>
        <w:br/>
      </w:r>
      <w:r>
        <w:rPr>
          <w:rFonts w:ascii="Verdana" w:hAnsi="Verdana"/>
          <w:color w:val="333333"/>
          <w:sz w:val="20"/>
          <w:szCs w:val="20"/>
        </w:rPr>
        <w:t xml:space="preserve">　　　　</w:t>
      </w:r>
      <w:r>
        <w:rPr>
          <w:rFonts w:ascii="Verdana" w:hAnsi="Verdana"/>
          <w:color w:val="333333"/>
          <w:sz w:val="20"/>
          <w:szCs w:val="20"/>
        </w:rPr>
        <w:t>6.</w:t>
      </w:r>
      <w:r>
        <w:rPr>
          <w:rFonts w:ascii="Verdana" w:hAnsi="Verdana"/>
          <w:color w:val="333333"/>
          <w:sz w:val="20"/>
          <w:szCs w:val="20"/>
        </w:rPr>
        <w:t>以上所有类型的数组</w:t>
      </w:r>
    </w:p>
    <w:p w:rsidR="00DF2605" w:rsidRDefault="00DF2605" w:rsidP="00DF2605">
      <w:pPr>
        <w:pStyle w:val="a7"/>
        <w:shd w:val="clear" w:color="auto" w:fill="FFFFFF"/>
        <w:spacing w:before="0" w:beforeAutospacing="0" w:after="0" w:afterAutospacing="0"/>
        <w:rPr>
          <w:rFonts w:ascii="Verdana" w:hAnsi="Verdana"/>
          <w:color w:val="333333"/>
          <w:sz w:val="20"/>
          <w:szCs w:val="20"/>
        </w:rPr>
      </w:pPr>
      <w:r>
        <w:rPr>
          <w:rFonts w:ascii="Verdana" w:hAnsi="Verdana"/>
          <w:color w:val="333333"/>
          <w:sz w:val="20"/>
          <w:szCs w:val="20"/>
        </w:rPr>
        <w:t xml:space="preserve">　　</w:t>
      </w:r>
      <w:r>
        <w:rPr>
          <w:rFonts w:ascii="Verdana" w:hAnsi="Verdana"/>
          <w:color w:val="333333"/>
          <w:sz w:val="20"/>
          <w:szCs w:val="20"/>
        </w:rPr>
        <w:t>Annotation</w:t>
      </w:r>
      <w:r>
        <w:rPr>
          <w:rFonts w:ascii="Verdana" w:hAnsi="Verdana"/>
          <w:color w:val="333333"/>
          <w:sz w:val="20"/>
          <w:szCs w:val="20"/>
        </w:rPr>
        <w:t>类型里面的参数该怎么设定</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color w:val="333333"/>
          <w:sz w:val="20"/>
          <w:szCs w:val="20"/>
        </w:rPr>
        <w:br/>
      </w:r>
      <w:r>
        <w:rPr>
          <w:rFonts w:ascii="Verdana" w:hAnsi="Verdana"/>
          <w:color w:val="333333"/>
          <w:sz w:val="20"/>
          <w:szCs w:val="20"/>
        </w:rPr>
        <w:t xml:space="preserve">　　第一</w:t>
      </w:r>
      <w:r>
        <w:rPr>
          <w:rFonts w:ascii="Verdana" w:hAnsi="Verdana"/>
          <w:color w:val="333333"/>
          <w:sz w:val="20"/>
          <w:szCs w:val="20"/>
        </w:rPr>
        <w:t>,</w:t>
      </w:r>
      <w:r>
        <w:rPr>
          <w:rFonts w:ascii="Verdana" w:hAnsi="Verdana"/>
          <w:color w:val="333333"/>
          <w:sz w:val="20"/>
          <w:szCs w:val="20"/>
        </w:rPr>
        <w:t>只能用</w:t>
      </w:r>
      <w:r>
        <w:rPr>
          <w:rFonts w:ascii="Verdana" w:hAnsi="Verdana"/>
          <w:color w:val="333333"/>
          <w:sz w:val="20"/>
          <w:szCs w:val="20"/>
        </w:rPr>
        <w:t>public</w:t>
      </w:r>
      <w:r>
        <w:rPr>
          <w:rFonts w:ascii="Verdana" w:hAnsi="Verdana"/>
          <w:color w:val="333333"/>
          <w:sz w:val="20"/>
          <w:szCs w:val="20"/>
        </w:rPr>
        <w:t>或默认</w:t>
      </w:r>
      <w:r>
        <w:rPr>
          <w:rFonts w:ascii="Verdana" w:hAnsi="Verdana"/>
          <w:color w:val="333333"/>
          <w:sz w:val="20"/>
          <w:szCs w:val="20"/>
        </w:rPr>
        <w:t>(default)</w:t>
      </w:r>
      <w:r>
        <w:rPr>
          <w:rFonts w:ascii="Verdana" w:hAnsi="Verdana"/>
          <w:color w:val="333333"/>
          <w:sz w:val="20"/>
          <w:szCs w:val="20"/>
        </w:rPr>
        <w:t>这两个访问权修饰</w:t>
      </w:r>
      <w:r>
        <w:rPr>
          <w:rFonts w:ascii="Verdana" w:hAnsi="Verdana"/>
          <w:color w:val="333333"/>
          <w:sz w:val="20"/>
          <w:szCs w:val="20"/>
        </w:rPr>
        <w:t>.</w:t>
      </w:r>
      <w:r>
        <w:rPr>
          <w:rFonts w:ascii="Verdana" w:hAnsi="Verdana"/>
          <w:color w:val="333333"/>
          <w:sz w:val="20"/>
          <w:szCs w:val="20"/>
        </w:rPr>
        <w:t>例如</w:t>
      </w:r>
      <w:r>
        <w:rPr>
          <w:rFonts w:ascii="Verdana" w:hAnsi="Verdana"/>
          <w:color w:val="333333"/>
          <w:sz w:val="20"/>
          <w:szCs w:val="20"/>
        </w:rPr>
        <w:t>,String value();</w:t>
      </w:r>
      <w:r>
        <w:rPr>
          <w:rFonts w:ascii="Verdana" w:hAnsi="Verdana"/>
          <w:color w:val="333333"/>
          <w:sz w:val="20"/>
          <w:szCs w:val="20"/>
        </w:rPr>
        <w:t>这里把方法设为</w:t>
      </w:r>
      <w:r>
        <w:rPr>
          <w:rFonts w:ascii="Verdana" w:hAnsi="Verdana"/>
          <w:color w:val="333333"/>
          <w:sz w:val="20"/>
          <w:szCs w:val="20"/>
        </w:rPr>
        <w:t>defaul</w:t>
      </w:r>
      <w:r>
        <w:rPr>
          <w:rFonts w:ascii="Verdana" w:hAnsi="Verdana"/>
          <w:color w:val="333333"/>
          <w:sz w:val="20"/>
          <w:szCs w:val="20"/>
        </w:rPr>
        <w:t xml:space="preserve">默认类型；　</w:t>
      </w:r>
      <w:r>
        <w:rPr>
          <w:rFonts w:ascii="Verdana" w:hAnsi="Verdana"/>
          <w:color w:val="333333"/>
          <w:sz w:val="20"/>
          <w:szCs w:val="20"/>
        </w:rPr>
        <w:t xml:space="preserve"> </w:t>
      </w:r>
      <w:r>
        <w:rPr>
          <w:rFonts w:ascii="Verdana" w:hAnsi="Verdana"/>
          <w:color w:val="333333"/>
          <w:sz w:val="20"/>
          <w:szCs w:val="20"/>
        </w:rPr>
        <w:t xml:space="preserve">　</w:t>
      </w:r>
      <w:r>
        <w:rPr>
          <w:rFonts w:ascii="Verdana" w:hAnsi="Verdana"/>
          <w:color w:val="333333"/>
          <w:sz w:val="20"/>
          <w:szCs w:val="20"/>
        </w:rPr>
        <w:br/>
      </w:r>
      <w:r>
        <w:rPr>
          <w:rFonts w:ascii="Verdana" w:hAnsi="Verdana"/>
          <w:color w:val="333333"/>
          <w:sz w:val="20"/>
          <w:szCs w:val="20"/>
        </w:rPr>
        <w:t xml:space="preserve">　　第二</w:t>
      </w:r>
      <w:r>
        <w:rPr>
          <w:rFonts w:ascii="Verdana" w:hAnsi="Verdana"/>
          <w:color w:val="333333"/>
          <w:sz w:val="20"/>
          <w:szCs w:val="20"/>
        </w:rPr>
        <w:t>,</w:t>
      </w:r>
      <w:r>
        <w:rPr>
          <w:rFonts w:ascii="Verdana" w:hAnsi="Verdana"/>
          <w:color w:val="333333"/>
          <w:sz w:val="20"/>
          <w:szCs w:val="20"/>
        </w:rPr>
        <w:t>参数成员只能用基本类型</w:t>
      </w:r>
      <w:r>
        <w:rPr>
          <w:rFonts w:ascii="Verdana" w:hAnsi="Verdana"/>
          <w:color w:val="333333"/>
          <w:sz w:val="20"/>
          <w:szCs w:val="20"/>
        </w:rPr>
        <w:t>byte,short,char,int,long,float,double,boolean</w:t>
      </w:r>
      <w:r>
        <w:rPr>
          <w:rFonts w:ascii="Verdana" w:hAnsi="Verdana"/>
          <w:color w:val="333333"/>
          <w:sz w:val="20"/>
          <w:szCs w:val="20"/>
        </w:rPr>
        <w:t>八种基本数据类型和</w:t>
      </w:r>
      <w:r>
        <w:rPr>
          <w:rFonts w:ascii="Verdana" w:hAnsi="Verdana"/>
          <w:color w:val="333333"/>
          <w:sz w:val="20"/>
          <w:szCs w:val="20"/>
        </w:rPr>
        <w:t xml:space="preserve"> String,Enum,Class,annotations</w:t>
      </w:r>
      <w:r>
        <w:rPr>
          <w:rFonts w:ascii="Verdana" w:hAnsi="Verdana"/>
          <w:color w:val="333333"/>
          <w:sz w:val="20"/>
          <w:szCs w:val="20"/>
        </w:rPr>
        <w:t>等数据类型</w:t>
      </w:r>
      <w:r>
        <w:rPr>
          <w:rFonts w:ascii="Verdana" w:hAnsi="Verdana"/>
          <w:color w:val="333333"/>
          <w:sz w:val="20"/>
          <w:szCs w:val="20"/>
        </w:rPr>
        <w:t>,</w:t>
      </w:r>
      <w:r>
        <w:rPr>
          <w:rFonts w:ascii="Verdana" w:hAnsi="Verdana"/>
          <w:color w:val="333333"/>
          <w:sz w:val="20"/>
          <w:szCs w:val="20"/>
        </w:rPr>
        <w:t>以及这一些类型的数组</w:t>
      </w:r>
      <w:r>
        <w:rPr>
          <w:rFonts w:ascii="Verdana" w:hAnsi="Verdana"/>
          <w:color w:val="333333"/>
          <w:sz w:val="20"/>
          <w:szCs w:val="20"/>
        </w:rPr>
        <w:t>.</w:t>
      </w:r>
      <w:r>
        <w:rPr>
          <w:rFonts w:ascii="Verdana" w:hAnsi="Verdana"/>
          <w:color w:val="333333"/>
          <w:sz w:val="20"/>
          <w:szCs w:val="20"/>
        </w:rPr>
        <w:t>例如</w:t>
      </w:r>
      <w:r>
        <w:rPr>
          <w:rFonts w:ascii="Verdana" w:hAnsi="Verdana"/>
          <w:color w:val="333333"/>
          <w:sz w:val="20"/>
          <w:szCs w:val="20"/>
        </w:rPr>
        <w:t>,String value();</w:t>
      </w:r>
      <w:r>
        <w:rPr>
          <w:rFonts w:ascii="Verdana" w:hAnsi="Verdana"/>
          <w:color w:val="333333"/>
          <w:sz w:val="20"/>
          <w:szCs w:val="20"/>
        </w:rPr>
        <w:t>这里的参数成员就为</w:t>
      </w:r>
      <w:r>
        <w:rPr>
          <w:rFonts w:ascii="Verdana" w:hAnsi="Verdana"/>
          <w:color w:val="333333"/>
          <w:sz w:val="20"/>
          <w:szCs w:val="20"/>
        </w:rPr>
        <w:t>String;</w:t>
      </w:r>
      <w:r>
        <w:rPr>
          <w:rFonts w:ascii="Verdana" w:hAnsi="Verdana"/>
          <w:color w:val="333333"/>
          <w:sz w:val="20"/>
          <w:szCs w:val="20"/>
        </w:rPr>
        <w:t xml:space="preserve">　　</w:t>
      </w:r>
      <w:r>
        <w:rPr>
          <w:rFonts w:ascii="Verdana" w:hAnsi="Verdana"/>
          <w:color w:val="333333"/>
          <w:sz w:val="20"/>
          <w:szCs w:val="20"/>
        </w:rPr>
        <w:br/>
      </w:r>
      <w:r>
        <w:rPr>
          <w:rFonts w:ascii="Verdana" w:hAnsi="Verdana"/>
          <w:color w:val="333333"/>
          <w:sz w:val="20"/>
          <w:szCs w:val="20"/>
        </w:rPr>
        <w:lastRenderedPageBreak/>
        <w:t xml:space="preserve">　　第三</w:t>
      </w:r>
      <w:r>
        <w:rPr>
          <w:rFonts w:ascii="Verdana" w:hAnsi="Verdana"/>
          <w:color w:val="333333"/>
          <w:sz w:val="20"/>
          <w:szCs w:val="20"/>
        </w:rPr>
        <w:t>,</w:t>
      </w:r>
      <w:r>
        <w:rPr>
          <w:rFonts w:ascii="Verdana" w:hAnsi="Verdana"/>
          <w:color w:val="333333"/>
          <w:sz w:val="20"/>
          <w:szCs w:val="20"/>
        </w:rPr>
        <w:t>如果只有一个参数成员</w:t>
      </w:r>
      <w:r>
        <w:rPr>
          <w:rFonts w:ascii="Verdana" w:hAnsi="Verdana"/>
          <w:color w:val="333333"/>
          <w:sz w:val="20"/>
          <w:szCs w:val="20"/>
        </w:rPr>
        <w:t>,</w:t>
      </w:r>
      <w:r>
        <w:rPr>
          <w:rFonts w:ascii="Verdana" w:hAnsi="Verdana"/>
          <w:color w:val="333333"/>
          <w:sz w:val="20"/>
          <w:szCs w:val="20"/>
        </w:rPr>
        <w:t>最好把参数名称设为</w:t>
      </w:r>
      <w:r>
        <w:rPr>
          <w:rFonts w:ascii="Verdana" w:hAnsi="Verdana"/>
          <w:color w:val="333333"/>
          <w:sz w:val="20"/>
          <w:szCs w:val="20"/>
        </w:rPr>
        <w:t>"value",</w:t>
      </w:r>
      <w:r>
        <w:rPr>
          <w:rFonts w:ascii="Verdana" w:hAnsi="Verdana"/>
          <w:color w:val="333333"/>
          <w:sz w:val="20"/>
          <w:szCs w:val="20"/>
        </w:rPr>
        <w:t>后加小括号</w:t>
      </w:r>
      <w:r>
        <w:rPr>
          <w:rFonts w:ascii="Verdana" w:hAnsi="Verdana"/>
          <w:color w:val="333333"/>
          <w:sz w:val="20"/>
          <w:szCs w:val="20"/>
        </w:rPr>
        <w:t>.</w:t>
      </w:r>
      <w:r>
        <w:rPr>
          <w:rFonts w:ascii="Verdana" w:hAnsi="Verdana"/>
          <w:color w:val="333333"/>
          <w:sz w:val="20"/>
          <w:szCs w:val="20"/>
        </w:rPr>
        <w:t>例</w:t>
      </w:r>
      <w:r>
        <w:rPr>
          <w:rFonts w:ascii="Verdana" w:hAnsi="Verdana"/>
          <w:color w:val="333333"/>
          <w:sz w:val="20"/>
          <w:szCs w:val="20"/>
        </w:rPr>
        <w:t>:</w:t>
      </w:r>
      <w:r>
        <w:rPr>
          <w:rFonts w:ascii="Verdana" w:hAnsi="Verdana"/>
          <w:color w:val="333333"/>
          <w:sz w:val="20"/>
          <w:szCs w:val="20"/>
        </w:rPr>
        <w:t>下面的例子</w:t>
      </w:r>
      <w:r>
        <w:rPr>
          <w:rFonts w:ascii="Verdana" w:hAnsi="Verdana"/>
          <w:color w:val="333333"/>
          <w:sz w:val="20"/>
          <w:szCs w:val="20"/>
        </w:rPr>
        <w:t>FruitName</w:t>
      </w:r>
      <w:r>
        <w:rPr>
          <w:rFonts w:ascii="Verdana" w:hAnsi="Verdana"/>
          <w:color w:val="333333"/>
          <w:sz w:val="20"/>
          <w:szCs w:val="20"/>
        </w:rPr>
        <w:t>注解就只有一个参数成员。</w:t>
      </w:r>
    </w:p>
    <w:p w:rsidR="00DF2605" w:rsidRDefault="00DF2605" w:rsidP="00DF2605"/>
    <w:p w:rsidR="00DF2605" w:rsidRPr="00A406BD" w:rsidRDefault="00DF2605" w:rsidP="00DF2605">
      <w:r>
        <w:rPr>
          <w:rFonts w:hint="eastAsia"/>
        </w:rPr>
        <w:t>下面进入正题！</w:t>
      </w:r>
    </w:p>
    <w:p w:rsidR="00DF2605" w:rsidRDefault="00DF2605" w:rsidP="00DF2605">
      <w:pPr>
        <w:pStyle w:val="a7"/>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自从Java 5引入了</w:t>
      </w:r>
      <w:r w:rsidRPr="007333F4">
        <w:rPr>
          <w:rFonts w:ascii="微软雅黑" w:eastAsia="微软雅黑" w:hAnsi="微软雅黑" w:hint="eastAsia"/>
          <w:color w:val="000000"/>
          <w:sz w:val="21"/>
          <w:szCs w:val="21"/>
          <w:bdr w:val="none" w:sz="0" w:space="0" w:color="auto" w:frame="1"/>
        </w:rPr>
        <w:t>注解</w:t>
      </w:r>
      <w:r>
        <w:rPr>
          <w:rFonts w:ascii="微软雅黑" w:eastAsia="微软雅黑" w:hAnsi="微软雅黑" w:hint="eastAsia"/>
          <w:color w:val="000000"/>
          <w:sz w:val="21"/>
          <w:szCs w:val="21"/>
        </w:rPr>
        <w:t>机制，这一特性就变得非常流行并且广为使用。然而，使用注解的一个限制是相同的注解在同一位置只能声明一次，不能声明多次。Java 8打破了这条规则，引入了重复注解机制，这样相同的注解可以在同一地方声明多次。</w:t>
      </w:r>
    </w:p>
    <w:p w:rsidR="00DF2605" w:rsidRDefault="00DF2605" w:rsidP="00DF2605">
      <w:pPr>
        <w:pStyle w:val="a7"/>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重复注解机制本身必须用@Repeatable注解。事实上，这并不是语言层面上的改变，更多的是编译器的技巧，底层的原理保持不变。</w:t>
      </w:r>
    </w:p>
    <w:p w:rsidR="00DF2605" w:rsidRDefault="00DF2605" w:rsidP="00DF2605">
      <w:pPr>
        <w:pStyle w:val="a7"/>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在没有重复注解之前，比如在spring中想通过@PropertySource多次引入属性文件，这样在jdk8之前，下面的做法是错误的：</w:t>
      </w:r>
    </w:p>
    <w:p w:rsidR="00DF2605" w:rsidRDefault="00DF2605" w:rsidP="00DF2605">
      <w:pPr>
        <w:pStyle w:val="a7"/>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@PropertySource("classpath:config.properties")</w:t>
      </w:r>
    </w:p>
    <w:p w:rsidR="00DF2605" w:rsidRDefault="00DF2605" w:rsidP="00DF2605">
      <w:pPr>
        <w:pStyle w:val="a7"/>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@PropertySource("file:application.properties")</w:t>
      </w:r>
    </w:p>
    <w:p w:rsidR="00DF2605" w:rsidRDefault="00DF2605" w:rsidP="00DF2605">
      <w:pPr>
        <w:pStyle w:val="a7"/>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public class MainApp {</w:t>
      </w:r>
    </w:p>
    <w:p w:rsidR="00DF2605" w:rsidRDefault="00DF2605" w:rsidP="00DF2605">
      <w:pPr>
        <w:pStyle w:val="a7"/>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w:t>
      </w:r>
    </w:p>
    <w:p w:rsidR="00DF2605" w:rsidRDefault="00DF2605" w:rsidP="00DF2605">
      <w:pPr>
        <w:pStyle w:val="a7"/>
        <w:shd w:val="clear" w:color="auto" w:fill="FEFEFE"/>
        <w:spacing w:before="0" w:beforeAutospacing="0" w:after="180" w:afterAutospacing="0" w:line="408" w:lineRule="atLeast"/>
        <w:ind w:firstLine="240"/>
        <w:rPr>
          <w:rFonts w:ascii="Helvetica" w:hAnsi="Helvetica"/>
          <w:color w:val="333333"/>
        </w:rPr>
      </w:pPr>
      <w:r w:rsidRPr="000125B9">
        <w:rPr>
          <w:rFonts w:ascii="Helvetica" w:hAnsi="Helvetica"/>
          <w:color w:val="333333"/>
        </w:rPr>
        <w:t>上面的代码无法在</w:t>
      </w:r>
      <w:r w:rsidRPr="000125B9">
        <w:rPr>
          <w:rFonts w:ascii="Helvetica" w:hAnsi="Helvetica"/>
          <w:color w:val="333333"/>
        </w:rPr>
        <w:t xml:space="preserve"> Java 7 </w:t>
      </w:r>
      <w:r w:rsidRPr="000125B9">
        <w:rPr>
          <w:rFonts w:ascii="Helvetica" w:hAnsi="Helvetica"/>
          <w:color w:val="333333"/>
        </w:rPr>
        <w:t>下通过编译，错误是</w:t>
      </w:r>
      <w:r w:rsidRPr="000125B9">
        <w:rPr>
          <w:rFonts w:ascii="Helvetica" w:hAnsi="Helvetica"/>
          <w:color w:val="333333"/>
        </w:rPr>
        <w:t>: Duplicate annotation</w:t>
      </w:r>
    </w:p>
    <w:p w:rsidR="00DF2605" w:rsidRDefault="00DF2605" w:rsidP="00DF2605">
      <w:pPr>
        <w:pStyle w:val="a7"/>
        <w:shd w:val="clear" w:color="auto" w:fill="FEFEFE"/>
        <w:spacing w:before="0" w:beforeAutospacing="0" w:after="180" w:afterAutospacing="0" w:line="408" w:lineRule="atLeast"/>
        <w:ind w:firstLine="240"/>
        <w:rPr>
          <w:rFonts w:ascii="Helvetica" w:hAnsi="Helvetica"/>
          <w:color w:val="333333"/>
        </w:rPr>
      </w:pPr>
      <w:r>
        <w:rPr>
          <w:rFonts w:ascii="Helvetica" w:hAnsi="Helvetica" w:hint="eastAsia"/>
          <w:color w:val="333333"/>
        </w:rPr>
        <w:t>在</w:t>
      </w:r>
      <w:r>
        <w:rPr>
          <w:rFonts w:ascii="Helvetica" w:hAnsi="Helvetica" w:hint="eastAsia"/>
          <w:color w:val="333333"/>
        </w:rPr>
        <w:t>jdk8</w:t>
      </w:r>
      <w:r>
        <w:rPr>
          <w:rFonts w:ascii="Helvetica" w:hAnsi="Helvetica" w:hint="eastAsia"/>
          <w:color w:val="333333"/>
        </w:rPr>
        <w:t>之前，我们可以自己声明一个新的注解，来包装</w:t>
      </w:r>
      <w:r>
        <w:rPr>
          <w:rFonts w:ascii="Helvetica" w:hAnsi="Helvetica" w:hint="eastAsia"/>
          <w:color w:val="333333"/>
        </w:rPr>
        <w:t>@</w:t>
      </w:r>
      <w:r w:rsidRPr="000125B9">
        <w:rPr>
          <w:rFonts w:ascii="Helvetica" w:eastAsiaTheme="minorEastAsia" w:hAnsi="Helvetica" w:cstheme="minorBidi"/>
          <w:color w:val="333333"/>
          <w:kern w:val="2"/>
          <w:sz w:val="21"/>
          <w:szCs w:val="22"/>
        </w:rPr>
        <w:t xml:space="preserve"> </w:t>
      </w:r>
      <w:r w:rsidRPr="000125B9">
        <w:rPr>
          <w:rFonts w:ascii="Helvetica" w:hAnsi="Helvetica"/>
          <w:color w:val="333333"/>
        </w:rPr>
        <w:t>PropertySource</w:t>
      </w:r>
    </w:p>
    <w:p w:rsidR="00DF2605" w:rsidRPr="005865B0" w:rsidRDefault="00DF2605" w:rsidP="00DF260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444444"/>
          <w:kern w:val="0"/>
          <w:szCs w:val="21"/>
        </w:rPr>
      </w:pPr>
      <w:r w:rsidRPr="005865B0">
        <w:rPr>
          <w:rFonts w:ascii="Consolas" w:eastAsia="宋体" w:hAnsi="Consolas" w:cs="宋体"/>
          <w:color w:val="BC6060"/>
          <w:kern w:val="0"/>
          <w:szCs w:val="21"/>
        </w:rPr>
        <w:t>@Retention</w:t>
      </w:r>
      <w:r w:rsidRPr="005865B0">
        <w:rPr>
          <w:rFonts w:ascii="Consolas" w:eastAsia="宋体" w:hAnsi="Consolas" w:cs="宋体"/>
          <w:color w:val="444444"/>
          <w:kern w:val="0"/>
          <w:szCs w:val="21"/>
        </w:rPr>
        <w:t>(RetentionPolicy.RUNTIME)</w:t>
      </w:r>
    </w:p>
    <w:p w:rsidR="00DF2605" w:rsidRPr="005865B0" w:rsidRDefault="00DF2605" w:rsidP="00DF260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444444"/>
          <w:kern w:val="0"/>
          <w:szCs w:val="21"/>
        </w:rPr>
      </w:pPr>
      <w:r w:rsidRPr="005865B0">
        <w:rPr>
          <w:rFonts w:ascii="Consolas" w:eastAsia="宋体" w:hAnsi="Consolas" w:cs="宋体"/>
          <w:color w:val="444444"/>
          <w:kern w:val="0"/>
          <w:szCs w:val="21"/>
        </w:rPr>
        <w:t xml:space="preserve">public </w:t>
      </w:r>
      <w:r w:rsidRPr="005865B0">
        <w:rPr>
          <w:rFonts w:ascii="Consolas" w:eastAsia="宋体" w:hAnsi="Consolas" w:cs="宋体"/>
          <w:color w:val="BC6060"/>
          <w:kern w:val="0"/>
          <w:szCs w:val="21"/>
        </w:rPr>
        <w:t>@interface</w:t>
      </w:r>
      <w:r w:rsidRPr="005865B0">
        <w:rPr>
          <w:rFonts w:ascii="Consolas" w:eastAsia="宋体" w:hAnsi="Consolas" w:cs="宋体"/>
          <w:color w:val="444444"/>
          <w:kern w:val="0"/>
          <w:szCs w:val="21"/>
        </w:rPr>
        <w:t xml:space="preserve"> PropertySources {</w:t>
      </w:r>
    </w:p>
    <w:p w:rsidR="00DF2605" w:rsidRPr="005865B0" w:rsidRDefault="00DF2605" w:rsidP="00DF260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444444"/>
          <w:kern w:val="0"/>
          <w:szCs w:val="21"/>
        </w:rPr>
      </w:pPr>
      <w:r w:rsidRPr="005865B0">
        <w:rPr>
          <w:rFonts w:ascii="Consolas" w:eastAsia="宋体" w:hAnsi="Consolas" w:cs="宋体"/>
          <w:color w:val="444444"/>
          <w:kern w:val="0"/>
          <w:szCs w:val="21"/>
        </w:rPr>
        <w:t xml:space="preserve">  </w:t>
      </w:r>
      <w:r w:rsidRPr="005865B0">
        <w:rPr>
          <w:rFonts w:ascii="Consolas" w:eastAsia="宋体" w:hAnsi="Consolas" w:cs="宋体"/>
          <w:b/>
          <w:bCs/>
          <w:color w:val="333333"/>
          <w:kern w:val="0"/>
          <w:szCs w:val="21"/>
        </w:rPr>
        <w:t>PropertySource</w:t>
      </w:r>
      <w:r w:rsidRPr="005865B0">
        <w:rPr>
          <w:rFonts w:ascii="Consolas" w:eastAsia="宋体" w:hAnsi="Consolas" w:cs="宋体"/>
          <w:color w:val="BC6060"/>
          <w:kern w:val="0"/>
          <w:szCs w:val="21"/>
        </w:rPr>
        <w:t>[]</w:t>
      </w:r>
      <w:r w:rsidRPr="005865B0">
        <w:rPr>
          <w:rFonts w:ascii="Consolas" w:eastAsia="宋体" w:hAnsi="Consolas" w:cs="宋体"/>
          <w:color w:val="444444"/>
          <w:kern w:val="0"/>
          <w:szCs w:val="21"/>
        </w:rPr>
        <w:t xml:space="preserve"> </w:t>
      </w:r>
      <w:r w:rsidRPr="005865B0">
        <w:rPr>
          <w:rFonts w:ascii="Consolas" w:eastAsia="宋体" w:hAnsi="Consolas" w:cs="宋体"/>
          <w:b/>
          <w:bCs/>
          <w:color w:val="333333"/>
          <w:kern w:val="0"/>
          <w:szCs w:val="21"/>
        </w:rPr>
        <w:t>value</w:t>
      </w:r>
      <w:r w:rsidRPr="005865B0">
        <w:rPr>
          <w:rFonts w:ascii="Consolas" w:eastAsia="宋体" w:hAnsi="Consolas" w:cs="宋体"/>
          <w:color w:val="444444"/>
          <w:kern w:val="0"/>
          <w:szCs w:val="21"/>
        </w:rPr>
        <w:t>();</w:t>
      </w:r>
    </w:p>
    <w:p w:rsidR="00DF2605" w:rsidRPr="005865B0" w:rsidRDefault="00DF2605" w:rsidP="00DF260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444444"/>
          <w:kern w:val="0"/>
          <w:szCs w:val="21"/>
        </w:rPr>
      </w:pPr>
      <w:r w:rsidRPr="005865B0">
        <w:rPr>
          <w:rFonts w:ascii="Consolas" w:eastAsia="宋体" w:hAnsi="Consolas" w:cs="宋体"/>
          <w:color w:val="444444"/>
          <w:kern w:val="0"/>
          <w:szCs w:val="21"/>
        </w:rPr>
        <w:t>}</w:t>
      </w:r>
    </w:p>
    <w:p w:rsidR="00DF2605" w:rsidRDefault="00DF2605" w:rsidP="00DF2605">
      <w:pPr>
        <w:pStyle w:val="a7"/>
        <w:shd w:val="clear" w:color="auto" w:fill="FEFEFE"/>
        <w:spacing w:before="0" w:beforeAutospacing="0" w:after="180" w:afterAutospacing="0" w:line="408" w:lineRule="atLeast"/>
        <w:ind w:firstLine="240"/>
        <w:rPr>
          <w:rFonts w:ascii="Helvetica" w:hAnsi="Helvetica"/>
          <w:color w:val="333333"/>
        </w:rPr>
      </w:pPr>
      <w:r>
        <w:rPr>
          <w:rFonts w:ascii="Helvetica" w:hAnsi="Helvetica" w:hint="eastAsia"/>
          <w:color w:val="333333"/>
        </w:rPr>
        <w:t>然后</w:t>
      </w:r>
    </w:p>
    <w:p w:rsidR="00DF2605" w:rsidRDefault="00DF2605" w:rsidP="00DF2605">
      <w:pPr>
        <w:pStyle w:val="HTML0"/>
        <w:shd w:val="clear" w:color="auto" w:fill="F6F6F6"/>
        <w:wordWrap w:val="0"/>
        <w:spacing w:after="360" w:line="360" w:lineRule="atLeast"/>
        <w:rPr>
          <w:rFonts w:ascii="Consolas" w:hAnsi="Consolas"/>
          <w:color w:val="444444"/>
          <w:sz w:val="21"/>
          <w:szCs w:val="21"/>
        </w:rPr>
      </w:pPr>
      <w:r>
        <w:rPr>
          <w:rStyle w:val="hljs-variable"/>
          <w:rFonts w:ascii="Consolas" w:hAnsi="Consolas"/>
          <w:color w:val="BC6060"/>
          <w:sz w:val="21"/>
          <w:szCs w:val="21"/>
        </w:rPr>
        <w:t>@PropertySources</w:t>
      </w:r>
      <w:r>
        <w:rPr>
          <w:rFonts w:ascii="Consolas" w:hAnsi="Consolas"/>
          <w:color w:val="444444"/>
          <w:sz w:val="21"/>
          <w:szCs w:val="21"/>
        </w:rPr>
        <w:t>({</w:t>
      </w:r>
    </w:p>
    <w:p w:rsidR="00DF2605" w:rsidRDefault="00DF2605" w:rsidP="00DF2605">
      <w:pPr>
        <w:pStyle w:val="HTML0"/>
        <w:shd w:val="clear" w:color="auto" w:fill="F6F6F6"/>
        <w:wordWrap w:val="0"/>
        <w:spacing w:after="360" w:line="360" w:lineRule="atLeast"/>
        <w:rPr>
          <w:rFonts w:ascii="Consolas" w:hAnsi="Consolas"/>
          <w:color w:val="444444"/>
          <w:sz w:val="21"/>
          <w:szCs w:val="21"/>
        </w:rPr>
      </w:pPr>
      <w:r>
        <w:rPr>
          <w:rFonts w:ascii="Consolas" w:hAnsi="Consolas"/>
          <w:color w:val="444444"/>
          <w:sz w:val="21"/>
          <w:szCs w:val="21"/>
        </w:rPr>
        <w:lastRenderedPageBreak/>
        <w:t xml:space="preserve">  </w:t>
      </w:r>
      <w:r>
        <w:rPr>
          <w:rStyle w:val="hljs-variable"/>
          <w:rFonts w:ascii="Consolas" w:hAnsi="Consolas"/>
          <w:color w:val="BC6060"/>
          <w:sz w:val="21"/>
          <w:szCs w:val="21"/>
        </w:rPr>
        <w:t>@PropertySource</w:t>
      </w:r>
      <w:r>
        <w:rPr>
          <w:rFonts w:ascii="Consolas" w:hAnsi="Consolas"/>
          <w:color w:val="444444"/>
          <w:sz w:val="21"/>
          <w:szCs w:val="21"/>
        </w:rPr>
        <w:t>(</w:t>
      </w:r>
      <w:r>
        <w:rPr>
          <w:rStyle w:val="hljs-string"/>
          <w:rFonts w:ascii="Consolas" w:hAnsi="Consolas"/>
          <w:color w:val="880000"/>
          <w:sz w:val="21"/>
          <w:szCs w:val="21"/>
        </w:rPr>
        <w:t>"classpath:config.properties"</w:t>
      </w:r>
      <w:r>
        <w:rPr>
          <w:rFonts w:ascii="Consolas" w:hAnsi="Consolas"/>
          <w:color w:val="444444"/>
          <w:sz w:val="21"/>
          <w:szCs w:val="21"/>
        </w:rPr>
        <w:t>),</w:t>
      </w:r>
    </w:p>
    <w:p w:rsidR="00DF2605" w:rsidRDefault="00DF2605" w:rsidP="00DF2605">
      <w:pPr>
        <w:pStyle w:val="HTML0"/>
        <w:shd w:val="clear" w:color="auto" w:fill="F6F6F6"/>
        <w:wordWrap w:val="0"/>
        <w:spacing w:after="360" w:line="360" w:lineRule="atLeast"/>
        <w:rPr>
          <w:rFonts w:ascii="Consolas" w:hAnsi="Consolas"/>
          <w:color w:val="444444"/>
          <w:sz w:val="21"/>
          <w:szCs w:val="21"/>
        </w:rPr>
      </w:pPr>
      <w:r>
        <w:rPr>
          <w:rFonts w:ascii="Consolas" w:hAnsi="Consolas"/>
          <w:color w:val="444444"/>
          <w:sz w:val="21"/>
          <w:szCs w:val="21"/>
        </w:rPr>
        <w:t xml:space="preserve">  </w:t>
      </w:r>
      <w:r>
        <w:rPr>
          <w:rStyle w:val="hljs-variable"/>
          <w:rFonts w:ascii="Consolas" w:hAnsi="Consolas"/>
          <w:color w:val="BC6060"/>
          <w:sz w:val="21"/>
          <w:szCs w:val="21"/>
        </w:rPr>
        <w:t>@PropertySource</w:t>
      </w:r>
      <w:r>
        <w:rPr>
          <w:rFonts w:ascii="Consolas" w:hAnsi="Consolas"/>
          <w:color w:val="444444"/>
          <w:sz w:val="21"/>
          <w:szCs w:val="21"/>
        </w:rPr>
        <w:t>(</w:t>
      </w:r>
      <w:r>
        <w:rPr>
          <w:rStyle w:val="hljs-string"/>
          <w:rFonts w:ascii="Consolas" w:hAnsi="Consolas"/>
          <w:color w:val="880000"/>
          <w:sz w:val="21"/>
          <w:szCs w:val="21"/>
        </w:rPr>
        <w:t>"file:application.properties"</w:t>
      </w:r>
      <w:r>
        <w:rPr>
          <w:rFonts w:ascii="Consolas" w:hAnsi="Consolas"/>
          <w:color w:val="444444"/>
          <w:sz w:val="21"/>
          <w:szCs w:val="21"/>
        </w:rPr>
        <w:t>)</w:t>
      </w:r>
    </w:p>
    <w:p w:rsidR="00DF2605" w:rsidRDefault="00DF2605" w:rsidP="00DF2605">
      <w:pPr>
        <w:pStyle w:val="HTML0"/>
        <w:shd w:val="clear" w:color="auto" w:fill="F6F6F6"/>
        <w:wordWrap w:val="0"/>
        <w:spacing w:after="360" w:line="360" w:lineRule="atLeast"/>
        <w:rPr>
          <w:rFonts w:ascii="Consolas" w:hAnsi="Consolas"/>
          <w:color w:val="444444"/>
          <w:sz w:val="21"/>
          <w:szCs w:val="21"/>
        </w:rPr>
      </w:pPr>
      <w:r>
        <w:rPr>
          <w:rFonts w:ascii="Consolas" w:hAnsi="Consolas"/>
          <w:color w:val="444444"/>
          <w:sz w:val="21"/>
          <w:szCs w:val="21"/>
        </w:rPr>
        <w:t>})</w:t>
      </w:r>
    </w:p>
    <w:p w:rsidR="00DF2605" w:rsidRDefault="00DF2605" w:rsidP="00DF2605">
      <w:pPr>
        <w:pStyle w:val="HTML0"/>
        <w:shd w:val="clear" w:color="auto" w:fill="F6F6F6"/>
        <w:wordWrap w:val="0"/>
        <w:spacing w:after="360" w:line="360" w:lineRule="atLeast"/>
        <w:rPr>
          <w:rFonts w:ascii="Consolas" w:hAnsi="Consolas"/>
          <w:color w:val="444444"/>
          <w:sz w:val="21"/>
          <w:szCs w:val="21"/>
        </w:rPr>
      </w:pPr>
      <w:r>
        <w:rPr>
          <w:rFonts w:ascii="Consolas" w:hAnsi="Consolas"/>
          <w:color w:val="444444"/>
          <w:sz w:val="21"/>
          <w:szCs w:val="21"/>
        </w:rPr>
        <w:t>public class MainApp {</w:t>
      </w:r>
    </w:p>
    <w:p w:rsidR="00DF2605" w:rsidRDefault="00DF2605" w:rsidP="00DF2605">
      <w:pPr>
        <w:pStyle w:val="HTML0"/>
        <w:shd w:val="clear" w:color="auto" w:fill="F6F6F6"/>
        <w:wordWrap w:val="0"/>
        <w:spacing w:after="360" w:line="360" w:lineRule="atLeast"/>
        <w:rPr>
          <w:rFonts w:ascii="Consolas" w:hAnsi="Consolas"/>
          <w:color w:val="444444"/>
          <w:sz w:val="21"/>
          <w:szCs w:val="21"/>
        </w:rPr>
      </w:pPr>
      <w:r>
        <w:rPr>
          <w:rFonts w:ascii="Consolas" w:hAnsi="Consolas"/>
          <w:color w:val="444444"/>
          <w:sz w:val="21"/>
          <w:szCs w:val="21"/>
        </w:rPr>
        <w:t>}</w:t>
      </w:r>
    </w:p>
    <w:p w:rsidR="00DF2605" w:rsidRDefault="00DF2605" w:rsidP="00DF2605">
      <w:pPr>
        <w:pStyle w:val="a7"/>
        <w:shd w:val="clear" w:color="auto" w:fill="FEFEFE"/>
        <w:spacing w:before="0" w:beforeAutospacing="0" w:after="180" w:afterAutospacing="0" w:line="408" w:lineRule="atLeast"/>
        <w:ind w:firstLine="240"/>
        <w:rPr>
          <w:rFonts w:ascii="Helvetica" w:hAnsi="Helvetica"/>
          <w:color w:val="333333"/>
        </w:rPr>
      </w:pPr>
      <w:r>
        <w:rPr>
          <w:rFonts w:ascii="Helvetica" w:hAnsi="Helvetica" w:hint="eastAsia"/>
          <w:color w:val="333333"/>
        </w:rPr>
        <w:t>获取注解的内容</w:t>
      </w:r>
    </w:p>
    <w:p w:rsidR="00DF2605" w:rsidRDefault="00DF2605" w:rsidP="00DF2605">
      <w:pPr>
        <w:pStyle w:val="HTML0"/>
        <w:shd w:val="clear" w:color="auto" w:fill="F6F6F6"/>
        <w:wordWrap w:val="0"/>
        <w:spacing w:after="360" w:line="360" w:lineRule="atLeast"/>
        <w:rPr>
          <w:rFonts w:ascii="Consolas" w:hAnsi="Consolas"/>
          <w:color w:val="444444"/>
          <w:sz w:val="21"/>
          <w:szCs w:val="21"/>
        </w:rPr>
      </w:pPr>
      <w:r>
        <w:rPr>
          <w:rFonts w:ascii="Consolas" w:hAnsi="Consolas"/>
          <w:color w:val="444444"/>
          <w:sz w:val="21"/>
          <w:szCs w:val="21"/>
        </w:rPr>
        <w:t xml:space="preserve">PropertySources </w:t>
      </w:r>
      <w:r>
        <w:rPr>
          <w:rStyle w:val="hljs-keyword"/>
          <w:rFonts w:ascii="Consolas" w:hAnsi="Consolas"/>
          <w:b/>
          <w:bCs/>
          <w:color w:val="333333"/>
          <w:sz w:val="21"/>
          <w:szCs w:val="21"/>
        </w:rPr>
        <w:t>annotation</w:t>
      </w:r>
      <w:r>
        <w:rPr>
          <w:rFonts w:ascii="Consolas" w:hAnsi="Consolas"/>
          <w:color w:val="444444"/>
          <w:sz w:val="21"/>
          <w:szCs w:val="21"/>
        </w:rPr>
        <w:t xml:space="preserve"> = MainApp.</w:t>
      </w:r>
      <w:r>
        <w:rPr>
          <w:rStyle w:val="hljs-keyword"/>
          <w:rFonts w:ascii="Consolas" w:hAnsi="Consolas"/>
          <w:b/>
          <w:bCs/>
          <w:color w:val="333333"/>
          <w:sz w:val="21"/>
          <w:szCs w:val="21"/>
        </w:rPr>
        <w:t>class</w:t>
      </w:r>
      <w:r>
        <w:rPr>
          <w:rFonts w:ascii="Consolas" w:hAnsi="Consolas"/>
          <w:color w:val="444444"/>
          <w:sz w:val="21"/>
          <w:szCs w:val="21"/>
        </w:rPr>
        <w:t>.getAnnotation(PropertySources.</w:t>
      </w:r>
      <w:r>
        <w:rPr>
          <w:rStyle w:val="hljs-keyword"/>
          <w:rFonts w:ascii="Consolas" w:hAnsi="Consolas"/>
          <w:b/>
          <w:bCs/>
          <w:color w:val="333333"/>
          <w:sz w:val="21"/>
          <w:szCs w:val="21"/>
        </w:rPr>
        <w:t>class</w:t>
      </w:r>
      <w:r>
        <w:rPr>
          <w:rFonts w:ascii="Consolas" w:hAnsi="Consolas"/>
          <w:color w:val="444444"/>
          <w:sz w:val="21"/>
          <w:szCs w:val="21"/>
        </w:rPr>
        <w:t>);</w:t>
      </w:r>
    </w:p>
    <w:p w:rsidR="00DF2605" w:rsidRDefault="00DF2605" w:rsidP="00DF2605">
      <w:pPr>
        <w:pStyle w:val="HTML0"/>
        <w:shd w:val="clear" w:color="auto" w:fill="F6F6F6"/>
        <w:wordWrap w:val="0"/>
        <w:spacing w:after="360" w:line="360" w:lineRule="atLeast"/>
        <w:rPr>
          <w:rFonts w:ascii="Consolas" w:hAnsi="Consolas"/>
          <w:color w:val="444444"/>
          <w:sz w:val="21"/>
          <w:szCs w:val="21"/>
        </w:rPr>
      </w:pPr>
      <w:r>
        <w:rPr>
          <w:rStyle w:val="hljs-keyword"/>
          <w:rFonts w:ascii="Consolas" w:hAnsi="Consolas"/>
          <w:b/>
          <w:bCs/>
          <w:color w:val="333333"/>
          <w:sz w:val="21"/>
          <w:szCs w:val="21"/>
        </w:rPr>
        <w:t>for</w:t>
      </w:r>
      <w:r>
        <w:rPr>
          <w:rFonts w:ascii="Consolas" w:hAnsi="Consolas"/>
          <w:color w:val="444444"/>
          <w:sz w:val="21"/>
          <w:szCs w:val="21"/>
        </w:rPr>
        <w:t xml:space="preserve"> (PropertySource propertySource: </w:t>
      </w:r>
      <w:r>
        <w:rPr>
          <w:rStyle w:val="hljs-keyword"/>
          <w:rFonts w:ascii="Consolas" w:hAnsi="Consolas"/>
          <w:b/>
          <w:bCs/>
          <w:color w:val="333333"/>
          <w:sz w:val="21"/>
          <w:szCs w:val="21"/>
        </w:rPr>
        <w:t>annotation</w:t>
      </w:r>
      <w:r>
        <w:rPr>
          <w:rFonts w:ascii="Consolas" w:hAnsi="Consolas"/>
          <w:color w:val="444444"/>
          <w:sz w:val="21"/>
          <w:szCs w:val="21"/>
        </w:rPr>
        <w:t>.value()){</w:t>
      </w:r>
    </w:p>
    <w:p w:rsidR="00DF2605" w:rsidRDefault="00DF2605" w:rsidP="00DF2605">
      <w:pPr>
        <w:pStyle w:val="HTML0"/>
        <w:shd w:val="clear" w:color="auto" w:fill="F6F6F6"/>
        <w:wordWrap w:val="0"/>
        <w:spacing w:after="360" w:line="360" w:lineRule="atLeast"/>
        <w:rPr>
          <w:rFonts w:ascii="Consolas" w:hAnsi="Consolas"/>
          <w:color w:val="444444"/>
          <w:sz w:val="21"/>
          <w:szCs w:val="21"/>
        </w:rPr>
      </w:pPr>
      <w:r>
        <w:rPr>
          <w:rFonts w:ascii="Consolas" w:hAnsi="Consolas"/>
          <w:color w:val="444444"/>
          <w:sz w:val="21"/>
          <w:szCs w:val="21"/>
        </w:rPr>
        <w:t xml:space="preserve">  System.</w:t>
      </w:r>
      <w:r>
        <w:rPr>
          <w:rStyle w:val="hljs-keyword"/>
          <w:rFonts w:ascii="Consolas" w:hAnsi="Consolas"/>
          <w:b/>
          <w:bCs/>
          <w:color w:val="333333"/>
          <w:sz w:val="21"/>
          <w:szCs w:val="21"/>
        </w:rPr>
        <w:t>out</w:t>
      </w:r>
      <w:r>
        <w:rPr>
          <w:rFonts w:ascii="Consolas" w:hAnsi="Consolas"/>
          <w:color w:val="444444"/>
          <w:sz w:val="21"/>
          <w:szCs w:val="21"/>
        </w:rPr>
        <w:t>.println(propertySource.value());</w:t>
      </w:r>
    </w:p>
    <w:p w:rsidR="00DF2605" w:rsidRDefault="00DF2605" w:rsidP="00DF2605">
      <w:pPr>
        <w:pStyle w:val="HTML0"/>
        <w:shd w:val="clear" w:color="auto" w:fill="F6F6F6"/>
        <w:wordWrap w:val="0"/>
        <w:spacing w:after="360" w:line="360" w:lineRule="atLeast"/>
        <w:rPr>
          <w:rFonts w:ascii="Consolas" w:hAnsi="Consolas"/>
          <w:color w:val="444444"/>
          <w:sz w:val="21"/>
          <w:szCs w:val="21"/>
        </w:rPr>
      </w:pPr>
      <w:r>
        <w:rPr>
          <w:rFonts w:ascii="Consolas" w:hAnsi="Consolas"/>
          <w:color w:val="444444"/>
          <w:sz w:val="21"/>
          <w:szCs w:val="21"/>
        </w:rPr>
        <w:t>}</w:t>
      </w:r>
    </w:p>
    <w:p w:rsidR="00DF2605" w:rsidRDefault="00DF2605" w:rsidP="00DF2605">
      <w:pPr>
        <w:pStyle w:val="a7"/>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输出内容</w:t>
      </w:r>
    </w:p>
    <w:p w:rsidR="00DF2605" w:rsidRDefault="00DF2605" w:rsidP="00DF2605">
      <w:pPr>
        <w:pStyle w:val="a7"/>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classpath:config.properties</w:t>
      </w:r>
    </w:p>
    <w:p w:rsidR="00DF2605" w:rsidRDefault="00DF2605" w:rsidP="00DF2605">
      <w:pPr>
        <w:pStyle w:val="a7"/>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file:application.properties</w:t>
      </w:r>
    </w:p>
    <w:p w:rsidR="00DF2605" w:rsidRDefault="00DF2605" w:rsidP="00DF2605">
      <w:pPr>
        <w:pStyle w:val="a7"/>
        <w:shd w:val="clear" w:color="auto" w:fill="FEFEFE"/>
        <w:spacing w:before="0" w:beforeAutospacing="0" w:after="180" w:afterAutospacing="0" w:line="408" w:lineRule="atLeast"/>
        <w:ind w:firstLine="240"/>
        <w:rPr>
          <w:rFonts w:ascii="Helvetica" w:hAnsi="Helvetica"/>
          <w:color w:val="333333"/>
        </w:rPr>
      </w:pPr>
    </w:p>
    <w:p w:rsidR="00DF2605" w:rsidRPr="0047316E" w:rsidRDefault="00DF2605" w:rsidP="00DF2605">
      <w:pPr>
        <w:pStyle w:val="a7"/>
        <w:shd w:val="clear" w:color="auto" w:fill="FEFEFE"/>
        <w:spacing w:before="0" w:beforeAutospacing="0" w:after="180" w:afterAutospacing="0" w:line="408" w:lineRule="atLeast"/>
        <w:ind w:firstLine="240"/>
        <w:rPr>
          <w:rFonts w:ascii="Helvetica" w:hAnsi="Helvetica"/>
          <w:color w:val="333333"/>
        </w:rPr>
      </w:pPr>
      <w:r>
        <w:rPr>
          <w:rFonts w:ascii="Helvetica" w:hAnsi="Helvetica" w:hint="eastAsia"/>
          <w:color w:val="333333"/>
        </w:rPr>
        <w:t>在</w:t>
      </w:r>
      <w:r>
        <w:rPr>
          <w:rFonts w:ascii="Helvetica" w:hAnsi="Helvetica" w:hint="eastAsia"/>
          <w:color w:val="333333"/>
        </w:rPr>
        <w:t>jdk8</w:t>
      </w:r>
      <w:r>
        <w:rPr>
          <w:rFonts w:ascii="Helvetica" w:hAnsi="Helvetica" w:hint="eastAsia"/>
          <w:color w:val="333333"/>
        </w:rPr>
        <w:t>中，引入了注解的注解</w:t>
      </w:r>
      <w:r>
        <w:rPr>
          <w:rFonts w:ascii="Helvetica" w:hAnsi="Helvetica" w:hint="eastAsia"/>
          <w:color w:val="333333"/>
        </w:rPr>
        <w:t>@Repeatable</w:t>
      </w:r>
      <w:r>
        <w:rPr>
          <w:rFonts w:ascii="Helvetica" w:hAnsi="Helvetica" w:hint="eastAsia"/>
          <w:color w:val="333333"/>
        </w:rPr>
        <w:t>用来标识某个注解是可被重复使用的。</w:t>
      </w:r>
      <w:r w:rsidRPr="0047316E">
        <w:rPr>
          <w:rFonts w:ascii="Helvetica" w:hAnsi="Helvetica"/>
          <w:color w:val="333333"/>
        </w:rPr>
        <w:t>基于这里的例子，如果要实现可重复的注解必须要满足两个条件</w:t>
      </w:r>
    </w:p>
    <w:p w:rsidR="00DF2605" w:rsidRPr="0047316E" w:rsidRDefault="00DF2605" w:rsidP="00DF2605">
      <w:pPr>
        <w:widowControl/>
        <w:numPr>
          <w:ilvl w:val="0"/>
          <w:numId w:val="1"/>
        </w:numPr>
        <w:shd w:val="clear" w:color="auto" w:fill="FEFEFE"/>
        <w:spacing w:before="100" w:beforeAutospacing="1" w:after="100" w:afterAutospacing="1" w:line="408" w:lineRule="atLeast"/>
        <w:ind w:left="375"/>
        <w:jc w:val="left"/>
        <w:rPr>
          <w:rFonts w:ascii="Helvetica" w:eastAsia="宋体" w:hAnsi="Helvetica" w:cs="宋体"/>
          <w:color w:val="333333"/>
          <w:kern w:val="0"/>
          <w:sz w:val="24"/>
          <w:szCs w:val="24"/>
        </w:rPr>
      </w:pPr>
      <w:r w:rsidRPr="0047316E">
        <w:rPr>
          <w:rFonts w:ascii="Helvetica" w:eastAsia="宋体" w:hAnsi="Helvetica" w:cs="宋体"/>
          <w:color w:val="333333"/>
          <w:kern w:val="0"/>
          <w:sz w:val="24"/>
          <w:szCs w:val="24"/>
        </w:rPr>
        <w:t>前面的那个</w:t>
      </w:r>
      <w:r w:rsidRPr="0047316E">
        <w:rPr>
          <w:rFonts w:ascii="Helvetica" w:eastAsia="宋体" w:hAnsi="Helvetica" w:cs="宋体"/>
          <w:color w:val="333333"/>
          <w:kern w:val="0"/>
          <w:sz w:val="24"/>
          <w:szCs w:val="24"/>
        </w:rPr>
        <w:t> </w:t>
      </w:r>
      <w:r w:rsidRPr="0047316E">
        <w:rPr>
          <w:rFonts w:ascii="Consolas" w:eastAsia="宋体" w:hAnsi="Consolas" w:cs="宋体"/>
          <w:b/>
          <w:bCs/>
          <w:color w:val="333333"/>
          <w:kern w:val="0"/>
          <w:szCs w:val="21"/>
          <w:bdr w:val="none" w:sz="0" w:space="0" w:color="auto" w:frame="1"/>
          <w:shd w:val="clear" w:color="auto" w:fill="F7F7F9"/>
        </w:rPr>
        <w:t>@PropertySources</w:t>
      </w:r>
      <w:r w:rsidRPr="0047316E">
        <w:rPr>
          <w:rFonts w:ascii="Helvetica" w:eastAsia="宋体" w:hAnsi="Helvetica" w:cs="宋体"/>
          <w:color w:val="333333"/>
          <w:kern w:val="0"/>
          <w:sz w:val="24"/>
          <w:szCs w:val="24"/>
        </w:rPr>
        <w:t> </w:t>
      </w:r>
      <w:r w:rsidRPr="0047316E">
        <w:rPr>
          <w:rFonts w:ascii="Helvetica" w:eastAsia="宋体" w:hAnsi="Helvetica" w:cs="宋体"/>
          <w:color w:val="333333"/>
          <w:kern w:val="0"/>
          <w:sz w:val="24"/>
          <w:szCs w:val="24"/>
        </w:rPr>
        <w:t>实现仍然是必须的，且实现是一样的，用以作为</w:t>
      </w:r>
      <w:r w:rsidRPr="0047316E">
        <w:rPr>
          <w:rFonts w:ascii="Helvetica" w:eastAsia="宋体" w:hAnsi="Helvetica" w:cs="宋体"/>
          <w:color w:val="333333"/>
          <w:kern w:val="0"/>
          <w:sz w:val="24"/>
          <w:szCs w:val="24"/>
        </w:rPr>
        <w:t> </w:t>
      </w:r>
      <w:r w:rsidRPr="0047316E">
        <w:rPr>
          <w:rFonts w:ascii="Consolas" w:eastAsia="宋体" w:hAnsi="Consolas" w:cs="宋体"/>
          <w:b/>
          <w:bCs/>
          <w:color w:val="333333"/>
          <w:kern w:val="0"/>
          <w:szCs w:val="21"/>
          <w:bdr w:val="none" w:sz="0" w:space="0" w:color="auto" w:frame="1"/>
          <w:shd w:val="clear" w:color="auto" w:fill="F7F7F9"/>
        </w:rPr>
        <w:t>@PropertySource</w:t>
      </w:r>
      <w:r w:rsidRPr="0047316E">
        <w:rPr>
          <w:rFonts w:ascii="Helvetica" w:eastAsia="宋体" w:hAnsi="Helvetica" w:cs="宋体"/>
          <w:color w:val="333333"/>
          <w:kern w:val="0"/>
          <w:sz w:val="24"/>
          <w:szCs w:val="24"/>
        </w:rPr>
        <w:t>  </w:t>
      </w:r>
      <w:r w:rsidRPr="0047316E">
        <w:rPr>
          <w:rFonts w:ascii="Helvetica" w:eastAsia="宋体" w:hAnsi="Helvetica" w:cs="宋体"/>
          <w:color w:val="333333"/>
          <w:kern w:val="0"/>
          <w:sz w:val="24"/>
          <w:szCs w:val="24"/>
        </w:rPr>
        <w:t>的容器注解</w:t>
      </w:r>
    </w:p>
    <w:p w:rsidR="00DF2605" w:rsidRPr="0047316E" w:rsidRDefault="00DF2605" w:rsidP="00DF2605">
      <w:pPr>
        <w:widowControl/>
        <w:numPr>
          <w:ilvl w:val="0"/>
          <w:numId w:val="1"/>
        </w:numPr>
        <w:shd w:val="clear" w:color="auto" w:fill="FEFEFE"/>
        <w:spacing w:before="100" w:beforeAutospacing="1" w:after="100" w:afterAutospacing="1" w:line="408" w:lineRule="atLeast"/>
        <w:ind w:left="375"/>
        <w:jc w:val="left"/>
        <w:rPr>
          <w:rFonts w:ascii="Helvetica" w:eastAsia="宋体" w:hAnsi="Helvetica" w:cs="宋体"/>
          <w:color w:val="333333"/>
          <w:kern w:val="0"/>
          <w:sz w:val="24"/>
          <w:szCs w:val="24"/>
        </w:rPr>
      </w:pPr>
      <w:r w:rsidRPr="0047316E">
        <w:rPr>
          <w:rFonts w:ascii="Helvetica" w:eastAsia="宋体" w:hAnsi="Helvetica" w:cs="宋体"/>
          <w:color w:val="333333"/>
          <w:kern w:val="0"/>
          <w:sz w:val="24"/>
          <w:szCs w:val="24"/>
        </w:rPr>
        <w:t>用</w:t>
      </w:r>
      <w:r w:rsidRPr="0047316E">
        <w:rPr>
          <w:rFonts w:ascii="Helvetica" w:eastAsia="宋体" w:hAnsi="Helvetica" w:cs="宋体"/>
          <w:color w:val="333333"/>
          <w:kern w:val="0"/>
          <w:sz w:val="24"/>
          <w:szCs w:val="24"/>
        </w:rPr>
        <w:t> </w:t>
      </w:r>
      <w:r w:rsidRPr="0047316E">
        <w:rPr>
          <w:rFonts w:ascii="Consolas" w:eastAsia="宋体" w:hAnsi="Consolas" w:cs="宋体"/>
          <w:b/>
          <w:bCs/>
          <w:color w:val="333333"/>
          <w:kern w:val="0"/>
          <w:szCs w:val="21"/>
          <w:bdr w:val="none" w:sz="0" w:space="0" w:color="auto" w:frame="1"/>
          <w:shd w:val="clear" w:color="auto" w:fill="F7F7F9"/>
        </w:rPr>
        <w:t>@Repeatable(PropertySources.class)</w:t>
      </w:r>
      <w:r w:rsidRPr="0047316E">
        <w:rPr>
          <w:rFonts w:ascii="Helvetica" w:eastAsia="宋体" w:hAnsi="Helvetica" w:cs="宋体"/>
          <w:color w:val="333333"/>
          <w:kern w:val="0"/>
          <w:sz w:val="24"/>
          <w:szCs w:val="24"/>
        </w:rPr>
        <w:t>  </w:t>
      </w:r>
      <w:r w:rsidRPr="0047316E">
        <w:rPr>
          <w:rFonts w:ascii="Helvetica" w:eastAsia="宋体" w:hAnsi="Helvetica" w:cs="宋体"/>
          <w:color w:val="333333"/>
          <w:kern w:val="0"/>
          <w:sz w:val="24"/>
          <w:szCs w:val="24"/>
        </w:rPr>
        <w:t>注解</w:t>
      </w:r>
      <w:r w:rsidRPr="0047316E">
        <w:rPr>
          <w:rFonts w:ascii="Helvetica" w:eastAsia="宋体" w:hAnsi="Helvetica" w:cs="宋体"/>
          <w:color w:val="333333"/>
          <w:kern w:val="0"/>
          <w:sz w:val="24"/>
          <w:szCs w:val="24"/>
        </w:rPr>
        <w:t> </w:t>
      </w:r>
      <w:r w:rsidRPr="0047316E">
        <w:rPr>
          <w:rFonts w:ascii="Consolas" w:eastAsia="宋体" w:hAnsi="Consolas" w:cs="宋体"/>
          <w:b/>
          <w:bCs/>
          <w:color w:val="333333"/>
          <w:kern w:val="0"/>
          <w:szCs w:val="21"/>
          <w:bdr w:val="none" w:sz="0" w:space="0" w:color="auto" w:frame="1"/>
          <w:shd w:val="clear" w:color="auto" w:fill="F7F7F9"/>
        </w:rPr>
        <w:t>@PropertySource</w:t>
      </w:r>
    </w:p>
    <w:p w:rsidR="00DF2605" w:rsidRDefault="00DF2605" w:rsidP="00DF2605">
      <w:pPr>
        <w:pStyle w:val="HTML0"/>
        <w:shd w:val="clear" w:color="auto" w:fill="F6F6F6"/>
        <w:wordWrap w:val="0"/>
        <w:spacing w:after="360" w:line="360" w:lineRule="atLeast"/>
        <w:rPr>
          <w:rFonts w:ascii="Consolas" w:hAnsi="Consolas"/>
          <w:color w:val="444444"/>
          <w:sz w:val="21"/>
          <w:szCs w:val="21"/>
        </w:rPr>
      </w:pPr>
      <w:r>
        <w:rPr>
          <w:rStyle w:val="hljs-variable"/>
          <w:rFonts w:ascii="Consolas" w:hAnsi="Consolas"/>
          <w:color w:val="BC6060"/>
          <w:sz w:val="21"/>
          <w:szCs w:val="21"/>
        </w:rPr>
        <w:t>@Retention</w:t>
      </w:r>
      <w:r>
        <w:rPr>
          <w:rFonts w:ascii="Consolas" w:hAnsi="Consolas"/>
          <w:color w:val="444444"/>
          <w:sz w:val="21"/>
          <w:szCs w:val="21"/>
        </w:rPr>
        <w:t>(RetentionPolicy.RUNTIME)</w:t>
      </w:r>
    </w:p>
    <w:p w:rsidR="00DF2605" w:rsidRDefault="00DF2605" w:rsidP="00DF2605">
      <w:pPr>
        <w:pStyle w:val="HTML0"/>
        <w:shd w:val="clear" w:color="auto" w:fill="F6F6F6"/>
        <w:wordWrap w:val="0"/>
        <w:spacing w:after="360" w:line="360" w:lineRule="atLeast"/>
        <w:rPr>
          <w:rFonts w:ascii="Consolas" w:hAnsi="Consolas"/>
          <w:color w:val="444444"/>
          <w:sz w:val="21"/>
          <w:szCs w:val="21"/>
        </w:rPr>
      </w:pPr>
      <w:r>
        <w:rPr>
          <w:rStyle w:val="hljs-variable"/>
          <w:rFonts w:ascii="Consolas" w:hAnsi="Consolas"/>
          <w:color w:val="BC6060"/>
          <w:sz w:val="21"/>
          <w:szCs w:val="21"/>
        </w:rPr>
        <w:t>@Repeatable</w:t>
      </w:r>
      <w:r>
        <w:rPr>
          <w:rFonts w:ascii="Consolas" w:hAnsi="Consolas"/>
          <w:color w:val="444444"/>
          <w:sz w:val="21"/>
          <w:szCs w:val="21"/>
        </w:rPr>
        <w:t>(PropertySources.class)</w:t>
      </w:r>
    </w:p>
    <w:p w:rsidR="00DF2605" w:rsidRDefault="00DF2605" w:rsidP="00DF2605">
      <w:pPr>
        <w:pStyle w:val="HTML0"/>
        <w:shd w:val="clear" w:color="auto" w:fill="F6F6F6"/>
        <w:wordWrap w:val="0"/>
        <w:spacing w:after="360" w:line="360" w:lineRule="atLeast"/>
        <w:rPr>
          <w:rFonts w:ascii="Consolas" w:hAnsi="Consolas"/>
          <w:color w:val="444444"/>
          <w:sz w:val="21"/>
          <w:szCs w:val="21"/>
        </w:rPr>
      </w:pPr>
      <w:r>
        <w:rPr>
          <w:rFonts w:ascii="Consolas" w:hAnsi="Consolas"/>
          <w:color w:val="444444"/>
          <w:sz w:val="21"/>
          <w:szCs w:val="21"/>
        </w:rPr>
        <w:lastRenderedPageBreak/>
        <w:t xml:space="preserve">public </w:t>
      </w:r>
      <w:r>
        <w:rPr>
          <w:rStyle w:val="hljs-variable"/>
          <w:rFonts w:ascii="Consolas" w:hAnsi="Consolas"/>
          <w:color w:val="BC6060"/>
          <w:sz w:val="21"/>
          <w:szCs w:val="21"/>
        </w:rPr>
        <w:t>@interface</w:t>
      </w:r>
      <w:r>
        <w:rPr>
          <w:rFonts w:ascii="Consolas" w:hAnsi="Consolas"/>
          <w:color w:val="444444"/>
          <w:sz w:val="21"/>
          <w:szCs w:val="21"/>
        </w:rPr>
        <w:t xml:space="preserve"> PropertySource {</w:t>
      </w:r>
    </w:p>
    <w:p w:rsidR="00DF2605" w:rsidRDefault="00DF2605" w:rsidP="00DF2605">
      <w:pPr>
        <w:pStyle w:val="HTML0"/>
        <w:shd w:val="clear" w:color="auto" w:fill="F6F6F6"/>
        <w:wordWrap w:val="0"/>
        <w:spacing w:after="360" w:line="360" w:lineRule="atLeast"/>
        <w:rPr>
          <w:rFonts w:ascii="Consolas" w:hAnsi="Consolas"/>
          <w:color w:val="444444"/>
          <w:sz w:val="21"/>
          <w:szCs w:val="21"/>
        </w:rPr>
      </w:pPr>
      <w:r>
        <w:rPr>
          <w:rFonts w:ascii="Consolas" w:hAnsi="Consolas"/>
          <w:color w:val="444444"/>
          <w:sz w:val="21"/>
          <w:szCs w:val="21"/>
        </w:rPr>
        <w:t xml:space="preserve">  </w:t>
      </w:r>
      <w:r>
        <w:rPr>
          <w:rStyle w:val="hljs-selector-tag"/>
          <w:rFonts w:ascii="Consolas" w:hAnsi="Consolas"/>
          <w:b/>
          <w:bCs/>
          <w:color w:val="333333"/>
          <w:sz w:val="21"/>
          <w:szCs w:val="21"/>
        </w:rPr>
        <w:t>String</w:t>
      </w:r>
      <w:r>
        <w:rPr>
          <w:rFonts w:ascii="Consolas" w:hAnsi="Consolas"/>
          <w:color w:val="444444"/>
          <w:sz w:val="21"/>
          <w:szCs w:val="21"/>
        </w:rPr>
        <w:t xml:space="preserve"> </w:t>
      </w:r>
      <w:r>
        <w:rPr>
          <w:rStyle w:val="hljs-selector-tag"/>
          <w:rFonts w:ascii="Consolas" w:hAnsi="Consolas"/>
          <w:b/>
          <w:bCs/>
          <w:color w:val="333333"/>
          <w:sz w:val="21"/>
          <w:szCs w:val="21"/>
        </w:rPr>
        <w:t>value</w:t>
      </w:r>
      <w:r>
        <w:rPr>
          <w:rFonts w:ascii="Consolas" w:hAnsi="Consolas"/>
          <w:color w:val="444444"/>
          <w:sz w:val="21"/>
          <w:szCs w:val="21"/>
        </w:rPr>
        <w:t>();</w:t>
      </w:r>
    </w:p>
    <w:p w:rsidR="00DF2605" w:rsidRDefault="00DF2605" w:rsidP="00DF2605">
      <w:pPr>
        <w:pStyle w:val="HTML0"/>
        <w:shd w:val="clear" w:color="auto" w:fill="F6F6F6"/>
        <w:wordWrap w:val="0"/>
        <w:spacing w:after="360" w:line="360" w:lineRule="atLeast"/>
        <w:rPr>
          <w:rFonts w:ascii="Consolas" w:hAnsi="Consolas"/>
          <w:color w:val="444444"/>
          <w:sz w:val="21"/>
          <w:szCs w:val="21"/>
        </w:rPr>
      </w:pPr>
      <w:r>
        <w:rPr>
          <w:rFonts w:ascii="Consolas" w:hAnsi="Consolas"/>
          <w:color w:val="444444"/>
          <w:sz w:val="21"/>
          <w:szCs w:val="21"/>
        </w:rPr>
        <w:t>}</w:t>
      </w:r>
    </w:p>
    <w:p w:rsidR="00DF2605" w:rsidRDefault="00DF2605" w:rsidP="00DF2605">
      <w:pPr>
        <w:pStyle w:val="a7"/>
        <w:shd w:val="clear" w:color="auto" w:fill="FEFEFE"/>
        <w:spacing w:before="0" w:beforeAutospacing="0" w:after="180" w:afterAutospacing="0" w:line="408" w:lineRule="atLeast"/>
        <w:rPr>
          <w:rFonts w:ascii="Helvetica" w:hAnsi="Helvetica"/>
          <w:color w:val="333333"/>
          <w:shd w:val="clear" w:color="auto" w:fill="FEFEFE"/>
        </w:rPr>
      </w:pPr>
      <w:r>
        <w:rPr>
          <w:rStyle w:val="HTML"/>
          <w:rFonts w:ascii="Consolas" w:hAnsi="Consolas"/>
          <w:color w:val="333333"/>
          <w:sz w:val="21"/>
          <w:szCs w:val="21"/>
          <w:bdr w:val="none" w:sz="0" w:space="0" w:color="auto" w:frame="1"/>
          <w:shd w:val="clear" w:color="auto" w:fill="F7F7F9"/>
        </w:rPr>
        <w:t>@Repeatable</w:t>
      </w:r>
      <w:r>
        <w:rPr>
          <w:rStyle w:val="apple-converted-space"/>
          <w:rFonts w:ascii="Helvetica" w:hAnsi="Helvetica"/>
          <w:color w:val="333333"/>
          <w:shd w:val="clear" w:color="auto" w:fill="FEFEFE"/>
        </w:rPr>
        <w:t> </w:t>
      </w:r>
      <w:r>
        <w:rPr>
          <w:rFonts w:ascii="Helvetica" w:hAnsi="Helvetica"/>
          <w:color w:val="333333"/>
          <w:shd w:val="clear" w:color="auto" w:fill="FEFEFE"/>
        </w:rPr>
        <w:t>是</w:t>
      </w:r>
      <w:r>
        <w:rPr>
          <w:rFonts w:ascii="Helvetica" w:hAnsi="Helvetica"/>
          <w:color w:val="333333"/>
          <w:shd w:val="clear" w:color="auto" w:fill="FEFEFE"/>
        </w:rPr>
        <w:t xml:space="preserve"> Java 8 </w:t>
      </w:r>
      <w:r>
        <w:rPr>
          <w:rFonts w:ascii="Helvetica" w:hAnsi="Helvetica"/>
          <w:color w:val="333333"/>
          <w:shd w:val="clear" w:color="auto" w:fill="FEFEFE"/>
        </w:rPr>
        <w:t>开始提供的，</w:t>
      </w:r>
      <w:r>
        <w:rPr>
          <w:rFonts w:ascii="Helvetica" w:hAnsi="Helvetica"/>
          <w:color w:val="333333"/>
          <w:shd w:val="clear" w:color="auto" w:fill="FEFEFE"/>
        </w:rPr>
        <w:t xml:space="preserve"> </w:t>
      </w:r>
      <w:r>
        <w:rPr>
          <w:rFonts w:ascii="Helvetica" w:hAnsi="Helvetica"/>
          <w:color w:val="333333"/>
          <w:shd w:val="clear" w:color="auto" w:fill="FEFEFE"/>
        </w:rPr>
        <w:t>现在由它来告诉</w:t>
      </w:r>
      <w:r>
        <w:rPr>
          <w:rFonts w:ascii="Helvetica" w:hAnsi="Helvetica"/>
          <w:color w:val="333333"/>
          <w:shd w:val="clear" w:color="auto" w:fill="FEFEFE"/>
        </w:rPr>
        <w:t xml:space="preserve"> Java</w:t>
      </w:r>
      <w:r>
        <w:rPr>
          <w:rStyle w:val="apple-converted-space"/>
          <w:rFonts w:ascii="Helvetica" w:hAnsi="Helvetica"/>
          <w:color w:val="333333"/>
          <w:shd w:val="clear" w:color="auto" w:fill="FEFEFE"/>
        </w:rPr>
        <w:t> </w:t>
      </w:r>
      <w:r>
        <w:rPr>
          <w:rStyle w:val="HTML"/>
          <w:rFonts w:ascii="Consolas" w:hAnsi="Consolas"/>
          <w:color w:val="333333"/>
          <w:sz w:val="21"/>
          <w:szCs w:val="21"/>
          <w:bdr w:val="none" w:sz="0" w:space="0" w:color="auto" w:frame="1"/>
          <w:shd w:val="clear" w:color="auto" w:fill="F7F7F9"/>
        </w:rPr>
        <w:t>@PropertySources</w:t>
      </w:r>
      <w:r>
        <w:rPr>
          <w:rStyle w:val="apple-converted-space"/>
          <w:rFonts w:ascii="Helvetica" w:hAnsi="Helvetica"/>
          <w:color w:val="333333"/>
          <w:shd w:val="clear" w:color="auto" w:fill="FEFEFE"/>
        </w:rPr>
        <w:t> </w:t>
      </w:r>
      <w:r>
        <w:rPr>
          <w:rFonts w:ascii="Helvetica" w:hAnsi="Helvetica"/>
          <w:color w:val="333333"/>
          <w:shd w:val="clear" w:color="auto" w:fill="FEFEFE"/>
        </w:rPr>
        <w:t>是</w:t>
      </w:r>
      <w:r>
        <w:rPr>
          <w:rStyle w:val="apple-converted-space"/>
          <w:rFonts w:ascii="Helvetica" w:hAnsi="Helvetica"/>
          <w:color w:val="333333"/>
          <w:shd w:val="clear" w:color="auto" w:fill="FEFEFE"/>
        </w:rPr>
        <w:t> </w:t>
      </w:r>
      <w:r>
        <w:rPr>
          <w:rStyle w:val="HTML"/>
          <w:rFonts w:ascii="Consolas" w:hAnsi="Consolas"/>
          <w:color w:val="333333"/>
          <w:sz w:val="21"/>
          <w:szCs w:val="21"/>
          <w:bdr w:val="none" w:sz="0" w:space="0" w:color="auto" w:frame="1"/>
          <w:shd w:val="clear" w:color="auto" w:fill="F7F7F9"/>
        </w:rPr>
        <w:t>@PropertySource</w:t>
      </w:r>
      <w:r>
        <w:rPr>
          <w:rStyle w:val="apple-converted-space"/>
          <w:rFonts w:ascii="Helvetica" w:hAnsi="Helvetica"/>
          <w:color w:val="333333"/>
          <w:shd w:val="clear" w:color="auto" w:fill="FEFEFE"/>
        </w:rPr>
        <w:t> </w:t>
      </w:r>
      <w:r>
        <w:rPr>
          <w:rFonts w:ascii="Helvetica" w:hAnsi="Helvetica"/>
          <w:color w:val="333333"/>
          <w:shd w:val="clear" w:color="auto" w:fill="FEFEFE"/>
        </w:rPr>
        <w:t>的容器注解，而不需要用嵌套的方式来使用它们，因此我们就能使用本文最初的注解形式，也就是</w:t>
      </w:r>
    </w:p>
    <w:p w:rsidR="00DF2605" w:rsidRDefault="00DF2605" w:rsidP="00DF2605">
      <w:pPr>
        <w:pStyle w:val="HTML0"/>
        <w:shd w:val="clear" w:color="auto" w:fill="F6F6F6"/>
        <w:wordWrap w:val="0"/>
        <w:spacing w:after="360" w:line="360" w:lineRule="atLeast"/>
        <w:rPr>
          <w:rFonts w:ascii="Consolas" w:hAnsi="Consolas"/>
          <w:color w:val="444444"/>
          <w:sz w:val="21"/>
          <w:szCs w:val="21"/>
        </w:rPr>
      </w:pPr>
      <w:r>
        <w:rPr>
          <w:rStyle w:val="hljs-variable"/>
          <w:rFonts w:ascii="Consolas" w:hAnsi="Consolas"/>
          <w:color w:val="BC6060"/>
          <w:sz w:val="21"/>
          <w:szCs w:val="21"/>
        </w:rPr>
        <w:t>@PropertySource</w:t>
      </w:r>
      <w:r>
        <w:rPr>
          <w:rFonts w:ascii="Consolas" w:hAnsi="Consolas"/>
          <w:color w:val="444444"/>
          <w:sz w:val="21"/>
          <w:szCs w:val="21"/>
        </w:rPr>
        <w:t>(</w:t>
      </w:r>
      <w:r>
        <w:rPr>
          <w:rStyle w:val="hljs-string"/>
          <w:rFonts w:ascii="Consolas" w:hAnsi="Consolas"/>
          <w:color w:val="880000"/>
          <w:sz w:val="21"/>
          <w:szCs w:val="21"/>
        </w:rPr>
        <w:t>"classpath:config.properties"</w:t>
      </w:r>
      <w:r>
        <w:rPr>
          <w:rFonts w:ascii="Consolas" w:hAnsi="Consolas"/>
          <w:color w:val="444444"/>
          <w:sz w:val="21"/>
          <w:szCs w:val="21"/>
        </w:rPr>
        <w:t>)</w:t>
      </w:r>
    </w:p>
    <w:p w:rsidR="00DF2605" w:rsidRDefault="00DF2605" w:rsidP="00DF2605">
      <w:pPr>
        <w:pStyle w:val="HTML0"/>
        <w:shd w:val="clear" w:color="auto" w:fill="F6F6F6"/>
        <w:wordWrap w:val="0"/>
        <w:spacing w:after="360" w:line="360" w:lineRule="atLeast"/>
        <w:rPr>
          <w:rFonts w:ascii="Consolas" w:hAnsi="Consolas"/>
          <w:color w:val="444444"/>
          <w:sz w:val="21"/>
          <w:szCs w:val="21"/>
        </w:rPr>
      </w:pPr>
      <w:r>
        <w:rPr>
          <w:rStyle w:val="hljs-variable"/>
          <w:rFonts w:ascii="Consolas" w:hAnsi="Consolas"/>
          <w:color w:val="BC6060"/>
          <w:sz w:val="21"/>
          <w:szCs w:val="21"/>
        </w:rPr>
        <w:t>@PropertySource</w:t>
      </w:r>
      <w:r>
        <w:rPr>
          <w:rFonts w:ascii="Consolas" w:hAnsi="Consolas"/>
          <w:color w:val="444444"/>
          <w:sz w:val="21"/>
          <w:szCs w:val="21"/>
        </w:rPr>
        <w:t>(</w:t>
      </w:r>
      <w:r>
        <w:rPr>
          <w:rStyle w:val="hljs-string"/>
          <w:rFonts w:ascii="Consolas" w:hAnsi="Consolas"/>
          <w:color w:val="880000"/>
          <w:sz w:val="21"/>
          <w:szCs w:val="21"/>
        </w:rPr>
        <w:t>"file:application.properties"</w:t>
      </w:r>
      <w:r>
        <w:rPr>
          <w:rFonts w:ascii="Consolas" w:hAnsi="Consolas"/>
          <w:color w:val="444444"/>
          <w:sz w:val="21"/>
          <w:szCs w:val="21"/>
        </w:rPr>
        <w:t>)</w:t>
      </w:r>
    </w:p>
    <w:p w:rsidR="00DF2605" w:rsidRDefault="00DF2605" w:rsidP="00DF2605">
      <w:pPr>
        <w:pStyle w:val="HTML0"/>
        <w:shd w:val="clear" w:color="auto" w:fill="F6F6F6"/>
        <w:wordWrap w:val="0"/>
        <w:spacing w:after="360" w:line="360" w:lineRule="atLeast"/>
        <w:rPr>
          <w:rFonts w:ascii="Consolas" w:hAnsi="Consolas"/>
          <w:color w:val="444444"/>
          <w:sz w:val="21"/>
          <w:szCs w:val="21"/>
        </w:rPr>
      </w:pPr>
      <w:r>
        <w:rPr>
          <w:rFonts w:ascii="Consolas" w:hAnsi="Consolas"/>
          <w:color w:val="444444"/>
          <w:sz w:val="21"/>
          <w:szCs w:val="21"/>
        </w:rPr>
        <w:t>public class MainApp {}</w:t>
      </w:r>
    </w:p>
    <w:p w:rsidR="00DF2605" w:rsidRDefault="00DF2605" w:rsidP="00DF2605">
      <w:pPr>
        <w:pStyle w:val="a7"/>
        <w:shd w:val="clear" w:color="auto" w:fill="FEFEFE"/>
        <w:spacing w:before="0" w:beforeAutospacing="0" w:after="180" w:afterAutospacing="0" w:line="408" w:lineRule="atLeast"/>
        <w:rPr>
          <w:rFonts w:ascii="Helvetica" w:hAnsi="Helvetica"/>
          <w:color w:val="333333"/>
        </w:rPr>
      </w:pPr>
      <w:r>
        <w:rPr>
          <w:rFonts w:ascii="Helvetica" w:hAnsi="Helvetica" w:hint="eastAsia"/>
          <w:color w:val="333333"/>
        </w:rPr>
        <w:t>通过反射获得注解的内容</w:t>
      </w:r>
    </w:p>
    <w:p w:rsidR="00DF2605" w:rsidRDefault="00DF2605" w:rsidP="00DF2605">
      <w:pPr>
        <w:pStyle w:val="HTML0"/>
        <w:shd w:val="clear" w:color="auto" w:fill="F6F6F6"/>
        <w:wordWrap w:val="0"/>
        <w:spacing w:after="360" w:line="360" w:lineRule="atLeast"/>
        <w:rPr>
          <w:rFonts w:ascii="Consolas" w:hAnsi="Consolas"/>
          <w:color w:val="444444"/>
          <w:sz w:val="21"/>
          <w:szCs w:val="21"/>
        </w:rPr>
      </w:pPr>
      <w:r>
        <w:rPr>
          <w:rFonts w:ascii="Consolas" w:hAnsi="Consolas"/>
          <w:color w:val="444444"/>
          <w:sz w:val="21"/>
          <w:szCs w:val="21"/>
        </w:rPr>
        <w:t>PropertySource[] propertySources = MainApp.</w:t>
      </w:r>
      <w:r>
        <w:rPr>
          <w:rStyle w:val="hljs-keyword"/>
          <w:rFonts w:ascii="Consolas" w:hAnsi="Consolas"/>
          <w:b/>
          <w:bCs/>
          <w:color w:val="333333"/>
          <w:sz w:val="21"/>
          <w:szCs w:val="21"/>
        </w:rPr>
        <w:t>class</w:t>
      </w:r>
      <w:r>
        <w:rPr>
          <w:rFonts w:ascii="Consolas" w:hAnsi="Consolas"/>
          <w:color w:val="444444"/>
          <w:sz w:val="21"/>
          <w:szCs w:val="21"/>
        </w:rPr>
        <w:t>.getAnnotationsByType(PropertySource.</w:t>
      </w:r>
      <w:r>
        <w:rPr>
          <w:rStyle w:val="hljs-keyword"/>
          <w:rFonts w:ascii="Consolas" w:hAnsi="Consolas"/>
          <w:b/>
          <w:bCs/>
          <w:color w:val="333333"/>
          <w:sz w:val="21"/>
          <w:szCs w:val="21"/>
        </w:rPr>
        <w:t>class</w:t>
      </w:r>
      <w:r>
        <w:rPr>
          <w:rFonts w:ascii="Consolas" w:hAnsi="Consolas"/>
          <w:color w:val="444444"/>
          <w:sz w:val="21"/>
          <w:szCs w:val="21"/>
        </w:rPr>
        <w:t>);</w:t>
      </w:r>
    </w:p>
    <w:p w:rsidR="00DF2605" w:rsidRDefault="00DF2605" w:rsidP="00DF2605">
      <w:pPr>
        <w:pStyle w:val="HTML0"/>
        <w:shd w:val="clear" w:color="auto" w:fill="F6F6F6"/>
        <w:wordWrap w:val="0"/>
        <w:spacing w:after="360" w:line="360" w:lineRule="atLeast"/>
        <w:rPr>
          <w:rFonts w:ascii="Consolas" w:hAnsi="Consolas"/>
          <w:color w:val="444444"/>
          <w:sz w:val="21"/>
          <w:szCs w:val="21"/>
        </w:rPr>
      </w:pPr>
      <w:r>
        <w:rPr>
          <w:rStyle w:val="hljs-keyword"/>
          <w:rFonts w:ascii="Consolas" w:hAnsi="Consolas"/>
          <w:b/>
          <w:bCs/>
          <w:color w:val="333333"/>
          <w:sz w:val="21"/>
          <w:szCs w:val="21"/>
        </w:rPr>
        <w:t>for</w:t>
      </w:r>
      <w:r>
        <w:rPr>
          <w:rFonts w:ascii="Consolas" w:hAnsi="Consolas"/>
          <w:color w:val="444444"/>
          <w:sz w:val="21"/>
          <w:szCs w:val="21"/>
        </w:rPr>
        <w:t xml:space="preserve"> (PropertySource </w:t>
      </w:r>
      <w:r>
        <w:rPr>
          <w:rStyle w:val="hljs-symbol"/>
          <w:rFonts w:ascii="Consolas" w:hAnsi="Consolas"/>
          <w:color w:val="BC6060"/>
          <w:sz w:val="21"/>
          <w:szCs w:val="21"/>
        </w:rPr>
        <w:t>propertySource:</w:t>
      </w:r>
      <w:r>
        <w:rPr>
          <w:rFonts w:ascii="Consolas" w:hAnsi="Consolas"/>
          <w:color w:val="444444"/>
          <w:sz w:val="21"/>
          <w:szCs w:val="21"/>
        </w:rPr>
        <w:t xml:space="preserve"> propertySources ){</w:t>
      </w:r>
    </w:p>
    <w:p w:rsidR="00DF2605" w:rsidRDefault="00DF2605" w:rsidP="00DF2605">
      <w:pPr>
        <w:pStyle w:val="HTML0"/>
        <w:shd w:val="clear" w:color="auto" w:fill="F6F6F6"/>
        <w:wordWrap w:val="0"/>
        <w:spacing w:after="360" w:line="360" w:lineRule="atLeast"/>
        <w:rPr>
          <w:rFonts w:ascii="Consolas" w:hAnsi="Consolas"/>
          <w:color w:val="444444"/>
          <w:sz w:val="21"/>
          <w:szCs w:val="21"/>
        </w:rPr>
      </w:pPr>
      <w:r>
        <w:rPr>
          <w:rFonts w:ascii="Consolas" w:hAnsi="Consolas"/>
          <w:color w:val="444444"/>
          <w:sz w:val="21"/>
          <w:szCs w:val="21"/>
        </w:rPr>
        <w:t xml:space="preserve">  System.out.println(propertySource.value()); </w:t>
      </w:r>
      <w:r>
        <w:rPr>
          <w:rStyle w:val="hljs-regexp"/>
          <w:rFonts w:ascii="Consolas" w:hAnsi="Consolas"/>
          <w:color w:val="BC6060"/>
          <w:sz w:val="21"/>
          <w:szCs w:val="21"/>
        </w:rPr>
        <w:t>//</w:t>
      </w:r>
      <w:r>
        <w:rPr>
          <w:rFonts w:ascii="Consolas" w:hAnsi="Consolas"/>
          <w:color w:val="444444"/>
          <w:sz w:val="21"/>
          <w:szCs w:val="21"/>
        </w:rPr>
        <w:t>获得所有</w:t>
      </w:r>
      <w:r>
        <w:rPr>
          <w:rFonts w:ascii="Consolas" w:hAnsi="Consolas"/>
          <w:color w:val="444444"/>
          <w:sz w:val="21"/>
          <w:szCs w:val="21"/>
        </w:rPr>
        <w:t xml:space="preserve"> @PropertySource </w:t>
      </w:r>
      <w:r>
        <w:rPr>
          <w:rFonts w:ascii="Consolas" w:hAnsi="Consolas"/>
          <w:color w:val="444444"/>
          <w:sz w:val="21"/>
          <w:szCs w:val="21"/>
        </w:rPr>
        <w:t>的内容</w:t>
      </w:r>
    </w:p>
    <w:p w:rsidR="00DF2605" w:rsidRDefault="00DF2605" w:rsidP="00DF2605">
      <w:pPr>
        <w:pStyle w:val="HTML0"/>
        <w:shd w:val="clear" w:color="auto" w:fill="F6F6F6"/>
        <w:wordWrap w:val="0"/>
        <w:spacing w:after="360" w:line="360" w:lineRule="atLeast"/>
        <w:rPr>
          <w:rFonts w:ascii="Consolas" w:hAnsi="Consolas"/>
          <w:color w:val="444444"/>
          <w:sz w:val="21"/>
          <w:szCs w:val="21"/>
        </w:rPr>
      </w:pPr>
      <w:r>
        <w:rPr>
          <w:rFonts w:ascii="Consolas" w:hAnsi="Consolas"/>
          <w:color w:val="444444"/>
          <w:sz w:val="21"/>
          <w:szCs w:val="21"/>
        </w:rPr>
        <w:t>}</w:t>
      </w:r>
    </w:p>
    <w:p w:rsidR="00DF2605" w:rsidRPr="003E578D" w:rsidRDefault="00DF2605" w:rsidP="00DF2605">
      <w:pPr>
        <w:widowControl/>
        <w:shd w:val="clear" w:color="auto" w:fill="FEFEFE"/>
        <w:spacing w:after="180" w:line="408" w:lineRule="atLeast"/>
        <w:ind w:firstLine="240"/>
        <w:jc w:val="left"/>
        <w:rPr>
          <w:rFonts w:ascii="Helvetica" w:eastAsia="宋体" w:hAnsi="Helvetica" w:cs="宋体"/>
          <w:color w:val="333333"/>
          <w:kern w:val="0"/>
          <w:sz w:val="24"/>
          <w:szCs w:val="24"/>
        </w:rPr>
      </w:pPr>
      <w:r w:rsidRPr="003E578D">
        <w:rPr>
          <w:rFonts w:ascii="Helvetica" w:eastAsia="宋体" w:hAnsi="Helvetica" w:cs="宋体"/>
          <w:color w:val="333333"/>
          <w:kern w:val="0"/>
          <w:sz w:val="24"/>
          <w:szCs w:val="24"/>
        </w:rPr>
        <w:t>解释</w:t>
      </w:r>
      <w:r w:rsidRPr="003E578D">
        <w:rPr>
          <w:rFonts w:ascii="Helvetica" w:eastAsia="宋体" w:hAnsi="Helvetica" w:cs="宋体"/>
          <w:color w:val="333333"/>
          <w:kern w:val="0"/>
          <w:sz w:val="24"/>
          <w:szCs w:val="24"/>
        </w:rPr>
        <w:t> </w:t>
      </w:r>
      <w:r w:rsidRPr="003E578D">
        <w:rPr>
          <w:rFonts w:ascii="Consolas" w:eastAsia="宋体" w:hAnsi="Consolas" w:cs="宋体"/>
          <w:b/>
          <w:bCs/>
          <w:color w:val="333333"/>
          <w:kern w:val="0"/>
          <w:szCs w:val="21"/>
          <w:bdr w:val="none" w:sz="0" w:space="0" w:color="auto" w:frame="1"/>
          <w:shd w:val="clear" w:color="auto" w:fill="F7F7F9"/>
        </w:rPr>
        <w:t>MainApp.class.getAnnotationsByType(PropertySource.class)</w:t>
      </w:r>
      <w:r w:rsidRPr="003E578D">
        <w:rPr>
          <w:rFonts w:ascii="Helvetica" w:eastAsia="宋体" w:hAnsi="Helvetica" w:cs="宋体"/>
          <w:color w:val="333333"/>
          <w:kern w:val="0"/>
          <w:sz w:val="24"/>
          <w:szCs w:val="24"/>
        </w:rPr>
        <w:t> </w:t>
      </w:r>
      <w:r w:rsidRPr="003E578D">
        <w:rPr>
          <w:rFonts w:ascii="Helvetica" w:eastAsia="宋体" w:hAnsi="Helvetica" w:cs="宋体"/>
          <w:color w:val="333333"/>
          <w:kern w:val="0"/>
          <w:sz w:val="24"/>
          <w:szCs w:val="24"/>
        </w:rPr>
        <w:t>的执行过程：</w:t>
      </w:r>
    </w:p>
    <w:p w:rsidR="00DF2605" w:rsidRPr="003E578D" w:rsidRDefault="00DF2605" w:rsidP="00DF2605">
      <w:pPr>
        <w:widowControl/>
        <w:numPr>
          <w:ilvl w:val="0"/>
          <w:numId w:val="2"/>
        </w:numPr>
        <w:shd w:val="clear" w:color="auto" w:fill="FEFEFE"/>
        <w:spacing w:before="100" w:beforeAutospacing="1" w:after="100" w:afterAutospacing="1" w:line="408" w:lineRule="atLeast"/>
        <w:ind w:left="375"/>
        <w:jc w:val="left"/>
        <w:rPr>
          <w:rFonts w:ascii="Helvetica" w:eastAsia="宋体" w:hAnsi="Helvetica" w:cs="宋体"/>
          <w:color w:val="333333"/>
          <w:kern w:val="0"/>
          <w:sz w:val="24"/>
          <w:szCs w:val="24"/>
        </w:rPr>
      </w:pPr>
      <w:r w:rsidRPr="003E578D">
        <w:rPr>
          <w:rFonts w:ascii="Helvetica" w:eastAsia="宋体" w:hAnsi="Helvetica" w:cs="宋体"/>
          <w:color w:val="333333"/>
          <w:kern w:val="0"/>
          <w:sz w:val="24"/>
          <w:szCs w:val="24"/>
        </w:rPr>
        <w:t>如果能找到</w:t>
      </w:r>
      <w:r w:rsidRPr="003E578D">
        <w:rPr>
          <w:rFonts w:ascii="Helvetica" w:eastAsia="宋体" w:hAnsi="Helvetica" w:cs="宋体"/>
          <w:color w:val="333333"/>
          <w:kern w:val="0"/>
          <w:sz w:val="24"/>
          <w:szCs w:val="24"/>
        </w:rPr>
        <w:t> </w:t>
      </w:r>
      <w:r w:rsidRPr="003E578D">
        <w:rPr>
          <w:rFonts w:ascii="Consolas" w:eastAsia="宋体" w:hAnsi="Consolas" w:cs="宋体"/>
          <w:b/>
          <w:bCs/>
          <w:color w:val="333333"/>
          <w:kern w:val="0"/>
          <w:szCs w:val="21"/>
          <w:bdr w:val="none" w:sz="0" w:space="0" w:color="auto" w:frame="1"/>
          <w:shd w:val="clear" w:color="auto" w:fill="F7F7F9"/>
        </w:rPr>
        <w:t>@Repeatable</w:t>
      </w:r>
      <w:r w:rsidRPr="003E578D">
        <w:rPr>
          <w:rFonts w:ascii="Helvetica" w:eastAsia="宋体" w:hAnsi="Helvetica" w:cs="宋体"/>
          <w:color w:val="333333"/>
          <w:kern w:val="0"/>
          <w:sz w:val="24"/>
          <w:szCs w:val="24"/>
        </w:rPr>
        <w:t> </w:t>
      </w:r>
      <w:r w:rsidRPr="003E578D">
        <w:rPr>
          <w:rFonts w:ascii="Helvetica" w:eastAsia="宋体" w:hAnsi="Helvetica" w:cs="宋体"/>
          <w:color w:val="333333"/>
          <w:kern w:val="0"/>
          <w:sz w:val="24"/>
          <w:szCs w:val="24"/>
        </w:rPr>
        <w:t>关联的容器注解类</w:t>
      </w:r>
      <w:r w:rsidRPr="003E578D">
        <w:rPr>
          <w:rFonts w:ascii="Helvetica" w:eastAsia="宋体" w:hAnsi="Helvetica" w:cs="宋体"/>
          <w:color w:val="333333"/>
          <w:kern w:val="0"/>
          <w:sz w:val="24"/>
          <w:szCs w:val="24"/>
        </w:rPr>
        <w:t> </w:t>
      </w:r>
      <w:r w:rsidRPr="003E578D">
        <w:rPr>
          <w:rFonts w:ascii="Consolas" w:eastAsia="宋体" w:hAnsi="Consolas" w:cs="宋体"/>
          <w:b/>
          <w:bCs/>
          <w:color w:val="333333"/>
          <w:kern w:val="0"/>
          <w:szCs w:val="21"/>
          <w:bdr w:val="none" w:sz="0" w:space="0" w:color="auto" w:frame="1"/>
          <w:shd w:val="clear" w:color="auto" w:fill="F7F7F9"/>
        </w:rPr>
        <w:t>@PropertySources</w:t>
      </w:r>
      <w:r w:rsidRPr="003E578D">
        <w:rPr>
          <w:rFonts w:ascii="Helvetica" w:eastAsia="宋体" w:hAnsi="Helvetica" w:cs="宋体"/>
          <w:color w:val="333333"/>
          <w:kern w:val="0"/>
          <w:sz w:val="24"/>
          <w:szCs w:val="24"/>
        </w:rPr>
        <w:t xml:space="preserve"> , </w:t>
      </w:r>
      <w:r w:rsidRPr="003E578D">
        <w:rPr>
          <w:rFonts w:ascii="Helvetica" w:eastAsia="宋体" w:hAnsi="Helvetica" w:cs="宋体"/>
          <w:color w:val="333333"/>
          <w:kern w:val="0"/>
          <w:sz w:val="24"/>
          <w:szCs w:val="24"/>
        </w:rPr>
        <w:t>就获得</w:t>
      </w:r>
      <w:r w:rsidRPr="003E578D">
        <w:rPr>
          <w:rFonts w:ascii="Helvetica" w:eastAsia="宋体" w:hAnsi="Helvetica" w:cs="宋体"/>
          <w:color w:val="333333"/>
          <w:kern w:val="0"/>
          <w:sz w:val="24"/>
          <w:szCs w:val="24"/>
        </w:rPr>
        <w:t> </w:t>
      </w:r>
      <w:r w:rsidRPr="003E578D">
        <w:rPr>
          <w:rFonts w:ascii="Consolas" w:eastAsia="宋体" w:hAnsi="Consolas" w:cs="宋体"/>
          <w:b/>
          <w:bCs/>
          <w:color w:val="333333"/>
          <w:kern w:val="0"/>
          <w:szCs w:val="21"/>
          <w:bdr w:val="none" w:sz="0" w:space="0" w:color="auto" w:frame="1"/>
          <w:shd w:val="clear" w:color="auto" w:fill="F7F7F9"/>
        </w:rPr>
        <w:t>@PropertySources</w:t>
      </w:r>
      <w:r w:rsidRPr="003E578D">
        <w:rPr>
          <w:rFonts w:ascii="Helvetica" w:eastAsia="宋体" w:hAnsi="Helvetica" w:cs="宋体"/>
          <w:color w:val="333333"/>
          <w:kern w:val="0"/>
          <w:sz w:val="24"/>
          <w:szCs w:val="24"/>
        </w:rPr>
        <w:t>的所有</w:t>
      </w:r>
      <w:r w:rsidRPr="003E578D">
        <w:rPr>
          <w:rFonts w:ascii="Helvetica" w:eastAsia="宋体" w:hAnsi="Helvetica" w:cs="宋体"/>
          <w:color w:val="333333"/>
          <w:kern w:val="0"/>
          <w:sz w:val="24"/>
          <w:szCs w:val="24"/>
        </w:rPr>
        <w:t xml:space="preserve"> value(</w:t>
      </w:r>
      <w:r w:rsidRPr="003E578D">
        <w:rPr>
          <w:rFonts w:ascii="Helvetica" w:eastAsia="宋体" w:hAnsi="Helvetica" w:cs="宋体"/>
          <w:color w:val="333333"/>
          <w:kern w:val="0"/>
          <w:sz w:val="24"/>
          <w:szCs w:val="24"/>
        </w:rPr>
        <w:t>类型为</w:t>
      </w:r>
      <w:r w:rsidRPr="003E578D">
        <w:rPr>
          <w:rFonts w:ascii="Helvetica" w:eastAsia="宋体" w:hAnsi="Helvetica" w:cs="宋体"/>
          <w:color w:val="333333"/>
          <w:kern w:val="0"/>
          <w:sz w:val="24"/>
          <w:szCs w:val="24"/>
        </w:rPr>
        <w:t> </w:t>
      </w:r>
      <w:r w:rsidRPr="003E578D">
        <w:rPr>
          <w:rFonts w:ascii="Consolas" w:eastAsia="宋体" w:hAnsi="Consolas" w:cs="宋体"/>
          <w:b/>
          <w:bCs/>
          <w:color w:val="333333"/>
          <w:kern w:val="0"/>
          <w:szCs w:val="21"/>
          <w:bdr w:val="none" w:sz="0" w:space="0" w:color="auto" w:frame="1"/>
          <w:shd w:val="clear" w:color="auto" w:fill="F7F7F9"/>
        </w:rPr>
        <w:t>@PropertySource</w:t>
      </w:r>
      <w:r w:rsidRPr="003E578D">
        <w:rPr>
          <w:rFonts w:ascii="Helvetica" w:eastAsia="宋体" w:hAnsi="Helvetica" w:cs="宋体"/>
          <w:color w:val="333333"/>
          <w:kern w:val="0"/>
          <w:sz w:val="24"/>
          <w:szCs w:val="24"/>
        </w:rPr>
        <w:t xml:space="preserve"> ) </w:t>
      </w:r>
      <w:r w:rsidRPr="003E578D">
        <w:rPr>
          <w:rFonts w:ascii="Helvetica" w:eastAsia="宋体" w:hAnsi="Helvetica" w:cs="宋体"/>
          <w:color w:val="333333"/>
          <w:kern w:val="0"/>
          <w:sz w:val="24"/>
          <w:szCs w:val="24"/>
        </w:rPr>
        <w:t>值组成的数组</w:t>
      </w:r>
    </w:p>
    <w:p w:rsidR="00DF2605" w:rsidRPr="003E578D" w:rsidRDefault="00DF2605" w:rsidP="00DF2605">
      <w:pPr>
        <w:widowControl/>
        <w:numPr>
          <w:ilvl w:val="0"/>
          <w:numId w:val="2"/>
        </w:numPr>
        <w:shd w:val="clear" w:color="auto" w:fill="FEFEFE"/>
        <w:spacing w:before="100" w:beforeAutospacing="1" w:after="100" w:afterAutospacing="1" w:line="408" w:lineRule="atLeast"/>
        <w:ind w:left="375"/>
        <w:jc w:val="left"/>
        <w:rPr>
          <w:rFonts w:ascii="Helvetica" w:eastAsia="宋体" w:hAnsi="Helvetica" w:cs="宋体"/>
          <w:color w:val="333333"/>
          <w:kern w:val="0"/>
          <w:sz w:val="24"/>
          <w:szCs w:val="24"/>
        </w:rPr>
      </w:pPr>
      <w:r w:rsidRPr="003E578D">
        <w:rPr>
          <w:rFonts w:ascii="Helvetica" w:eastAsia="宋体" w:hAnsi="Helvetica" w:cs="宋体"/>
          <w:color w:val="333333"/>
          <w:kern w:val="0"/>
          <w:sz w:val="24"/>
          <w:szCs w:val="24"/>
        </w:rPr>
        <w:t>如果未有关联的容器注解类，则返回</w:t>
      </w:r>
      <w:r w:rsidRPr="003E578D">
        <w:rPr>
          <w:rFonts w:ascii="Helvetica" w:eastAsia="宋体" w:hAnsi="Helvetica" w:cs="宋体"/>
          <w:color w:val="333333"/>
          <w:kern w:val="0"/>
          <w:sz w:val="24"/>
          <w:szCs w:val="24"/>
        </w:rPr>
        <w:t> </w:t>
      </w:r>
      <w:r w:rsidRPr="003E578D">
        <w:rPr>
          <w:rFonts w:ascii="Consolas" w:eastAsia="宋体" w:hAnsi="Consolas" w:cs="宋体"/>
          <w:b/>
          <w:bCs/>
          <w:color w:val="333333"/>
          <w:kern w:val="0"/>
          <w:szCs w:val="21"/>
          <w:bdr w:val="none" w:sz="0" w:space="0" w:color="auto" w:frame="1"/>
          <w:shd w:val="clear" w:color="auto" w:fill="F7F7F9"/>
        </w:rPr>
        <w:t>@PropertySource</w:t>
      </w:r>
      <w:r w:rsidRPr="003E578D">
        <w:rPr>
          <w:rFonts w:ascii="Helvetica" w:eastAsia="宋体" w:hAnsi="Helvetica" w:cs="宋体"/>
          <w:color w:val="333333"/>
          <w:kern w:val="0"/>
          <w:sz w:val="24"/>
          <w:szCs w:val="24"/>
        </w:rPr>
        <w:t> </w:t>
      </w:r>
      <w:r w:rsidRPr="003E578D">
        <w:rPr>
          <w:rFonts w:ascii="Helvetica" w:eastAsia="宋体" w:hAnsi="Helvetica" w:cs="宋体"/>
          <w:color w:val="333333"/>
          <w:kern w:val="0"/>
          <w:sz w:val="24"/>
          <w:szCs w:val="24"/>
        </w:rPr>
        <w:t>本身组成的数组</w:t>
      </w:r>
      <w:r w:rsidRPr="003E578D">
        <w:rPr>
          <w:rFonts w:ascii="Helvetica" w:eastAsia="宋体" w:hAnsi="Helvetica" w:cs="宋体"/>
          <w:color w:val="333333"/>
          <w:kern w:val="0"/>
          <w:sz w:val="24"/>
          <w:szCs w:val="24"/>
        </w:rPr>
        <w:t>(</w:t>
      </w:r>
      <w:r w:rsidRPr="003E578D">
        <w:rPr>
          <w:rFonts w:ascii="Helvetica" w:eastAsia="宋体" w:hAnsi="Helvetica" w:cs="宋体"/>
          <w:color w:val="333333"/>
          <w:kern w:val="0"/>
          <w:sz w:val="24"/>
          <w:szCs w:val="24"/>
        </w:rPr>
        <w:t>只有一个元素</w:t>
      </w:r>
      <w:r w:rsidRPr="003E578D">
        <w:rPr>
          <w:rFonts w:ascii="Helvetica" w:eastAsia="宋体" w:hAnsi="Helvetica" w:cs="宋体"/>
          <w:color w:val="333333"/>
          <w:kern w:val="0"/>
          <w:sz w:val="24"/>
          <w:szCs w:val="24"/>
        </w:rPr>
        <w:t xml:space="preserve">), </w:t>
      </w:r>
      <w:r w:rsidRPr="003E578D">
        <w:rPr>
          <w:rFonts w:ascii="Helvetica" w:eastAsia="宋体" w:hAnsi="Helvetica" w:cs="宋体"/>
          <w:color w:val="333333"/>
          <w:kern w:val="0"/>
          <w:sz w:val="24"/>
          <w:szCs w:val="24"/>
        </w:rPr>
        <w:t>此时和</w:t>
      </w:r>
      <w:r w:rsidRPr="003E578D">
        <w:rPr>
          <w:rFonts w:ascii="Helvetica" w:eastAsia="宋体" w:hAnsi="Helvetica" w:cs="宋体"/>
          <w:color w:val="333333"/>
          <w:kern w:val="0"/>
          <w:sz w:val="24"/>
          <w:szCs w:val="24"/>
        </w:rPr>
        <w:t> </w:t>
      </w:r>
      <w:r w:rsidRPr="003E578D">
        <w:rPr>
          <w:rFonts w:ascii="Consolas" w:eastAsia="宋体" w:hAnsi="Consolas" w:cs="宋体"/>
          <w:b/>
          <w:bCs/>
          <w:color w:val="333333"/>
          <w:kern w:val="0"/>
          <w:szCs w:val="21"/>
          <w:bdr w:val="none" w:sz="0" w:space="0" w:color="auto" w:frame="1"/>
          <w:shd w:val="clear" w:color="auto" w:fill="F7F7F9"/>
        </w:rPr>
        <w:t>new PropertySource[]{MainApp.class.getAnnotation(PropertySource.class}</w:t>
      </w:r>
      <w:r w:rsidRPr="003E578D">
        <w:rPr>
          <w:rFonts w:ascii="Helvetica" w:eastAsia="宋体" w:hAnsi="Helvetica" w:cs="宋体"/>
          <w:color w:val="333333"/>
          <w:kern w:val="0"/>
          <w:sz w:val="24"/>
          <w:szCs w:val="24"/>
        </w:rPr>
        <w:t> </w:t>
      </w:r>
      <w:r w:rsidRPr="003E578D">
        <w:rPr>
          <w:rFonts w:ascii="Helvetica" w:eastAsia="宋体" w:hAnsi="Helvetica" w:cs="宋体"/>
          <w:color w:val="333333"/>
          <w:kern w:val="0"/>
          <w:sz w:val="24"/>
          <w:szCs w:val="24"/>
        </w:rPr>
        <w:t>一样的。</w:t>
      </w:r>
    </w:p>
    <w:p w:rsidR="00DF2605" w:rsidRDefault="00DF2605" w:rsidP="00DF2605">
      <w:pPr>
        <w:pStyle w:val="4"/>
      </w:pPr>
      <w:r>
        <w:rPr>
          <w:rFonts w:hint="eastAsia"/>
        </w:rPr>
        <w:lastRenderedPageBreak/>
        <w:t xml:space="preserve">6 </w:t>
      </w:r>
      <w:r>
        <w:rPr>
          <w:rFonts w:hint="eastAsia"/>
        </w:rPr>
        <w:t>更好的类型推测机制</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Java 8在类型推测方面有了很大的提高。在很多情况下，编译器可以推测出确定的参数类型，这样就能使代码更整洁。让我们看一个例子：</w:t>
      </w:r>
    </w:p>
    <w:p w:rsidR="00DF2605" w:rsidRPr="00237385" w:rsidRDefault="00DF2605" w:rsidP="00DF2605">
      <w:pPr>
        <w:widowControl/>
        <w:jc w:val="left"/>
        <w:rPr>
          <w:rFonts w:ascii="Consolas" w:eastAsia="宋体" w:hAnsi="Consolas" w:cs="宋体"/>
          <w:color w:val="000000"/>
          <w:kern w:val="0"/>
          <w:sz w:val="18"/>
          <w:szCs w:val="18"/>
        </w:rPr>
      </w:pPr>
      <w:r w:rsidRPr="00237385">
        <w:rPr>
          <w:rFonts w:ascii="宋体" w:eastAsia="宋体" w:hAnsi="宋体" w:cs="宋体"/>
          <w:color w:val="000000"/>
          <w:kern w:val="0"/>
          <w:sz w:val="24"/>
          <w:szCs w:val="24"/>
        </w:rPr>
        <w:t>public</w:t>
      </w:r>
      <w:r w:rsidRPr="00237385">
        <w:rPr>
          <w:rFonts w:ascii="Consolas" w:eastAsia="宋体" w:hAnsi="Consolas" w:cs="宋体"/>
          <w:color w:val="000000"/>
          <w:kern w:val="0"/>
          <w:sz w:val="18"/>
          <w:szCs w:val="18"/>
        </w:rPr>
        <w:t xml:space="preserve"> </w:t>
      </w:r>
      <w:r w:rsidRPr="00237385">
        <w:rPr>
          <w:rFonts w:ascii="宋体" w:eastAsia="宋体" w:hAnsi="宋体" w:cs="宋体"/>
          <w:color w:val="000000"/>
          <w:kern w:val="0"/>
          <w:sz w:val="24"/>
          <w:szCs w:val="24"/>
        </w:rPr>
        <w:t>class</w:t>
      </w:r>
      <w:r w:rsidRPr="00237385">
        <w:rPr>
          <w:rFonts w:ascii="Consolas" w:eastAsia="宋体" w:hAnsi="Consolas" w:cs="宋体"/>
          <w:color w:val="000000"/>
          <w:kern w:val="0"/>
          <w:sz w:val="18"/>
          <w:szCs w:val="18"/>
        </w:rPr>
        <w:t xml:space="preserve"> </w:t>
      </w:r>
      <w:r w:rsidRPr="00237385">
        <w:rPr>
          <w:rFonts w:ascii="宋体" w:eastAsia="宋体" w:hAnsi="宋体" w:cs="宋体"/>
          <w:color w:val="000000"/>
          <w:kern w:val="0"/>
          <w:sz w:val="24"/>
          <w:szCs w:val="24"/>
        </w:rPr>
        <w:t>Value&lt; T &gt; {</w:t>
      </w:r>
    </w:p>
    <w:p w:rsidR="00DF2605" w:rsidRPr="00237385" w:rsidRDefault="00DF2605" w:rsidP="00DF2605">
      <w:pPr>
        <w:widowControl/>
        <w:jc w:val="left"/>
        <w:rPr>
          <w:rFonts w:ascii="Consolas" w:eastAsia="宋体" w:hAnsi="Consolas" w:cs="宋体"/>
          <w:color w:val="000000"/>
          <w:kern w:val="0"/>
          <w:sz w:val="18"/>
          <w:szCs w:val="18"/>
        </w:rPr>
      </w:pPr>
      <w:r w:rsidRPr="00237385">
        <w:rPr>
          <w:rFonts w:ascii="宋体" w:eastAsia="宋体" w:hAnsi="宋体" w:cs="宋体"/>
          <w:color w:val="000000"/>
          <w:kern w:val="0"/>
          <w:sz w:val="24"/>
          <w:szCs w:val="24"/>
        </w:rPr>
        <w:t>    public</w:t>
      </w:r>
      <w:r w:rsidRPr="00237385">
        <w:rPr>
          <w:rFonts w:ascii="Consolas" w:eastAsia="宋体" w:hAnsi="Consolas" w:cs="宋体"/>
          <w:color w:val="000000"/>
          <w:kern w:val="0"/>
          <w:sz w:val="18"/>
          <w:szCs w:val="18"/>
        </w:rPr>
        <w:t xml:space="preserve"> </w:t>
      </w:r>
      <w:r w:rsidRPr="00237385">
        <w:rPr>
          <w:rFonts w:ascii="宋体" w:eastAsia="宋体" w:hAnsi="宋体" w:cs="宋体"/>
          <w:color w:val="000000"/>
          <w:kern w:val="0"/>
          <w:sz w:val="24"/>
          <w:szCs w:val="24"/>
        </w:rPr>
        <w:t xml:space="preserve">static&lt; T &gt; T defaultValue() { </w:t>
      </w:r>
    </w:p>
    <w:p w:rsidR="00DF2605" w:rsidRPr="00237385" w:rsidRDefault="00DF2605" w:rsidP="00DF2605">
      <w:pPr>
        <w:widowControl/>
        <w:jc w:val="left"/>
        <w:rPr>
          <w:rFonts w:ascii="Consolas" w:eastAsia="宋体" w:hAnsi="Consolas" w:cs="宋体"/>
          <w:color w:val="000000"/>
          <w:kern w:val="0"/>
          <w:sz w:val="18"/>
          <w:szCs w:val="18"/>
        </w:rPr>
      </w:pPr>
      <w:r w:rsidRPr="00237385">
        <w:rPr>
          <w:rFonts w:ascii="宋体" w:eastAsia="宋体" w:hAnsi="宋体" w:cs="宋体"/>
          <w:color w:val="000000"/>
          <w:kern w:val="0"/>
          <w:sz w:val="24"/>
          <w:szCs w:val="24"/>
        </w:rPr>
        <w:t>        return</w:t>
      </w:r>
      <w:r w:rsidRPr="00237385">
        <w:rPr>
          <w:rFonts w:ascii="Consolas" w:eastAsia="宋体" w:hAnsi="Consolas" w:cs="宋体"/>
          <w:color w:val="000000"/>
          <w:kern w:val="0"/>
          <w:sz w:val="18"/>
          <w:szCs w:val="18"/>
        </w:rPr>
        <w:t xml:space="preserve"> </w:t>
      </w:r>
      <w:r w:rsidRPr="00237385">
        <w:rPr>
          <w:rFonts w:ascii="宋体" w:eastAsia="宋体" w:hAnsi="宋体" w:cs="宋体"/>
          <w:color w:val="000000"/>
          <w:kern w:val="0"/>
          <w:sz w:val="24"/>
          <w:szCs w:val="24"/>
        </w:rPr>
        <w:t xml:space="preserve">null; </w:t>
      </w:r>
    </w:p>
    <w:p w:rsidR="00DF2605" w:rsidRPr="00237385" w:rsidRDefault="00DF2605" w:rsidP="00DF2605">
      <w:pPr>
        <w:widowControl/>
        <w:jc w:val="left"/>
        <w:rPr>
          <w:rFonts w:ascii="Consolas" w:eastAsia="宋体" w:hAnsi="Consolas" w:cs="宋体"/>
          <w:color w:val="000000"/>
          <w:kern w:val="0"/>
          <w:sz w:val="18"/>
          <w:szCs w:val="18"/>
        </w:rPr>
      </w:pPr>
      <w:r w:rsidRPr="00237385">
        <w:rPr>
          <w:rFonts w:ascii="宋体" w:eastAsia="宋体" w:hAnsi="宋体" w:cs="宋体"/>
          <w:color w:val="000000"/>
          <w:kern w:val="0"/>
          <w:sz w:val="24"/>
          <w:szCs w:val="24"/>
        </w:rPr>
        <w:t>    }</w:t>
      </w:r>
    </w:p>
    <w:p w:rsidR="00DF2605" w:rsidRPr="00237385" w:rsidRDefault="00DF2605" w:rsidP="00DF2605">
      <w:pPr>
        <w:widowControl/>
        <w:jc w:val="left"/>
        <w:rPr>
          <w:rFonts w:ascii="Consolas" w:eastAsia="宋体" w:hAnsi="Consolas" w:cs="宋体"/>
          <w:color w:val="000000"/>
          <w:kern w:val="0"/>
          <w:sz w:val="18"/>
          <w:szCs w:val="18"/>
        </w:rPr>
      </w:pPr>
      <w:r w:rsidRPr="00237385">
        <w:rPr>
          <w:rFonts w:ascii="宋体" w:eastAsia="宋体" w:hAnsi="宋体" w:cs="宋体"/>
          <w:color w:val="000000"/>
          <w:kern w:val="0"/>
          <w:sz w:val="24"/>
          <w:szCs w:val="24"/>
        </w:rPr>
        <w:t>    </w:t>
      </w:r>
      <w:r w:rsidRPr="00237385">
        <w:rPr>
          <w:rFonts w:ascii="Consolas" w:eastAsia="宋体" w:hAnsi="Consolas" w:cs="宋体"/>
          <w:color w:val="000000"/>
          <w:kern w:val="0"/>
          <w:sz w:val="18"/>
          <w:szCs w:val="18"/>
        </w:rPr>
        <w:t> </w:t>
      </w:r>
    </w:p>
    <w:p w:rsidR="00DF2605" w:rsidRPr="00237385" w:rsidRDefault="00DF2605" w:rsidP="00DF2605">
      <w:pPr>
        <w:widowControl/>
        <w:jc w:val="left"/>
        <w:rPr>
          <w:rFonts w:ascii="Consolas" w:eastAsia="宋体" w:hAnsi="Consolas" w:cs="宋体"/>
          <w:color w:val="000000"/>
          <w:kern w:val="0"/>
          <w:sz w:val="18"/>
          <w:szCs w:val="18"/>
        </w:rPr>
      </w:pPr>
      <w:r w:rsidRPr="00237385">
        <w:rPr>
          <w:rFonts w:ascii="宋体" w:eastAsia="宋体" w:hAnsi="宋体" w:cs="宋体"/>
          <w:color w:val="000000"/>
          <w:kern w:val="0"/>
          <w:sz w:val="24"/>
          <w:szCs w:val="24"/>
        </w:rPr>
        <w:t>    public</w:t>
      </w:r>
      <w:r w:rsidRPr="00237385">
        <w:rPr>
          <w:rFonts w:ascii="Consolas" w:eastAsia="宋体" w:hAnsi="Consolas" w:cs="宋体"/>
          <w:color w:val="000000"/>
          <w:kern w:val="0"/>
          <w:sz w:val="18"/>
          <w:szCs w:val="18"/>
        </w:rPr>
        <w:t xml:space="preserve"> </w:t>
      </w:r>
      <w:r w:rsidRPr="00237385">
        <w:rPr>
          <w:rFonts w:ascii="宋体" w:eastAsia="宋体" w:hAnsi="宋体" w:cs="宋体"/>
          <w:color w:val="000000"/>
          <w:kern w:val="0"/>
          <w:sz w:val="24"/>
          <w:szCs w:val="24"/>
        </w:rPr>
        <w:t>T getOrDefault( T value, T defaultValue ) {</w:t>
      </w:r>
    </w:p>
    <w:p w:rsidR="00DF2605" w:rsidRPr="00237385" w:rsidRDefault="00DF2605" w:rsidP="00DF2605">
      <w:pPr>
        <w:widowControl/>
        <w:jc w:val="left"/>
        <w:rPr>
          <w:rFonts w:ascii="Consolas" w:eastAsia="宋体" w:hAnsi="Consolas" w:cs="宋体"/>
          <w:color w:val="000000"/>
          <w:kern w:val="0"/>
          <w:sz w:val="18"/>
          <w:szCs w:val="18"/>
        </w:rPr>
      </w:pPr>
      <w:r w:rsidRPr="00237385">
        <w:rPr>
          <w:rFonts w:ascii="宋体" w:eastAsia="宋体" w:hAnsi="宋体" w:cs="宋体"/>
          <w:color w:val="000000"/>
          <w:kern w:val="0"/>
          <w:sz w:val="24"/>
          <w:szCs w:val="24"/>
        </w:rPr>
        <w:t>        return</w:t>
      </w:r>
      <w:r w:rsidRPr="00237385">
        <w:rPr>
          <w:rFonts w:ascii="Consolas" w:eastAsia="宋体" w:hAnsi="Consolas" w:cs="宋体"/>
          <w:color w:val="000000"/>
          <w:kern w:val="0"/>
          <w:sz w:val="18"/>
          <w:szCs w:val="18"/>
        </w:rPr>
        <w:t xml:space="preserve"> </w:t>
      </w:r>
      <w:r w:rsidRPr="00237385">
        <w:rPr>
          <w:rFonts w:ascii="宋体" w:eastAsia="宋体" w:hAnsi="宋体" w:cs="宋体"/>
          <w:color w:val="000000"/>
          <w:kern w:val="0"/>
          <w:sz w:val="24"/>
          <w:szCs w:val="24"/>
        </w:rPr>
        <w:t>( value != null</w:t>
      </w:r>
      <w:r w:rsidRPr="00237385">
        <w:rPr>
          <w:rFonts w:ascii="Consolas" w:eastAsia="宋体" w:hAnsi="Consolas" w:cs="宋体"/>
          <w:color w:val="000000"/>
          <w:kern w:val="0"/>
          <w:sz w:val="18"/>
          <w:szCs w:val="18"/>
        </w:rPr>
        <w:t xml:space="preserve"> </w:t>
      </w:r>
      <w:r w:rsidRPr="00237385">
        <w:rPr>
          <w:rFonts w:ascii="宋体" w:eastAsia="宋体" w:hAnsi="宋体" w:cs="宋体"/>
          <w:color w:val="000000"/>
          <w:kern w:val="0"/>
          <w:sz w:val="24"/>
          <w:szCs w:val="24"/>
        </w:rPr>
        <w:t>) ? value : defaultValue;</w:t>
      </w:r>
    </w:p>
    <w:p w:rsidR="00DF2605" w:rsidRPr="00237385" w:rsidRDefault="00DF2605" w:rsidP="00DF2605">
      <w:pPr>
        <w:widowControl/>
        <w:jc w:val="left"/>
        <w:rPr>
          <w:rFonts w:ascii="Consolas" w:eastAsia="宋体" w:hAnsi="Consolas" w:cs="宋体"/>
          <w:color w:val="000000"/>
          <w:kern w:val="0"/>
          <w:sz w:val="18"/>
          <w:szCs w:val="18"/>
        </w:rPr>
      </w:pPr>
      <w:r w:rsidRPr="00237385">
        <w:rPr>
          <w:rFonts w:ascii="宋体" w:eastAsia="宋体" w:hAnsi="宋体" w:cs="宋体"/>
          <w:color w:val="000000"/>
          <w:kern w:val="0"/>
          <w:sz w:val="24"/>
          <w:szCs w:val="24"/>
        </w:rPr>
        <w:t>    }</w:t>
      </w:r>
    </w:p>
    <w:p w:rsidR="00DF2605" w:rsidRPr="00237385" w:rsidRDefault="00DF2605" w:rsidP="00DF2605">
      <w:pPr>
        <w:widowControl/>
        <w:jc w:val="left"/>
        <w:rPr>
          <w:rFonts w:ascii="Consolas" w:eastAsia="宋体" w:hAnsi="Consolas" w:cs="宋体"/>
          <w:color w:val="000000"/>
          <w:kern w:val="0"/>
          <w:sz w:val="18"/>
          <w:szCs w:val="18"/>
        </w:rPr>
      </w:pPr>
      <w:r w:rsidRPr="00237385">
        <w:rPr>
          <w:rFonts w:ascii="宋体" w:eastAsia="宋体" w:hAnsi="宋体" w:cs="宋体"/>
          <w:color w:val="000000"/>
          <w:kern w:val="0"/>
          <w:sz w:val="24"/>
          <w:szCs w:val="24"/>
        </w:rPr>
        <w:t>}</w:t>
      </w:r>
    </w:p>
    <w:p w:rsidR="00DF2605" w:rsidRPr="00237385" w:rsidRDefault="00DF2605" w:rsidP="00DF2605">
      <w:pPr>
        <w:widowControl/>
        <w:jc w:val="left"/>
        <w:rPr>
          <w:rFonts w:ascii="Consolas" w:eastAsia="宋体" w:hAnsi="Consolas" w:cs="宋体"/>
          <w:color w:val="000000"/>
          <w:kern w:val="0"/>
          <w:sz w:val="18"/>
          <w:szCs w:val="18"/>
        </w:rPr>
      </w:pPr>
      <w:r w:rsidRPr="00237385">
        <w:rPr>
          <w:rFonts w:ascii="宋体" w:eastAsia="宋体" w:hAnsi="宋体" w:cs="宋体"/>
          <w:color w:val="000000"/>
          <w:kern w:val="0"/>
          <w:sz w:val="24"/>
          <w:szCs w:val="24"/>
        </w:rPr>
        <w:t>public</w:t>
      </w:r>
      <w:r w:rsidRPr="00237385">
        <w:rPr>
          <w:rFonts w:ascii="Consolas" w:eastAsia="宋体" w:hAnsi="Consolas" w:cs="宋体"/>
          <w:color w:val="000000"/>
          <w:kern w:val="0"/>
          <w:sz w:val="18"/>
          <w:szCs w:val="18"/>
        </w:rPr>
        <w:t xml:space="preserve"> </w:t>
      </w:r>
      <w:r w:rsidRPr="00237385">
        <w:rPr>
          <w:rFonts w:ascii="宋体" w:eastAsia="宋体" w:hAnsi="宋体" w:cs="宋体"/>
          <w:color w:val="000000"/>
          <w:kern w:val="0"/>
          <w:sz w:val="24"/>
          <w:szCs w:val="24"/>
        </w:rPr>
        <w:t>class</w:t>
      </w:r>
      <w:r w:rsidRPr="00237385">
        <w:rPr>
          <w:rFonts w:ascii="Consolas" w:eastAsia="宋体" w:hAnsi="Consolas" w:cs="宋体"/>
          <w:color w:val="000000"/>
          <w:kern w:val="0"/>
          <w:sz w:val="18"/>
          <w:szCs w:val="18"/>
        </w:rPr>
        <w:t xml:space="preserve"> </w:t>
      </w:r>
      <w:r w:rsidRPr="00237385">
        <w:rPr>
          <w:rFonts w:ascii="宋体" w:eastAsia="宋体" w:hAnsi="宋体" w:cs="宋体"/>
          <w:color w:val="000000"/>
          <w:kern w:val="0"/>
          <w:sz w:val="24"/>
          <w:szCs w:val="24"/>
        </w:rPr>
        <w:t>TypeInference {</w:t>
      </w:r>
    </w:p>
    <w:p w:rsidR="00DF2605" w:rsidRPr="00237385" w:rsidRDefault="00DF2605" w:rsidP="00DF2605">
      <w:pPr>
        <w:widowControl/>
        <w:jc w:val="left"/>
        <w:rPr>
          <w:rFonts w:ascii="Consolas" w:eastAsia="宋体" w:hAnsi="Consolas" w:cs="宋体"/>
          <w:color w:val="000000"/>
          <w:kern w:val="0"/>
          <w:sz w:val="18"/>
          <w:szCs w:val="18"/>
        </w:rPr>
      </w:pPr>
      <w:r w:rsidRPr="00237385">
        <w:rPr>
          <w:rFonts w:ascii="宋体" w:eastAsia="宋体" w:hAnsi="宋体" w:cs="宋体"/>
          <w:color w:val="000000"/>
          <w:kern w:val="0"/>
          <w:sz w:val="24"/>
          <w:szCs w:val="24"/>
        </w:rPr>
        <w:t>    public</w:t>
      </w:r>
      <w:r w:rsidRPr="00237385">
        <w:rPr>
          <w:rFonts w:ascii="Consolas" w:eastAsia="宋体" w:hAnsi="Consolas" w:cs="宋体"/>
          <w:color w:val="000000"/>
          <w:kern w:val="0"/>
          <w:sz w:val="18"/>
          <w:szCs w:val="18"/>
        </w:rPr>
        <w:t xml:space="preserve"> </w:t>
      </w:r>
      <w:r w:rsidRPr="00237385">
        <w:rPr>
          <w:rFonts w:ascii="宋体" w:eastAsia="宋体" w:hAnsi="宋体" w:cs="宋体"/>
          <w:color w:val="000000"/>
          <w:kern w:val="0"/>
          <w:sz w:val="24"/>
          <w:szCs w:val="24"/>
        </w:rPr>
        <w:t>static</w:t>
      </w:r>
      <w:r w:rsidRPr="00237385">
        <w:rPr>
          <w:rFonts w:ascii="Consolas" w:eastAsia="宋体" w:hAnsi="Consolas" w:cs="宋体"/>
          <w:color w:val="000000"/>
          <w:kern w:val="0"/>
          <w:sz w:val="18"/>
          <w:szCs w:val="18"/>
        </w:rPr>
        <w:t xml:space="preserve"> </w:t>
      </w:r>
      <w:r w:rsidRPr="00237385">
        <w:rPr>
          <w:rFonts w:ascii="宋体" w:eastAsia="宋体" w:hAnsi="宋体" w:cs="宋体"/>
          <w:color w:val="000000"/>
          <w:kern w:val="0"/>
          <w:sz w:val="24"/>
          <w:szCs w:val="24"/>
        </w:rPr>
        <w:t>void</w:t>
      </w:r>
      <w:r w:rsidRPr="00237385">
        <w:rPr>
          <w:rFonts w:ascii="Consolas" w:eastAsia="宋体" w:hAnsi="Consolas" w:cs="宋体"/>
          <w:color w:val="000000"/>
          <w:kern w:val="0"/>
          <w:sz w:val="18"/>
          <w:szCs w:val="18"/>
        </w:rPr>
        <w:t xml:space="preserve"> </w:t>
      </w:r>
      <w:r w:rsidRPr="00237385">
        <w:rPr>
          <w:rFonts w:ascii="宋体" w:eastAsia="宋体" w:hAnsi="宋体" w:cs="宋体"/>
          <w:color w:val="000000"/>
          <w:kern w:val="0"/>
          <w:sz w:val="24"/>
          <w:szCs w:val="24"/>
        </w:rPr>
        <w:t>main(String[] args) {</w:t>
      </w:r>
    </w:p>
    <w:p w:rsidR="00DF2605" w:rsidRPr="00237385" w:rsidRDefault="00DF2605" w:rsidP="00DF2605">
      <w:pPr>
        <w:widowControl/>
        <w:jc w:val="left"/>
        <w:rPr>
          <w:rFonts w:ascii="Consolas" w:eastAsia="宋体" w:hAnsi="Consolas" w:cs="宋体"/>
          <w:color w:val="000000"/>
          <w:kern w:val="0"/>
          <w:sz w:val="18"/>
          <w:szCs w:val="18"/>
        </w:rPr>
      </w:pPr>
      <w:r w:rsidRPr="00237385">
        <w:rPr>
          <w:rFonts w:ascii="宋体" w:eastAsia="宋体" w:hAnsi="宋体" w:cs="宋体"/>
          <w:color w:val="000000"/>
          <w:kern w:val="0"/>
          <w:sz w:val="24"/>
          <w:szCs w:val="24"/>
        </w:rPr>
        <w:t>        final</w:t>
      </w:r>
      <w:r w:rsidRPr="00237385">
        <w:rPr>
          <w:rFonts w:ascii="Consolas" w:eastAsia="宋体" w:hAnsi="Consolas" w:cs="宋体"/>
          <w:color w:val="000000"/>
          <w:kern w:val="0"/>
          <w:sz w:val="18"/>
          <w:szCs w:val="18"/>
        </w:rPr>
        <w:t xml:space="preserve"> </w:t>
      </w:r>
      <w:r w:rsidRPr="00237385">
        <w:rPr>
          <w:rFonts w:ascii="宋体" w:eastAsia="宋体" w:hAnsi="宋体" w:cs="宋体"/>
          <w:color w:val="000000"/>
          <w:kern w:val="0"/>
          <w:sz w:val="24"/>
          <w:szCs w:val="24"/>
        </w:rPr>
        <w:t>Value&lt; String &gt; value = new</w:t>
      </w:r>
      <w:r w:rsidRPr="00237385">
        <w:rPr>
          <w:rFonts w:ascii="Consolas" w:eastAsia="宋体" w:hAnsi="Consolas" w:cs="宋体"/>
          <w:color w:val="000000"/>
          <w:kern w:val="0"/>
          <w:sz w:val="18"/>
          <w:szCs w:val="18"/>
        </w:rPr>
        <w:t xml:space="preserve"> </w:t>
      </w:r>
      <w:r w:rsidRPr="00237385">
        <w:rPr>
          <w:rFonts w:ascii="宋体" w:eastAsia="宋体" w:hAnsi="宋体" w:cs="宋体"/>
          <w:color w:val="000000"/>
          <w:kern w:val="0"/>
          <w:sz w:val="24"/>
          <w:szCs w:val="24"/>
        </w:rPr>
        <w:t>Value&lt;&gt;();</w:t>
      </w:r>
    </w:p>
    <w:p w:rsidR="00DF2605" w:rsidRPr="00237385" w:rsidRDefault="00DF2605" w:rsidP="00DF2605">
      <w:pPr>
        <w:widowControl/>
        <w:jc w:val="left"/>
        <w:rPr>
          <w:rFonts w:ascii="Consolas" w:eastAsia="宋体" w:hAnsi="Consolas" w:cs="宋体"/>
          <w:color w:val="000000"/>
          <w:kern w:val="0"/>
          <w:sz w:val="18"/>
          <w:szCs w:val="18"/>
        </w:rPr>
      </w:pPr>
      <w:r w:rsidRPr="00237385">
        <w:rPr>
          <w:rFonts w:ascii="宋体" w:eastAsia="宋体" w:hAnsi="宋体" w:cs="宋体"/>
          <w:color w:val="000000"/>
          <w:kern w:val="0"/>
          <w:sz w:val="24"/>
          <w:szCs w:val="24"/>
        </w:rPr>
        <w:t>        value.getOrDefault( "22", Value.defaultValue() );</w:t>
      </w:r>
    </w:p>
    <w:p w:rsidR="00DF2605" w:rsidRPr="00237385" w:rsidRDefault="00DF2605" w:rsidP="00DF2605">
      <w:pPr>
        <w:widowControl/>
        <w:jc w:val="left"/>
        <w:rPr>
          <w:rFonts w:ascii="Consolas" w:eastAsia="宋体" w:hAnsi="Consolas" w:cs="宋体"/>
          <w:color w:val="000000"/>
          <w:kern w:val="0"/>
          <w:sz w:val="18"/>
          <w:szCs w:val="18"/>
        </w:rPr>
      </w:pPr>
      <w:r w:rsidRPr="00237385">
        <w:rPr>
          <w:rFonts w:ascii="宋体" w:eastAsia="宋体" w:hAnsi="宋体" w:cs="宋体"/>
          <w:color w:val="000000"/>
          <w:kern w:val="0"/>
          <w:sz w:val="24"/>
          <w:szCs w:val="24"/>
        </w:rPr>
        <w:t>    }</w:t>
      </w:r>
    </w:p>
    <w:p w:rsidR="00DF2605" w:rsidRPr="00237385" w:rsidRDefault="00DF2605" w:rsidP="00DF2605">
      <w:pPr>
        <w:widowControl/>
        <w:jc w:val="left"/>
        <w:rPr>
          <w:rFonts w:ascii="Consolas" w:eastAsia="宋体" w:hAnsi="Consolas" w:cs="宋体"/>
          <w:color w:val="000000"/>
          <w:kern w:val="0"/>
          <w:sz w:val="18"/>
          <w:szCs w:val="18"/>
        </w:rPr>
      </w:pPr>
      <w:r w:rsidRPr="00237385">
        <w:rPr>
          <w:rFonts w:ascii="宋体" w:eastAsia="宋体" w:hAnsi="宋体" w:cs="宋体"/>
          <w:color w:val="000000"/>
          <w:kern w:val="0"/>
          <w:sz w:val="24"/>
          <w:szCs w:val="24"/>
        </w:rPr>
        <w:t>}</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Value.defaultValue()的参数类型可以被推测出，所以就不必明确给出。在Java 7中，相同的例子将不会通过编译，正确的书写方式是 Value.&lt; String &gt;defaultValue()。</w:t>
      </w:r>
    </w:p>
    <w:p w:rsidR="00DF2605" w:rsidRDefault="00DF2605" w:rsidP="00DF2605">
      <w:pPr>
        <w:pStyle w:val="4"/>
        <w:rPr>
          <w:shd w:val="clear" w:color="auto" w:fill="FFFFFF"/>
        </w:rPr>
      </w:pPr>
      <w:r>
        <w:rPr>
          <w:rFonts w:hint="eastAsia"/>
          <w:shd w:val="clear" w:color="auto" w:fill="FFFFFF"/>
        </w:rPr>
        <w:t>7</w:t>
      </w:r>
      <w:r>
        <w:rPr>
          <w:shd w:val="clear" w:color="auto" w:fill="FFFFFF"/>
        </w:rPr>
        <w:t xml:space="preserve"> </w:t>
      </w:r>
      <w:r>
        <w:rPr>
          <w:rFonts w:hint="eastAsia"/>
          <w:shd w:val="clear" w:color="auto" w:fill="FFFFFF"/>
        </w:rPr>
        <w:t>扩展注解的支持</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Java 8扩展了注解的上下文。现在几乎可以为任何东西添加注解：局部变量、泛型类、父类与接口的实现，就连方法的异常也能添加注解。下面演示几个例子：</w:t>
      </w:r>
    </w:p>
    <w:p w:rsidR="00DF2605" w:rsidRPr="00842A79" w:rsidRDefault="00DF2605" w:rsidP="00DF2605">
      <w:pPr>
        <w:widowControl/>
        <w:jc w:val="left"/>
        <w:rPr>
          <w:rFonts w:ascii="Consolas" w:eastAsia="宋体" w:hAnsi="Consolas" w:cs="宋体"/>
          <w:color w:val="000000"/>
          <w:kern w:val="0"/>
          <w:sz w:val="18"/>
          <w:szCs w:val="18"/>
        </w:rPr>
      </w:pPr>
      <w:r w:rsidRPr="00842A79">
        <w:rPr>
          <w:rFonts w:ascii="宋体" w:eastAsia="宋体" w:hAnsi="宋体" w:cs="宋体"/>
          <w:color w:val="000000"/>
          <w:kern w:val="0"/>
          <w:sz w:val="24"/>
          <w:szCs w:val="24"/>
        </w:rPr>
        <w:t>public</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class</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Annotations {</w:t>
      </w:r>
    </w:p>
    <w:p w:rsidR="00DF2605" w:rsidRPr="00842A79" w:rsidRDefault="00DF2605" w:rsidP="00DF2605">
      <w:pPr>
        <w:widowControl/>
        <w:jc w:val="left"/>
        <w:rPr>
          <w:rFonts w:ascii="Consolas" w:eastAsia="宋体" w:hAnsi="Consolas" w:cs="宋体"/>
          <w:color w:val="000000"/>
          <w:kern w:val="0"/>
          <w:sz w:val="18"/>
          <w:szCs w:val="18"/>
        </w:rPr>
      </w:pPr>
      <w:r w:rsidRPr="00842A79">
        <w:rPr>
          <w:rFonts w:ascii="宋体" w:eastAsia="宋体" w:hAnsi="宋体" w:cs="宋体"/>
          <w:color w:val="000000"/>
          <w:kern w:val="0"/>
          <w:sz w:val="24"/>
          <w:szCs w:val="24"/>
        </w:rPr>
        <w:t>    @Retention( RetentionPolicy.RUNTIME )</w:t>
      </w:r>
    </w:p>
    <w:p w:rsidR="00DF2605" w:rsidRPr="00842A79" w:rsidRDefault="00DF2605" w:rsidP="00DF2605">
      <w:pPr>
        <w:widowControl/>
        <w:jc w:val="left"/>
        <w:rPr>
          <w:rFonts w:ascii="Consolas" w:eastAsia="宋体" w:hAnsi="Consolas" w:cs="宋体"/>
          <w:color w:val="000000"/>
          <w:kern w:val="0"/>
          <w:sz w:val="18"/>
          <w:szCs w:val="18"/>
        </w:rPr>
      </w:pPr>
      <w:r w:rsidRPr="00842A79">
        <w:rPr>
          <w:rFonts w:ascii="宋体" w:eastAsia="宋体" w:hAnsi="宋体" w:cs="宋体"/>
          <w:color w:val="000000"/>
          <w:kern w:val="0"/>
          <w:sz w:val="24"/>
          <w:szCs w:val="24"/>
        </w:rPr>
        <w:t>    @Target( { ElementType.TYPE_USE, ElementType.TYPE_PARAMETER } )</w:t>
      </w:r>
    </w:p>
    <w:p w:rsidR="00DF2605" w:rsidRPr="00842A79" w:rsidRDefault="00DF2605" w:rsidP="00DF2605">
      <w:pPr>
        <w:widowControl/>
        <w:jc w:val="left"/>
        <w:rPr>
          <w:rFonts w:ascii="Consolas" w:eastAsia="宋体" w:hAnsi="Consolas" w:cs="宋体"/>
          <w:color w:val="000000"/>
          <w:kern w:val="0"/>
          <w:sz w:val="18"/>
          <w:szCs w:val="18"/>
        </w:rPr>
      </w:pPr>
      <w:r w:rsidRPr="00842A79">
        <w:rPr>
          <w:rFonts w:ascii="宋体" w:eastAsia="宋体" w:hAnsi="宋体" w:cs="宋体"/>
          <w:color w:val="000000"/>
          <w:kern w:val="0"/>
          <w:sz w:val="24"/>
          <w:szCs w:val="24"/>
        </w:rPr>
        <w:t>    public</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@interface</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 xml:space="preserve">NonEmpty {        </w:t>
      </w:r>
    </w:p>
    <w:p w:rsidR="00DF2605" w:rsidRPr="00842A79" w:rsidRDefault="00DF2605" w:rsidP="00DF2605">
      <w:pPr>
        <w:widowControl/>
        <w:jc w:val="left"/>
        <w:rPr>
          <w:rFonts w:ascii="Consolas" w:eastAsia="宋体" w:hAnsi="Consolas" w:cs="宋体"/>
          <w:color w:val="000000"/>
          <w:kern w:val="0"/>
          <w:sz w:val="18"/>
          <w:szCs w:val="18"/>
        </w:rPr>
      </w:pPr>
      <w:r w:rsidRPr="00842A79">
        <w:rPr>
          <w:rFonts w:ascii="宋体" w:eastAsia="宋体" w:hAnsi="宋体" w:cs="宋体"/>
          <w:color w:val="000000"/>
          <w:kern w:val="0"/>
          <w:sz w:val="24"/>
          <w:szCs w:val="24"/>
        </w:rPr>
        <w:t>    }</w:t>
      </w:r>
    </w:p>
    <w:p w:rsidR="00DF2605" w:rsidRPr="00842A79" w:rsidRDefault="00DF2605" w:rsidP="00DF2605">
      <w:pPr>
        <w:widowControl/>
        <w:jc w:val="left"/>
        <w:rPr>
          <w:rFonts w:ascii="Consolas" w:eastAsia="宋体" w:hAnsi="Consolas" w:cs="宋体"/>
          <w:color w:val="000000"/>
          <w:kern w:val="0"/>
          <w:sz w:val="18"/>
          <w:szCs w:val="18"/>
        </w:rPr>
      </w:pPr>
      <w:r w:rsidRPr="00842A79">
        <w:rPr>
          <w:rFonts w:ascii="宋体" w:eastAsia="宋体" w:hAnsi="宋体" w:cs="宋体"/>
          <w:color w:val="000000"/>
          <w:kern w:val="0"/>
          <w:sz w:val="24"/>
          <w:szCs w:val="24"/>
        </w:rPr>
        <w:t>        </w:t>
      </w:r>
      <w:r w:rsidRPr="00842A79">
        <w:rPr>
          <w:rFonts w:ascii="Consolas" w:eastAsia="宋体" w:hAnsi="Consolas" w:cs="宋体"/>
          <w:color w:val="000000"/>
          <w:kern w:val="0"/>
          <w:sz w:val="18"/>
          <w:szCs w:val="18"/>
        </w:rPr>
        <w:t> </w:t>
      </w:r>
    </w:p>
    <w:p w:rsidR="00DF2605" w:rsidRPr="00842A79" w:rsidRDefault="00DF2605" w:rsidP="00DF2605">
      <w:pPr>
        <w:widowControl/>
        <w:jc w:val="left"/>
        <w:rPr>
          <w:rFonts w:ascii="Consolas" w:eastAsia="宋体" w:hAnsi="Consolas" w:cs="宋体"/>
          <w:color w:val="000000"/>
          <w:kern w:val="0"/>
          <w:sz w:val="18"/>
          <w:szCs w:val="18"/>
        </w:rPr>
      </w:pPr>
      <w:r w:rsidRPr="00842A79">
        <w:rPr>
          <w:rFonts w:ascii="宋体" w:eastAsia="宋体" w:hAnsi="宋体" w:cs="宋体"/>
          <w:color w:val="000000"/>
          <w:kern w:val="0"/>
          <w:sz w:val="24"/>
          <w:szCs w:val="24"/>
        </w:rPr>
        <w:t>    public</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static</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class</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Holder&lt; @NonEmpty</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T &gt; extends</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@NonEmpty</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Object {</w:t>
      </w:r>
    </w:p>
    <w:p w:rsidR="00DF2605" w:rsidRPr="00842A79" w:rsidRDefault="00DF2605" w:rsidP="00DF2605">
      <w:pPr>
        <w:widowControl/>
        <w:jc w:val="left"/>
        <w:rPr>
          <w:rFonts w:ascii="Consolas" w:eastAsia="宋体" w:hAnsi="Consolas" w:cs="宋体"/>
          <w:color w:val="000000"/>
          <w:kern w:val="0"/>
          <w:sz w:val="18"/>
          <w:szCs w:val="18"/>
        </w:rPr>
      </w:pPr>
      <w:r w:rsidRPr="00842A79">
        <w:rPr>
          <w:rFonts w:ascii="宋体" w:eastAsia="宋体" w:hAnsi="宋体" w:cs="宋体"/>
          <w:color w:val="000000"/>
          <w:kern w:val="0"/>
          <w:sz w:val="24"/>
          <w:szCs w:val="24"/>
        </w:rPr>
        <w:lastRenderedPageBreak/>
        <w:t>        public</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void</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method() throws</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@NonEmpty</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 xml:space="preserve">Exception {           </w:t>
      </w:r>
    </w:p>
    <w:p w:rsidR="00DF2605" w:rsidRPr="00842A79" w:rsidRDefault="00DF2605" w:rsidP="00DF2605">
      <w:pPr>
        <w:widowControl/>
        <w:jc w:val="left"/>
        <w:rPr>
          <w:rFonts w:ascii="Consolas" w:eastAsia="宋体" w:hAnsi="Consolas" w:cs="宋体"/>
          <w:color w:val="000000"/>
          <w:kern w:val="0"/>
          <w:sz w:val="18"/>
          <w:szCs w:val="18"/>
        </w:rPr>
      </w:pPr>
      <w:r w:rsidRPr="00842A79">
        <w:rPr>
          <w:rFonts w:ascii="宋体" w:eastAsia="宋体" w:hAnsi="宋体" w:cs="宋体"/>
          <w:color w:val="000000"/>
          <w:kern w:val="0"/>
          <w:sz w:val="24"/>
          <w:szCs w:val="24"/>
        </w:rPr>
        <w:t>        }</w:t>
      </w:r>
    </w:p>
    <w:p w:rsidR="00DF2605" w:rsidRPr="00842A79" w:rsidRDefault="00DF2605" w:rsidP="00DF2605">
      <w:pPr>
        <w:widowControl/>
        <w:jc w:val="left"/>
        <w:rPr>
          <w:rFonts w:ascii="Consolas" w:eastAsia="宋体" w:hAnsi="Consolas" w:cs="宋体"/>
          <w:color w:val="000000"/>
          <w:kern w:val="0"/>
          <w:sz w:val="18"/>
          <w:szCs w:val="18"/>
        </w:rPr>
      </w:pPr>
      <w:r w:rsidRPr="00842A79">
        <w:rPr>
          <w:rFonts w:ascii="宋体" w:eastAsia="宋体" w:hAnsi="宋体" w:cs="宋体"/>
          <w:color w:val="000000"/>
          <w:kern w:val="0"/>
          <w:sz w:val="24"/>
          <w:szCs w:val="24"/>
        </w:rPr>
        <w:t>    }</w:t>
      </w:r>
    </w:p>
    <w:p w:rsidR="00DF2605" w:rsidRPr="00842A79" w:rsidRDefault="00DF2605" w:rsidP="00DF2605">
      <w:pPr>
        <w:widowControl/>
        <w:jc w:val="left"/>
        <w:rPr>
          <w:rFonts w:ascii="Consolas" w:eastAsia="宋体" w:hAnsi="Consolas" w:cs="宋体"/>
          <w:color w:val="000000"/>
          <w:kern w:val="0"/>
          <w:sz w:val="18"/>
          <w:szCs w:val="18"/>
        </w:rPr>
      </w:pPr>
      <w:r w:rsidRPr="00842A79">
        <w:rPr>
          <w:rFonts w:ascii="宋体" w:eastAsia="宋体" w:hAnsi="宋体" w:cs="宋体"/>
          <w:color w:val="000000"/>
          <w:kern w:val="0"/>
          <w:sz w:val="24"/>
          <w:szCs w:val="24"/>
        </w:rPr>
        <w:t>        </w:t>
      </w:r>
      <w:r w:rsidRPr="00842A79">
        <w:rPr>
          <w:rFonts w:ascii="Consolas" w:eastAsia="宋体" w:hAnsi="Consolas" w:cs="宋体"/>
          <w:color w:val="000000"/>
          <w:kern w:val="0"/>
          <w:sz w:val="18"/>
          <w:szCs w:val="18"/>
        </w:rPr>
        <w:t> </w:t>
      </w:r>
    </w:p>
    <w:p w:rsidR="00DF2605" w:rsidRPr="00842A79" w:rsidRDefault="00DF2605" w:rsidP="00DF2605">
      <w:pPr>
        <w:widowControl/>
        <w:jc w:val="left"/>
        <w:rPr>
          <w:rFonts w:ascii="Consolas" w:eastAsia="宋体" w:hAnsi="Consolas" w:cs="宋体"/>
          <w:color w:val="000000"/>
          <w:kern w:val="0"/>
          <w:sz w:val="18"/>
          <w:szCs w:val="18"/>
        </w:rPr>
      </w:pPr>
      <w:r w:rsidRPr="00842A79">
        <w:rPr>
          <w:rFonts w:ascii="宋体" w:eastAsia="宋体" w:hAnsi="宋体" w:cs="宋体"/>
          <w:color w:val="000000"/>
          <w:kern w:val="0"/>
          <w:sz w:val="24"/>
          <w:szCs w:val="24"/>
        </w:rPr>
        <w:t>    @SuppressWarnings( "unused"</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w:t>
      </w:r>
    </w:p>
    <w:p w:rsidR="00DF2605" w:rsidRPr="00842A79" w:rsidRDefault="00DF2605" w:rsidP="00DF2605">
      <w:pPr>
        <w:widowControl/>
        <w:jc w:val="left"/>
        <w:rPr>
          <w:rFonts w:ascii="Consolas" w:eastAsia="宋体" w:hAnsi="Consolas" w:cs="宋体"/>
          <w:color w:val="000000"/>
          <w:kern w:val="0"/>
          <w:sz w:val="18"/>
          <w:szCs w:val="18"/>
        </w:rPr>
      </w:pPr>
      <w:r w:rsidRPr="00842A79">
        <w:rPr>
          <w:rFonts w:ascii="宋体" w:eastAsia="宋体" w:hAnsi="宋体" w:cs="宋体"/>
          <w:color w:val="000000"/>
          <w:kern w:val="0"/>
          <w:sz w:val="24"/>
          <w:szCs w:val="24"/>
        </w:rPr>
        <w:t>    public</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static</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void</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main(String[] args) {</w:t>
      </w:r>
    </w:p>
    <w:p w:rsidR="00DF2605" w:rsidRPr="00842A79" w:rsidRDefault="00DF2605" w:rsidP="00DF2605">
      <w:pPr>
        <w:widowControl/>
        <w:jc w:val="left"/>
        <w:rPr>
          <w:rFonts w:ascii="Consolas" w:eastAsia="宋体" w:hAnsi="Consolas" w:cs="宋体"/>
          <w:color w:val="000000"/>
          <w:kern w:val="0"/>
          <w:sz w:val="18"/>
          <w:szCs w:val="18"/>
        </w:rPr>
      </w:pPr>
      <w:r w:rsidRPr="00842A79">
        <w:rPr>
          <w:rFonts w:ascii="宋体" w:eastAsia="宋体" w:hAnsi="宋体" w:cs="宋体"/>
          <w:color w:val="000000"/>
          <w:kern w:val="0"/>
          <w:sz w:val="24"/>
          <w:szCs w:val="24"/>
        </w:rPr>
        <w:t>        final</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Holder&lt; String &gt; holder = new</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@NonEmpty</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 xml:space="preserve">Holder&lt; String &gt;();       </w:t>
      </w:r>
    </w:p>
    <w:p w:rsidR="00DF2605" w:rsidRPr="00842A79" w:rsidRDefault="00DF2605" w:rsidP="00DF2605">
      <w:pPr>
        <w:widowControl/>
        <w:jc w:val="left"/>
        <w:rPr>
          <w:rFonts w:ascii="Consolas" w:eastAsia="宋体" w:hAnsi="Consolas" w:cs="宋体"/>
          <w:color w:val="000000"/>
          <w:kern w:val="0"/>
          <w:sz w:val="18"/>
          <w:szCs w:val="18"/>
        </w:rPr>
      </w:pPr>
      <w:r w:rsidRPr="00842A79">
        <w:rPr>
          <w:rFonts w:ascii="宋体" w:eastAsia="宋体" w:hAnsi="宋体" w:cs="宋体"/>
          <w:color w:val="000000"/>
          <w:kern w:val="0"/>
          <w:sz w:val="24"/>
          <w:szCs w:val="24"/>
        </w:rPr>
        <w:t>        @NonEmpty</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Collection&lt; @NonEmpty</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String &gt; strings = new</w:t>
      </w:r>
      <w:r w:rsidRPr="00842A79">
        <w:rPr>
          <w:rFonts w:ascii="Consolas" w:eastAsia="宋体" w:hAnsi="Consolas" w:cs="宋体"/>
          <w:color w:val="000000"/>
          <w:kern w:val="0"/>
          <w:sz w:val="18"/>
          <w:szCs w:val="18"/>
        </w:rPr>
        <w:t xml:space="preserve"> </w:t>
      </w:r>
      <w:r w:rsidRPr="00842A79">
        <w:rPr>
          <w:rFonts w:ascii="宋体" w:eastAsia="宋体" w:hAnsi="宋体" w:cs="宋体"/>
          <w:color w:val="000000"/>
          <w:kern w:val="0"/>
          <w:sz w:val="24"/>
          <w:szCs w:val="24"/>
        </w:rPr>
        <w:t xml:space="preserve">ArrayList&lt;&gt;();       </w:t>
      </w:r>
    </w:p>
    <w:p w:rsidR="00DF2605" w:rsidRPr="00842A79" w:rsidRDefault="00DF2605" w:rsidP="00DF2605">
      <w:pPr>
        <w:widowControl/>
        <w:jc w:val="left"/>
        <w:rPr>
          <w:rFonts w:ascii="Consolas" w:eastAsia="宋体" w:hAnsi="Consolas" w:cs="宋体"/>
          <w:color w:val="000000"/>
          <w:kern w:val="0"/>
          <w:sz w:val="18"/>
          <w:szCs w:val="18"/>
        </w:rPr>
      </w:pPr>
      <w:r w:rsidRPr="00842A79">
        <w:rPr>
          <w:rFonts w:ascii="宋体" w:eastAsia="宋体" w:hAnsi="宋体" w:cs="宋体"/>
          <w:color w:val="000000"/>
          <w:kern w:val="0"/>
          <w:sz w:val="24"/>
          <w:szCs w:val="24"/>
        </w:rPr>
        <w:t>    }</w:t>
      </w:r>
    </w:p>
    <w:p w:rsidR="00DF2605" w:rsidRPr="00842A79" w:rsidRDefault="00DF2605" w:rsidP="00DF2605">
      <w:pPr>
        <w:widowControl/>
        <w:jc w:val="left"/>
        <w:rPr>
          <w:rFonts w:ascii="Consolas" w:eastAsia="宋体" w:hAnsi="Consolas" w:cs="宋体"/>
          <w:color w:val="000000"/>
          <w:kern w:val="0"/>
          <w:sz w:val="18"/>
          <w:szCs w:val="18"/>
        </w:rPr>
      </w:pPr>
      <w:r w:rsidRPr="00842A79">
        <w:rPr>
          <w:rFonts w:ascii="宋体" w:eastAsia="宋体" w:hAnsi="宋体" w:cs="宋体"/>
          <w:color w:val="000000"/>
          <w:kern w:val="0"/>
          <w:sz w:val="24"/>
          <w:szCs w:val="24"/>
        </w:rPr>
        <w:t>}</w:t>
      </w:r>
    </w:p>
    <w:p w:rsidR="00DF2605" w:rsidRPr="00842A79" w:rsidRDefault="00DF2605" w:rsidP="00DF2605">
      <w:r>
        <w:rPr>
          <w:rFonts w:ascii="微软雅黑" w:eastAsia="微软雅黑" w:hAnsi="微软雅黑" w:hint="eastAsia"/>
          <w:color w:val="000000"/>
          <w:szCs w:val="21"/>
          <w:shd w:val="clear" w:color="auto" w:fill="FFFFFF"/>
        </w:rPr>
        <w:t>ElementType.TYPE_USE和ElementType.TYPE_PARAMETER是两个新添加的用于描述适当的注解上下文的元素类型。在Java语言中，注解处理API也有小的改动来识别新增的类型注解。</w:t>
      </w:r>
    </w:p>
    <w:p w:rsidR="00DF2605" w:rsidRDefault="00DF2605" w:rsidP="00DF2605">
      <w:pPr>
        <w:pStyle w:val="3"/>
      </w:pPr>
      <w:r>
        <w:rPr>
          <w:rFonts w:hint="eastAsia"/>
        </w:rPr>
        <w:t>java</w:t>
      </w:r>
      <w:r>
        <w:rPr>
          <w:rFonts w:hint="eastAsia"/>
        </w:rPr>
        <w:t>编译器新特性</w:t>
      </w:r>
    </w:p>
    <w:p w:rsidR="00DF2605" w:rsidRDefault="00DF2605" w:rsidP="00DF2605">
      <w:pPr>
        <w:pStyle w:val="4"/>
      </w:pPr>
      <w:r>
        <w:rPr>
          <w:rFonts w:hint="eastAsia"/>
        </w:rPr>
        <w:t>1</w:t>
      </w:r>
      <w:r>
        <w:t xml:space="preserve"> </w:t>
      </w:r>
      <w:r>
        <w:rPr>
          <w:rFonts w:hint="eastAsia"/>
        </w:rPr>
        <w:t>参数名字</w:t>
      </w:r>
    </w:p>
    <w:p w:rsidR="00DF2605" w:rsidRPr="00F86566" w:rsidRDefault="00DF2605" w:rsidP="00DF2605">
      <w:r>
        <w:rPr>
          <w:rFonts w:ascii="微软雅黑" w:eastAsia="微软雅黑" w:hAnsi="微软雅黑" w:hint="eastAsia"/>
          <w:color w:val="000000"/>
          <w:szCs w:val="21"/>
          <w:shd w:val="clear" w:color="auto" w:fill="FFFFFF"/>
        </w:rPr>
        <w:t>很长一段时间里，Java程序员一直在发明不同的方式使得</w:t>
      </w:r>
      <w:r w:rsidRPr="00F86566">
        <w:rPr>
          <w:rFonts w:ascii="微软雅黑" w:eastAsia="微软雅黑" w:hAnsi="微软雅黑" w:hint="eastAsia"/>
          <w:szCs w:val="21"/>
          <w:bdr w:val="none" w:sz="0" w:space="0" w:color="auto" w:frame="1"/>
          <w:shd w:val="clear" w:color="auto" w:fill="FFFFFF"/>
        </w:rPr>
        <w:t>方法参数的名字能保留在Java字节码</w:t>
      </w:r>
      <w:r>
        <w:rPr>
          <w:rFonts w:ascii="微软雅黑" w:eastAsia="微软雅黑" w:hAnsi="微软雅黑" w:hint="eastAsia"/>
          <w:color w:val="000000"/>
          <w:szCs w:val="21"/>
          <w:shd w:val="clear" w:color="auto" w:fill="FFFFFF"/>
        </w:rPr>
        <w:t>中，并且能够在运行时获取它们（比如，</w:t>
      </w:r>
      <w:r w:rsidRPr="00F86566">
        <w:rPr>
          <w:rFonts w:ascii="微软雅黑" w:eastAsia="微软雅黑" w:hAnsi="微软雅黑" w:hint="eastAsia"/>
          <w:szCs w:val="21"/>
          <w:bdr w:val="none" w:sz="0" w:space="0" w:color="auto" w:frame="1"/>
          <w:shd w:val="clear" w:color="auto" w:fill="FFFFFF"/>
        </w:rPr>
        <w:t>Paranamer类库</w:t>
      </w:r>
      <w:r>
        <w:rPr>
          <w:rFonts w:ascii="微软雅黑" w:eastAsia="微软雅黑" w:hAnsi="微软雅黑" w:hint="eastAsia"/>
          <w:color w:val="000000"/>
          <w:szCs w:val="21"/>
          <w:shd w:val="clear" w:color="auto" w:fill="FFFFFF"/>
        </w:rPr>
        <w:t>）。最终，在Java 8中把这个强烈要求的功能添加到语言层面（通过反射API与Parameter.getName()方法）与字节码文件（通过新版的javac的–parameters选项）中。</w:t>
      </w:r>
    </w:p>
    <w:p w:rsidR="00DF2605" w:rsidRPr="00ED3024" w:rsidRDefault="00DF2605" w:rsidP="00DF2605">
      <w:pPr>
        <w:widowControl/>
        <w:jc w:val="left"/>
        <w:rPr>
          <w:rFonts w:ascii="Consolas" w:eastAsia="宋体" w:hAnsi="Consolas" w:cs="宋体"/>
          <w:color w:val="000000"/>
          <w:kern w:val="0"/>
          <w:sz w:val="18"/>
          <w:szCs w:val="18"/>
        </w:rPr>
      </w:pPr>
      <w:r w:rsidRPr="00ED3024">
        <w:rPr>
          <w:rFonts w:ascii="宋体" w:eastAsia="宋体" w:hAnsi="宋体" w:cs="宋体"/>
          <w:color w:val="000000"/>
          <w:kern w:val="0"/>
          <w:sz w:val="24"/>
          <w:szCs w:val="24"/>
        </w:rPr>
        <w:t>public</w:t>
      </w:r>
      <w:r w:rsidRPr="00ED3024">
        <w:rPr>
          <w:rFonts w:ascii="Consolas" w:eastAsia="宋体" w:hAnsi="Consolas" w:cs="宋体"/>
          <w:color w:val="000000"/>
          <w:kern w:val="0"/>
          <w:sz w:val="18"/>
          <w:szCs w:val="18"/>
        </w:rPr>
        <w:t xml:space="preserve"> </w:t>
      </w:r>
      <w:r w:rsidRPr="00ED3024">
        <w:rPr>
          <w:rFonts w:ascii="宋体" w:eastAsia="宋体" w:hAnsi="宋体" w:cs="宋体"/>
          <w:color w:val="000000"/>
          <w:kern w:val="0"/>
          <w:sz w:val="24"/>
          <w:szCs w:val="24"/>
        </w:rPr>
        <w:t>class</w:t>
      </w:r>
      <w:r w:rsidRPr="00ED3024">
        <w:rPr>
          <w:rFonts w:ascii="Consolas" w:eastAsia="宋体" w:hAnsi="Consolas" w:cs="宋体"/>
          <w:color w:val="000000"/>
          <w:kern w:val="0"/>
          <w:sz w:val="18"/>
          <w:szCs w:val="18"/>
        </w:rPr>
        <w:t xml:space="preserve"> </w:t>
      </w:r>
      <w:r w:rsidRPr="00ED3024">
        <w:rPr>
          <w:rFonts w:ascii="宋体" w:eastAsia="宋体" w:hAnsi="宋体" w:cs="宋体"/>
          <w:color w:val="000000"/>
          <w:kern w:val="0"/>
          <w:sz w:val="24"/>
          <w:szCs w:val="24"/>
        </w:rPr>
        <w:t>ParameterNames {</w:t>
      </w:r>
    </w:p>
    <w:p w:rsidR="00DF2605" w:rsidRPr="00ED3024" w:rsidRDefault="00DF2605" w:rsidP="00DF2605">
      <w:pPr>
        <w:widowControl/>
        <w:jc w:val="left"/>
        <w:rPr>
          <w:rFonts w:ascii="Consolas" w:eastAsia="宋体" w:hAnsi="Consolas" w:cs="宋体"/>
          <w:color w:val="000000"/>
          <w:kern w:val="0"/>
          <w:sz w:val="18"/>
          <w:szCs w:val="18"/>
        </w:rPr>
      </w:pPr>
      <w:r w:rsidRPr="00ED3024">
        <w:rPr>
          <w:rFonts w:ascii="宋体" w:eastAsia="宋体" w:hAnsi="宋体" w:cs="宋体"/>
          <w:color w:val="000000"/>
          <w:kern w:val="0"/>
          <w:sz w:val="24"/>
          <w:szCs w:val="24"/>
        </w:rPr>
        <w:t>    public</w:t>
      </w:r>
      <w:r w:rsidRPr="00ED3024">
        <w:rPr>
          <w:rFonts w:ascii="Consolas" w:eastAsia="宋体" w:hAnsi="Consolas" w:cs="宋体"/>
          <w:color w:val="000000"/>
          <w:kern w:val="0"/>
          <w:sz w:val="18"/>
          <w:szCs w:val="18"/>
        </w:rPr>
        <w:t xml:space="preserve"> </w:t>
      </w:r>
      <w:r w:rsidRPr="00ED3024">
        <w:rPr>
          <w:rFonts w:ascii="宋体" w:eastAsia="宋体" w:hAnsi="宋体" w:cs="宋体"/>
          <w:color w:val="000000"/>
          <w:kern w:val="0"/>
          <w:sz w:val="24"/>
          <w:szCs w:val="24"/>
        </w:rPr>
        <w:t>static</w:t>
      </w:r>
      <w:r w:rsidRPr="00ED3024">
        <w:rPr>
          <w:rFonts w:ascii="Consolas" w:eastAsia="宋体" w:hAnsi="Consolas" w:cs="宋体"/>
          <w:color w:val="000000"/>
          <w:kern w:val="0"/>
          <w:sz w:val="18"/>
          <w:szCs w:val="18"/>
        </w:rPr>
        <w:t xml:space="preserve"> </w:t>
      </w:r>
      <w:r w:rsidRPr="00ED3024">
        <w:rPr>
          <w:rFonts w:ascii="宋体" w:eastAsia="宋体" w:hAnsi="宋体" w:cs="宋体"/>
          <w:color w:val="000000"/>
          <w:kern w:val="0"/>
          <w:sz w:val="24"/>
          <w:szCs w:val="24"/>
        </w:rPr>
        <w:t>void</w:t>
      </w:r>
      <w:r w:rsidRPr="00ED3024">
        <w:rPr>
          <w:rFonts w:ascii="Consolas" w:eastAsia="宋体" w:hAnsi="Consolas" w:cs="宋体"/>
          <w:color w:val="000000"/>
          <w:kern w:val="0"/>
          <w:sz w:val="18"/>
          <w:szCs w:val="18"/>
        </w:rPr>
        <w:t xml:space="preserve"> </w:t>
      </w:r>
      <w:r w:rsidRPr="00ED3024">
        <w:rPr>
          <w:rFonts w:ascii="宋体" w:eastAsia="宋体" w:hAnsi="宋体" w:cs="宋体"/>
          <w:color w:val="000000"/>
          <w:kern w:val="0"/>
          <w:sz w:val="24"/>
          <w:szCs w:val="24"/>
        </w:rPr>
        <w:t>main(String[] args) throws</w:t>
      </w:r>
      <w:r w:rsidRPr="00ED3024">
        <w:rPr>
          <w:rFonts w:ascii="Consolas" w:eastAsia="宋体" w:hAnsi="Consolas" w:cs="宋体"/>
          <w:color w:val="000000"/>
          <w:kern w:val="0"/>
          <w:sz w:val="18"/>
          <w:szCs w:val="18"/>
        </w:rPr>
        <w:t xml:space="preserve"> </w:t>
      </w:r>
      <w:r w:rsidRPr="00ED3024">
        <w:rPr>
          <w:rFonts w:ascii="宋体" w:eastAsia="宋体" w:hAnsi="宋体" w:cs="宋体"/>
          <w:color w:val="000000"/>
          <w:kern w:val="0"/>
          <w:sz w:val="24"/>
          <w:szCs w:val="24"/>
        </w:rPr>
        <w:t>Exception {</w:t>
      </w:r>
    </w:p>
    <w:p w:rsidR="00DF2605" w:rsidRPr="00ED3024" w:rsidRDefault="00DF2605" w:rsidP="00DF2605">
      <w:pPr>
        <w:widowControl/>
        <w:jc w:val="left"/>
        <w:rPr>
          <w:rFonts w:ascii="Consolas" w:eastAsia="宋体" w:hAnsi="Consolas" w:cs="宋体"/>
          <w:color w:val="000000"/>
          <w:kern w:val="0"/>
          <w:sz w:val="18"/>
          <w:szCs w:val="18"/>
        </w:rPr>
      </w:pPr>
      <w:r w:rsidRPr="00ED3024">
        <w:rPr>
          <w:rFonts w:ascii="宋体" w:eastAsia="宋体" w:hAnsi="宋体" w:cs="宋体"/>
          <w:color w:val="000000"/>
          <w:kern w:val="0"/>
          <w:sz w:val="24"/>
          <w:szCs w:val="24"/>
        </w:rPr>
        <w:t>        Method method = ParameterNames.class.getMethod( "main", String[].class</w:t>
      </w:r>
      <w:r w:rsidRPr="00ED3024">
        <w:rPr>
          <w:rFonts w:ascii="Consolas" w:eastAsia="宋体" w:hAnsi="Consolas" w:cs="宋体"/>
          <w:color w:val="000000"/>
          <w:kern w:val="0"/>
          <w:sz w:val="18"/>
          <w:szCs w:val="18"/>
        </w:rPr>
        <w:t xml:space="preserve"> </w:t>
      </w:r>
      <w:r w:rsidRPr="00ED3024">
        <w:rPr>
          <w:rFonts w:ascii="宋体" w:eastAsia="宋体" w:hAnsi="宋体" w:cs="宋体"/>
          <w:color w:val="000000"/>
          <w:kern w:val="0"/>
          <w:sz w:val="24"/>
          <w:szCs w:val="24"/>
        </w:rPr>
        <w:t>);</w:t>
      </w:r>
    </w:p>
    <w:p w:rsidR="00DF2605" w:rsidRPr="00ED3024" w:rsidRDefault="00DF2605" w:rsidP="00DF2605">
      <w:pPr>
        <w:widowControl/>
        <w:jc w:val="left"/>
        <w:rPr>
          <w:rFonts w:ascii="Consolas" w:eastAsia="宋体" w:hAnsi="Consolas" w:cs="宋体"/>
          <w:color w:val="000000"/>
          <w:kern w:val="0"/>
          <w:sz w:val="18"/>
          <w:szCs w:val="18"/>
        </w:rPr>
      </w:pPr>
      <w:r w:rsidRPr="00ED3024">
        <w:rPr>
          <w:rFonts w:ascii="宋体" w:eastAsia="宋体" w:hAnsi="宋体" w:cs="宋体"/>
          <w:color w:val="000000"/>
          <w:kern w:val="0"/>
          <w:sz w:val="24"/>
          <w:szCs w:val="24"/>
        </w:rPr>
        <w:t>        for( final</w:t>
      </w:r>
      <w:r w:rsidRPr="00ED3024">
        <w:rPr>
          <w:rFonts w:ascii="Consolas" w:eastAsia="宋体" w:hAnsi="Consolas" w:cs="宋体"/>
          <w:color w:val="000000"/>
          <w:kern w:val="0"/>
          <w:sz w:val="18"/>
          <w:szCs w:val="18"/>
        </w:rPr>
        <w:t xml:space="preserve"> </w:t>
      </w:r>
      <w:r w:rsidRPr="00ED3024">
        <w:rPr>
          <w:rFonts w:ascii="宋体" w:eastAsia="宋体" w:hAnsi="宋体" w:cs="宋体"/>
          <w:color w:val="000000"/>
          <w:kern w:val="0"/>
          <w:sz w:val="24"/>
          <w:szCs w:val="24"/>
        </w:rPr>
        <w:t>Parameter parameter: method.getParameters() ) {</w:t>
      </w:r>
    </w:p>
    <w:p w:rsidR="00DF2605" w:rsidRPr="00ED3024" w:rsidRDefault="00DF2605" w:rsidP="00DF2605">
      <w:pPr>
        <w:widowControl/>
        <w:jc w:val="left"/>
        <w:rPr>
          <w:rFonts w:ascii="Consolas" w:eastAsia="宋体" w:hAnsi="Consolas" w:cs="宋体"/>
          <w:color w:val="000000"/>
          <w:kern w:val="0"/>
          <w:sz w:val="18"/>
          <w:szCs w:val="18"/>
        </w:rPr>
      </w:pPr>
      <w:r w:rsidRPr="00ED3024">
        <w:rPr>
          <w:rFonts w:ascii="宋体" w:eastAsia="宋体" w:hAnsi="宋体" w:cs="宋体"/>
          <w:color w:val="000000"/>
          <w:kern w:val="0"/>
          <w:sz w:val="24"/>
          <w:szCs w:val="24"/>
        </w:rPr>
        <w:t>            System.out.println( "Parameter: "</w:t>
      </w:r>
      <w:r w:rsidRPr="00ED3024">
        <w:rPr>
          <w:rFonts w:ascii="Consolas" w:eastAsia="宋体" w:hAnsi="Consolas" w:cs="宋体"/>
          <w:color w:val="000000"/>
          <w:kern w:val="0"/>
          <w:sz w:val="18"/>
          <w:szCs w:val="18"/>
        </w:rPr>
        <w:t xml:space="preserve"> </w:t>
      </w:r>
      <w:r w:rsidRPr="00ED3024">
        <w:rPr>
          <w:rFonts w:ascii="宋体" w:eastAsia="宋体" w:hAnsi="宋体" w:cs="宋体"/>
          <w:color w:val="000000"/>
          <w:kern w:val="0"/>
          <w:sz w:val="24"/>
          <w:szCs w:val="24"/>
        </w:rPr>
        <w:t>+ parameter.getName() );</w:t>
      </w:r>
    </w:p>
    <w:p w:rsidR="00DF2605" w:rsidRPr="00ED3024" w:rsidRDefault="00DF2605" w:rsidP="00DF2605">
      <w:pPr>
        <w:widowControl/>
        <w:jc w:val="left"/>
        <w:rPr>
          <w:rFonts w:ascii="Consolas" w:eastAsia="宋体" w:hAnsi="Consolas" w:cs="宋体"/>
          <w:color w:val="000000"/>
          <w:kern w:val="0"/>
          <w:sz w:val="18"/>
          <w:szCs w:val="18"/>
        </w:rPr>
      </w:pPr>
      <w:r w:rsidRPr="00ED3024">
        <w:rPr>
          <w:rFonts w:ascii="宋体" w:eastAsia="宋体" w:hAnsi="宋体" w:cs="宋体"/>
          <w:color w:val="000000"/>
          <w:kern w:val="0"/>
          <w:sz w:val="24"/>
          <w:szCs w:val="24"/>
        </w:rPr>
        <w:t>        }</w:t>
      </w:r>
    </w:p>
    <w:p w:rsidR="00DF2605" w:rsidRPr="00ED3024" w:rsidRDefault="00DF2605" w:rsidP="00DF2605">
      <w:pPr>
        <w:widowControl/>
        <w:jc w:val="left"/>
        <w:rPr>
          <w:rFonts w:ascii="Consolas" w:eastAsia="宋体" w:hAnsi="Consolas" w:cs="宋体"/>
          <w:color w:val="000000"/>
          <w:kern w:val="0"/>
          <w:sz w:val="18"/>
          <w:szCs w:val="18"/>
        </w:rPr>
      </w:pPr>
      <w:r w:rsidRPr="00ED3024">
        <w:rPr>
          <w:rFonts w:ascii="宋体" w:eastAsia="宋体" w:hAnsi="宋体" w:cs="宋体"/>
          <w:color w:val="000000"/>
          <w:kern w:val="0"/>
          <w:sz w:val="24"/>
          <w:szCs w:val="24"/>
        </w:rPr>
        <w:t>    }</w:t>
      </w:r>
    </w:p>
    <w:p w:rsidR="00DF2605" w:rsidRPr="00ED3024" w:rsidRDefault="00DF2605" w:rsidP="00DF2605">
      <w:pPr>
        <w:widowControl/>
        <w:jc w:val="left"/>
        <w:rPr>
          <w:rFonts w:ascii="Consolas" w:eastAsia="宋体" w:hAnsi="Consolas" w:cs="宋体"/>
          <w:color w:val="000000"/>
          <w:kern w:val="0"/>
          <w:sz w:val="18"/>
          <w:szCs w:val="18"/>
        </w:rPr>
      </w:pPr>
      <w:r w:rsidRPr="00ED3024">
        <w:rPr>
          <w:rFonts w:ascii="宋体" w:eastAsia="宋体" w:hAnsi="宋体" w:cs="宋体"/>
          <w:color w:val="000000"/>
          <w:kern w:val="0"/>
          <w:sz w:val="24"/>
          <w:szCs w:val="24"/>
        </w:rPr>
        <w:t>}</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lastRenderedPageBreak/>
        <w:t>如果不使用–parameters参数来编译这个类，然后运行这个类，会得到下面的输出：</w:t>
      </w:r>
    </w:p>
    <w:p w:rsidR="00DF2605" w:rsidRDefault="00DF2605" w:rsidP="00DF2605">
      <w:pPr>
        <w:rPr>
          <w:rFonts w:ascii="Consolas" w:hAnsi="Consolas"/>
          <w:color w:val="000000"/>
          <w:sz w:val="18"/>
          <w:szCs w:val="18"/>
          <w:shd w:val="clear" w:color="auto" w:fill="FFFFFF"/>
        </w:rPr>
      </w:pPr>
      <w:r>
        <w:rPr>
          <w:rFonts w:ascii="Consolas" w:hAnsi="Consolas"/>
          <w:color w:val="000000"/>
          <w:sz w:val="18"/>
          <w:szCs w:val="18"/>
          <w:shd w:val="clear" w:color="auto" w:fill="FFFFFF"/>
        </w:rPr>
        <w:t>Parameter: arg0</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如果使用–parameters参数来编译这个类，程序的结构会有所不同（参数的真实名字将会显示出来）：</w:t>
      </w:r>
    </w:p>
    <w:p w:rsidR="00DF2605" w:rsidRDefault="00DF2605" w:rsidP="00DF2605">
      <w:pPr>
        <w:rPr>
          <w:rFonts w:ascii="Consolas" w:hAnsi="Consolas"/>
          <w:color w:val="000000"/>
          <w:sz w:val="18"/>
          <w:szCs w:val="18"/>
          <w:shd w:val="clear" w:color="auto" w:fill="FFFFFF"/>
        </w:rPr>
      </w:pPr>
      <w:r>
        <w:rPr>
          <w:rFonts w:ascii="Consolas" w:hAnsi="Consolas"/>
          <w:color w:val="000000"/>
          <w:sz w:val="18"/>
          <w:szCs w:val="18"/>
          <w:shd w:val="clear" w:color="auto" w:fill="FFFFFF"/>
        </w:rPr>
        <w:t>Parameter: args</w:t>
      </w:r>
    </w:p>
    <w:p w:rsidR="00DF2605" w:rsidRPr="00ED3024" w:rsidRDefault="00DF2605" w:rsidP="00DF2605"/>
    <w:p w:rsidR="00DF2605" w:rsidRDefault="00DF2605" w:rsidP="00DF2605">
      <w:pPr>
        <w:pStyle w:val="3"/>
      </w:pPr>
      <w:r>
        <w:t>J</w:t>
      </w:r>
      <w:r>
        <w:rPr>
          <w:rFonts w:hint="eastAsia"/>
        </w:rPr>
        <w:t>ava</w:t>
      </w:r>
      <w:r>
        <w:rPr>
          <w:rFonts w:hint="eastAsia"/>
        </w:rPr>
        <w:t>类库新特性</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Java 8 通过增加大量新类，扩展已有类的功能的方式来改善对并发编程、函数式编程、日期/时间相关操作以及其他更多方面的支持。</w:t>
      </w:r>
    </w:p>
    <w:p w:rsidR="00DF2605" w:rsidRDefault="00DF2605" w:rsidP="00DF2605">
      <w:pPr>
        <w:pStyle w:val="4"/>
        <w:shd w:val="clear" w:color="auto" w:fill="FFFFFF"/>
        <w:spacing w:before="0" w:after="0" w:line="360" w:lineRule="atLeast"/>
        <w:rPr>
          <w:rFonts w:ascii="微软雅黑" w:eastAsia="微软雅黑" w:hAnsi="微软雅黑"/>
          <w:b w:val="0"/>
          <w:bCs w:val="0"/>
          <w:color w:val="000000"/>
        </w:rPr>
      </w:pPr>
      <w:r>
        <w:rPr>
          <w:rFonts w:ascii="微软雅黑" w:eastAsia="微软雅黑" w:hAnsi="微软雅黑" w:hint="eastAsia"/>
          <w:b w:val="0"/>
          <w:bCs w:val="0"/>
          <w:color w:val="000000"/>
        </w:rPr>
        <w:t>Optional类</w:t>
      </w:r>
    </w:p>
    <w:p w:rsidR="00DF2605" w:rsidRDefault="00DF2605" w:rsidP="00DF2605">
      <w:pPr>
        <w:pStyle w:val="4"/>
        <w:shd w:val="clear" w:color="auto" w:fill="FFFFFF"/>
        <w:spacing w:before="0" w:after="0" w:line="360" w:lineRule="atLeast"/>
        <w:rPr>
          <w:rFonts w:ascii="微软雅黑" w:eastAsia="微软雅黑" w:hAnsi="微软雅黑"/>
          <w:b w:val="0"/>
          <w:bCs w:val="0"/>
          <w:color w:val="000000"/>
        </w:rPr>
      </w:pPr>
      <w:r>
        <w:rPr>
          <w:rFonts w:ascii="微软雅黑" w:eastAsia="微软雅黑" w:hAnsi="微软雅黑" w:hint="eastAsia"/>
          <w:b w:val="0"/>
          <w:bCs w:val="0"/>
          <w:color w:val="000000"/>
        </w:rPr>
        <w:t>Stream</w:t>
      </w:r>
    </w:p>
    <w:p w:rsidR="00DF2605" w:rsidRDefault="00DF2605" w:rsidP="00DF2605">
      <w:pPr>
        <w:pStyle w:val="a7"/>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最新添加的</w:t>
      </w:r>
      <w:hyperlink r:id="rId38" w:history="1">
        <w:r>
          <w:rPr>
            <w:rStyle w:val="a5"/>
            <w:rFonts w:ascii="微软雅黑" w:eastAsia="微软雅黑" w:hAnsi="微软雅黑" w:hint="eastAsia"/>
            <w:color w:val="0099CC"/>
            <w:sz w:val="21"/>
            <w:szCs w:val="21"/>
            <w:bdr w:val="none" w:sz="0" w:space="0" w:color="auto" w:frame="1"/>
          </w:rPr>
          <w:t>Stream API</w:t>
        </w:r>
      </w:hyperlink>
      <w:r>
        <w:rPr>
          <w:rFonts w:ascii="微软雅黑" w:eastAsia="微软雅黑" w:hAnsi="微软雅黑" w:hint="eastAsia"/>
          <w:color w:val="000000"/>
          <w:sz w:val="21"/>
          <w:szCs w:val="21"/>
        </w:rPr>
        <w:t>（java.util.stream） 把真正的函数式编程风格引入到Java中。这是目前为止对Java类库最好的补充，因为Stream API可以极大提供Java程序员的生产力，让程序员写出高效率、干净、简洁的代码。</w:t>
      </w:r>
    </w:p>
    <w:p w:rsidR="00DF2605" w:rsidRDefault="00DF2605" w:rsidP="00DF2605">
      <w:pPr>
        <w:pStyle w:val="a7"/>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Stream API极大简化了集合框架的处理（但它的处理的范围不仅仅限于集合框架的处理，这点后面我们会看到）。让我们以一个简单的Task类为例进行介绍：</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public</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class</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Streams  {</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private</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enum</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Status {</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OPEN, CLOSED</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w:t>
      </w:r>
      <w:r w:rsidRPr="00A0582D">
        <w:rPr>
          <w:rFonts w:ascii="Consolas" w:eastAsia="宋体" w:hAnsi="Consolas" w:cs="宋体"/>
          <w:color w:val="000000"/>
          <w:kern w:val="0"/>
          <w:sz w:val="18"/>
          <w:szCs w:val="18"/>
        </w:rPr>
        <w:t> </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private</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static</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final</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class</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Task {</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private</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final</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Status status;</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private</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final</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Integer points;</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Consolas" w:eastAsia="宋体" w:hAnsi="Consolas" w:cs="宋体"/>
          <w:color w:val="000000"/>
          <w:kern w:val="0"/>
          <w:sz w:val="18"/>
          <w:szCs w:val="18"/>
        </w:rPr>
        <w:t> </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Task( final</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Status status, final</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Integer points ) {</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this.status = status;</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this.points = points;</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lastRenderedPageBreak/>
        <w:t>        </w:t>
      </w:r>
      <w:r w:rsidRPr="00A0582D">
        <w:rPr>
          <w:rFonts w:ascii="Consolas" w:eastAsia="宋体" w:hAnsi="Consolas" w:cs="宋体"/>
          <w:color w:val="000000"/>
          <w:kern w:val="0"/>
          <w:sz w:val="18"/>
          <w:szCs w:val="18"/>
        </w:rPr>
        <w:t> </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public</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Integer getPoints() {</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return</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points;</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w:t>
      </w:r>
      <w:r w:rsidRPr="00A0582D">
        <w:rPr>
          <w:rFonts w:ascii="Consolas" w:eastAsia="宋体" w:hAnsi="Consolas" w:cs="宋体"/>
          <w:color w:val="000000"/>
          <w:kern w:val="0"/>
          <w:sz w:val="18"/>
          <w:szCs w:val="18"/>
        </w:rPr>
        <w:t> </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public</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Status getStatus() {</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return</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status;</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w:t>
      </w:r>
      <w:r w:rsidRPr="00A0582D">
        <w:rPr>
          <w:rFonts w:ascii="Consolas" w:eastAsia="宋体" w:hAnsi="Consolas" w:cs="宋体"/>
          <w:color w:val="000000"/>
          <w:kern w:val="0"/>
          <w:sz w:val="18"/>
          <w:szCs w:val="18"/>
        </w:rPr>
        <w:t> </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@Override</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public</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String toString() {</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return</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String.format( "[%s, %d]", status, points );</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Task类有一个分数的概念（或者说是伪复杂度），其次是还有一个值可以为OPEN或CLOSED的状态.让我们引入一个Task的小集合作为演示例子：</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final</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Collection&lt; Task &gt; tasks = Arrays.asList(</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new</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Task( Status.OPEN, 5</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new</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Task( Status.OPEN, 13</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    new</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Task( Status.CLOSED, 8</w:t>
      </w:r>
      <w:r w:rsidRPr="00A0582D">
        <w:rPr>
          <w:rFonts w:ascii="Consolas" w:eastAsia="宋体" w:hAnsi="Consolas" w:cs="宋体"/>
          <w:color w:val="000000"/>
          <w:kern w:val="0"/>
          <w:sz w:val="18"/>
          <w:szCs w:val="18"/>
        </w:rPr>
        <w:t xml:space="preserve"> </w:t>
      </w:r>
      <w:r w:rsidRPr="00A0582D">
        <w:rPr>
          <w:rFonts w:ascii="宋体" w:eastAsia="宋体" w:hAnsi="宋体" w:cs="宋体"/>
          <w:color w:val="000000"/>
          <w:kern w:val="0"/>
          <w:sz w:val="24"/>
          <w:szCs w:val="24"/>
        </w:rPr>
        <w:t xml:space="preserve">) </w:t>
      </w:r>
    </w:p>
    <w:p w:rsidR="00DF2605" w:rsidRPr="00A0582D" w:rsidRDefault="00DF2605" w:rsidP="00DF2605">
      <w:pPr>
        <w:widowControl/>
        <w:jc w:val="left"/>
        <w:rPr>
          <w:rFonts w:ascii="Consolas" w:eastAsia="宋体" w:hAnsi="Consolas" w:cs="宋体"/>
          <w:color w:val="000000"/>
          <w:kern w:val="0"/>
          <w:sz w:val="18"/>
          <w:szCs w:val="18"/>
        </w:rPr>
      </w:pPr>
      <w:r w:rsidRPr="00A0582D">
        <w:rPr>
          <w:rFonts w:ascii="宋体" w:eastAsia="宋体" w:hAnsi="宋体" w:cs="宋体"/>
          <w:color w:val="000000"/>
          <w:kern w:val="0"/>
          <w:sz w:val="24"/>
          <w:szCs w:val="24"/>
        </w:rPr>
        <w:t>);</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我们下面要讨论的第一个问题是所有状态为OPEN的任务一共有多少分数？在Java 8以前，一般的解决方式用foreach循环，但是在Java 8里面我们可以使用stream：一串支持连续、并行聚集操作的元素。</w:t>
      </w:r>
    </w:p>
    <w:p w:rsidR="00DF2605" w:rsidRPr="006959F8" w:rsidRDefault="00DF2605" w:rsidP="00DF2605">
      <w:pPr>
        <w:widowControl/>
        <w:jc w:val="left"/>
        <w:rPr>
          <w:rFonts w:ascii="Consolas" w:eastAsia="宋体" w:hAnsi="Consolas" w:cs="宋体"/>
          <w:color w:val="000000"/>
          <w:kern w:val="0"/>
          <w:sz w:val="18"/>
          <w:szCs w:val="18"/>
        </w:rPr>
      </w:pPr>
      <w:r w:rsidRPr="006959F8">
        <w:rPr>
          <w:rFonts w:ascii="宋体" w:eastAsia="宋体" w:hAnsi="宋体" w:cs="宋体"/>
          <w:color w:val="000000"/>
          <w:kern w:val="0"/>
          <w:sz w:val="24"/>
          <w:szCs w:val="24"/>
        </w:rPr>
        <w:t>final</w:t>
      </w:r>
      <w:r w:rsidRPr="006959F8">
        <w:rPr>
          <w:rFonts w:ascii="Consolas" w:eastAsia="宋体" w:hAnsi="Consolas" w:cs="宋体"/>
          <w:color w:val="000000"/>
          <w:kern w:val="0"/>
          <w:sz w:val="18"/>
          <w:szCs w:val="18"/>
        </w:rPr>
        <w:t xml:space="preserve"> </w:t>
      </w:r>
      <w:r w:rsidRPr="006959F8">
        <w:rPr>
          <w:rFonts w:ascii="宋体" w:eastAsia="宋体" w:hAnsi="宋体" w:cs="宋体"/>
          <w:color w:val="000000"/>
          <w:kern w:val="0"/>
          <w:sz w:val="24"/>
          <w:szCs w:val="24"/>
        </w:rPr>
        <w:t>long</w:t>
      </w:r>
      <w:r w:rsidRPr="006959F8">
        <w:rPr>
          <w:rFonts w:ascii="Consolas" w:eastAsia="宋体" w:hAnsi="Consolas" w:cs="宋体"/>
          <w:color w:val="000000"/>
          <w:kern w:val="0"/>
          <w:sz w:val="18"/>
          <w:szCs w:val="18"/>
        </w:rPr>
        <w:t xml:space="preserve"> </w:t>
      </w:r>
      <w:r w:rsidRPr="006959F8">
        <w:rPr>
          <w:rFonts w:ascii="宋体" w:eastAsia="宋体" w:hAnsi="宋体" w:cs="宋体"/>
          <w:color w:val="000000"/>
          <w:kern w:val="0"/>
          <w:sz w:val="24"/>
          <w:szCs w:val="24"/>
        </w:rPr>
        <w:t>totalPointsOfOpenTasks = tasks</w:t>
      </w:r>
    </w:p>
    <w:p w:rsidR="00DF2605" w:rsidRPr="006959F8" w:rsidRDefault="00DF2605" w:rsidP="00DF2605">
      <w:pPr>
        <w:widowControl/>
        <w:jc w:val="left"/>
        <w:rPr>
          <w:rFonts w:ascii="Consolas" w:eastAsia="宋体" w:hAnsi="Consolas" w:cs="宋体"/>
          <w:color w:val="000000"/>
          <w:kern w:val="0"/>
          <w:sz w:val="18"/>
          <w:szCs w:val="18"/>
        </w:rPr>
      </w:pPr>
      <w:r w:rsidRPr="006959F8">
        <w:rPr>
          <w:rFonts w:ascii="宋体" w:eastAsia="宋体" w:hAnsi="宋体" w:cs="宋体"/>
          <w:color w:val="000000"/>
          <w:kern w:val="0"/>
          <w:sz w:val="24"/>
          <w:szCs w:val="24"/>
        </w:rPr>
        <w:t>    .stream()</w:t>
      </w:r>
    </w:p>
    <w:p w:rsidR="00DF2605" w:rsidRPr="006959F8" w:rsidRDefault="00DF2605" w:rsidP="00DF2605">
      <w:pPr>
        <w:widowControl/>
        <w:jc w:val="left"/>
        <w:rPr>
          <w:rFonts w:ascii="Consolas" w:eastAsia="宋体" w:hAnsi="Consolas" w:cs="宋体"/>
          <w:color w:val="000000"/>
          <w:kern w:val="0"/>
          <w:sz w:val="18"/>
          <w:szCs w:val="18"/>
        </w:rPr>
      </w:pPr>
      <w:r w:rsidRPr="006959F8">
        <w:rPr>
          <w:rFonts w:ascii="宋体" w:eastAsia="宋体" w:hAnsi="宋体" w:cs="宋体"/>
          <w:color w:val="000000"/>
          <w:kern w:val="0"/>
          <w:sz w:val="24"/>
          <w:szCs w:val="24"/>
        </w:rPr>
        <w:t>    .filter( task -&gt; task.getStatus() == Status.OPEN )</w:t>
      </w:r>
    </w:p>
    <w:p w:rsidR="00DF2605" w:rsidRPr="006959F8" w:rsidRDefault="00DF2605" w:rsidP="00DF2605">
      <w:pPr>
        <w:widowControl/>
        <w:jc w:val="left"/>
        <w:rPr>
          <w:rFonts w:ascii="Consolas" w:eastAsia="宋体" w:hAnsi="Consolas" w:cs="宋体"/>
          <w:color w:val="000000"/>
          <w:kern w:val="0"/>
          <w:sz w:val="18"/>
          <w:szCs w:val="18"/>
        </w:rPr>
      </w:pPr>
      <w:r w:rsidRPr="006959F8">
        <w:rPr>
          <w:rFonts w:ascii="宋体" w:eastAsia="宋体" w:hAnsi="宋体" w:cs="宋体"/>
          <w:color w:val="000000"/>
          <w:kern w:val="0"/>
          <w:sz w:val="24"/>
          <w:szCs w:val="24"/>
        </w:rPr>
        <w:t>    .mapToInt( Task::getPoints )</w:t>
      </w:r>
    </w:p>
    <w:p w:rsidR="00DF2605" w:rsidRPr="006959F8" w:rsidRDefault="00DF2605" w:rsidP="00DF2605">
      <w:pPr>
        <w:widowControl/>
        <w:jc w:val="left"/>
        <w:rPr>
          <w:rFonts w:ascii="Consolas" w:eastAsia="宋体" w:hAnsi="Consolas" w:cs="宋体"/>
          <w:color w:val="000000"/>
          <w:kern w:val="0"/>
          <w:sz w:val="18"/>
          <w:szCs w:val="18"/>
        </w:rPr>
      </w:pPr>
      <w:r w:rsidRPr="006959F8">
        <w:rPr>
          <w:rFonts w:ascii="宋体" w:eastAsia="宋体" w:hAnsi="宋体" w:cs="宋体"/>
          <w:color w:val="000000"/>
          <w:kern w:val="0"/>
          <w:sz w:val="24"/>
          <w:szCs w:val="24"/>
        </w:rPr>
        <w:t>    .sum();</w:t>
      </w:r>
    </w:p>
    <w:p w:rsidR="00DF2605" w:rsidRPr="006959F8" w:rsidRDefault="00DF2605" w:rsidP="00DF2605">
      <w:pPr>
        <w:widowControl/>
        <w:jc w:val="left"/>
        <w:rPr>
          <w:rFonts w:ascii="Consolas" w:eastAsia="宋体" w:hAnsi="Consolas" w:cs="宋体"/>
          <w:color w:val="000000"/>
          <w:kern w:val="0"/>
          <w:sz w:val="18"/>
          <w:szCs w:val="18"/>
        </w:rPr>
      </w:pPr>
      <w:r w:rsidRPr="006959F8">
        <w:rPr>
          <w:rFonts w:ascii="宋体" w:eastAsia="宋体" w:hAnsi="宋体" w:cs="宋体"/>
          <w:color w:val="000000"/>
          <w:kern w:val="0"/>
          <w:sz w:val="24"/>
          <w:szCs w:val="24"/>
        </w:rPr>
        <w:t>        </w:t>
      </w:r>
      <w:r w:rsidRPr="006959F8">
        <w:rPr>
          <w:rFonts w:ascii="Consolas" w:eastAsia="宋体" w:hAnsi="Consolas" w:cs="宋体"/>
          <w:color w:val="000000"/>
          <w:kern w:val="0"/>
          <w:sz w:val="18"/>
          <w:szCs w:val="18"/>
        </w:rPr>
        <w:t> </w:t>
      </w:r>
    </w:p>
    <w:p w:rsidR="00DF2605" w:rsidRPr="006959F8" w:rsidRDefault="00DF2605" w:rsidP="00DF2605">
      <w:pPr>
        <w:widowControl/>
        <w:jc w:val="left"/>
        <w:rPr>
          <w:rFonts w:ascii="Consolas" w:eastAsia="宋体" w:hAnsi="Consolas" w:cs="宋体"/>
          <w:color w:val="000000"/>
          <w:kern w:val="0"/>
          <w:sz w:val="18"/>
          <w:szCs w:val="18"/>
        </w:rPr>
      </w:pPr>
      <w:r w:rsidRPr="006959F8">
        <w:rPr>
          <w:rFonts w:ascii="宋体" w:eastAsia="宋体" w:hAnsi="宋体" w:cs="宋体"/>
          <w:color w:val="000000"/>
          <w:kern w:val="0"/>
          <w:sz w:val="24"/>
          <w:szCs w:val="24"/>
        </w:rPr>
        <w:t>System.out.println( "Total points: "</w:t>
      </w:r>
      <w:r w:rsidRPr="006959F8">
        <w:rPr>
          <w:rFonts w:ascii="Consolas" w:eastAsia="宋体" w:hAnsi="Consolas" w:cs="宋体"/>
          <w:color w:val="000000"/>
          <w:kern w:val="0"/>
          <w:sz w:val="18"/>
          <w:szCs w:val="18"/>
        </w:rPr>
        <w:t xml:space="preserve"> </w:t>
      </w:r>
      <w:r w:rsidRPr="006959F8">
        <w:rPr>
          <w:rFonts w:ascii="宋体" w:eastAsia="宋体" w:hAnsi="宋体" w:cs="宋体"/>
          <w:color w:val="000000"/>
          <w:kern w:val="0"/>
          <w:sz w:val="24"/>
          <w:szCs w:val="24"/>
        </w:rPr>
        <w:t>+ totalPointsOfOpenTasks );</w:t>
      </w:r>
    </w:p>
    <w:p w:rsidR="00DF2605" w:rsidRPr="00F04196" w:rsidRDefault="00DF2605" w:rsidP="00DF2605">
      <w:pPr>
        <w:rPr>
          <w:rFonts w:ascii="Consolas" w:hAnsi="Consolas"/>
          <w:color w:val="000000"/>
          <w:szCs w:val="21"/>
          <w:shd w:val="clear" w:color="auto" w:fill="FFFFFF"/>
        </w:rPr>
      </w:pPr>
      <w:r w:rsidRPr="00F04196">
        <w:rPr>
          <w:rFonts w:ascii="Consolas" w:hAnsi="Consolas" w:hint="eastAsia"/>
          <w:color w:val="000000"/>
          <w:szCs w:val="21"/>
          <w:shd w:val="clear" w:color="auto" w:fill="FFFFFF"/>
        </w:rPr>
        <w:t>控制台输出</w:t>
      </w:r>
    </w:p>
    <w:p w:rsidR="00DF2605" w:rsidRDefault="00DF2605" w:rsidP="00DF2605">
      <w:pPr>
        <w:rPr>
          <w:rFonts w:ascii="Consolas" w:hAnsi="Consolas"/>
          <w:color w:val="000000"/>
          <w:szCs w:val="21"/>
          <w:shd w:val="clear" w:color="auto" w:fill="FFFFFF"/>
        </w:rPr>
      </w:pPr>
      <w:r w:rsidRPr="00F04196">
        <w:rPr>
          <w:rFonts w:ascii="Consolas" w:hAnsi="Consolas"/>
          <w:color w:val="000000"/>
          <w:szCs w:val="21"/>
          <w:shd w:val="clear" w:color="auto" w:fill="FFFFFF"/>
        </w:rPr>
        <w:t>Total points: 18</w:t>
      </w:r>
    </w:p>
    <w:p w:rsidR="00DF2605" w:rsidRDefault="00DF2605" w:rsidP="00DF2605">
      <w:pPr>
        <w:pStyle w:val="a7"/>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这里有几个注意事项。第一，task集合被转换化为其相应的stream表示。然后，filter操作过滤掉状态为CLOSED的task。下一步，mapToInt操作通过Task::getPoints这种方</w:t>
      </w:r>
      <w:r>
        <w:rPr>
          <w:rFonts w:ascii="微软雅黑" w:eastAsia="微软雅黑" w:hAnsi="微软雅黑" w:hint="eastAsia"/>
          <w:color w:val="000000"/>
          <w:sz w:val="21"/>
          <w:szCs w:val="21"/>
        </w:rPr>
        <w:lastRenderedPageBreak/>
        <w:t>式调用每个task实例的getPoints方法把Task的stream转化为Integer的stream。最后，用sum函数把所有的分数加起来，得到最终的结果。</w:t>
      </w:r>
    </w:p>
    <w:p w:rsidR="00DF2605" w:rsidRDefault="00DF2605" w:rsidP="00DF2605">
      <w:pPr>
        <w:pStyle w:val="a7"/>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在继续讲解下面的例子之前，关于stream有一些需要注意的地方（详情</w:t>
      </w:r>
      <w:hyperlink r:id="rId39" w:anchor="StreamOps" w:tgtFrame="_blank" w:history="1">
        <w:r>
          <w:rPr>
            <w:rStyle w:val="a5"/>
            <w:rFonts w:ascii="微软雅黑" w:eastAsia="微软雅黑" w:hAnsi="微软雅黑" w:hint="eastAsia"/>
            <w:color w:val="0099CC"/>
            <w:sz w:val="21"/>
            <w:szCs w:val="21"/>
            <w:bdr w:val="none" w:sz="0" w:space="0" w:color="auto" w:frame="1"/>
          </w:rPr>
          <w:t>在这里</w:t>
        </w:r>
      </w:hyperlink>
      <w:r>
        <w:rPr>
          <w:rFonts w:ascii="微软雅黑" w:eastAsia="微软雅黑" w:hAnsi="微软雅黑" w:hint="eastAsia"/>
          <w:color w:val="000000"/>
          <w:sz w:val="21"/>
          <w:szCs w:val="21"/>
        </w:rPr>
        <w:t>）.stream操作被分成了中间操作与最终操作这两种。</w:t>
      </w:r>
    </w:p>
    <w:p w:rsidR="00DF2605" w:rsidRDefault="00DF2605" w:rsidP="00DF2605">
      <w:pPr>
        <w:pStyle w:val="a7"/>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中间操作返回一个新的stream对象。中间操作总是采用惰性求值方式，运行一个像filter这样的中间操作实际上没有进行任何过滤，相反它在遍历元素时会产生了一个新的stream对象，这个新的stream对象包含原始stream</w:t>
      </w:r>
      <w:r>
        <w:rPr>
          <w:rFonts w:ascii="微软雅黑" w:eastAsia="微软雅黑" w:hAnsi="微软雅黑" w:hint="eastAsia"/>
          <w:color w:val="000000"/>
          <w:sz w:val="21"/>
          <w:szCs w:val="21"/>
        </w:rPr>
        <w:br/>
        <w:t>中符合给定谓词的所有元素。</w:t>
      </w:r>
    </w:p>
    <w:p w:rsidR="00DF2605" w:rsidRDefault="00DF2605" w:rsidP="00DF2605">
      <w:pPr>
        <w:pStyle w:val="a7"/>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像forEach、sum这样的最终操作可能直接遍历stream，产生一个结果或副作用。当最终操作执行结束之后，stream管道被认为已经被消耗了，没有可能再被使用了。在大多数情况下，最终操作都是采用及早求值方式，及早完成底层数据源的遍历。</w:t>
      </w:r>
    </w:p>
    <w:p w:rsidR="00DF2605" w:rsidRDefault="00DF2605" w:rsidP="00DF2605">
      <w:pPr>
        <w:pStyle w:val="a7"/>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stream另一个有价值的地方是能够原生支持并行处理。让我们来看看这个算task分数和的例子。</w:t>
      </w:r>
    </w:p>
    <w:p w:rsidR="00DF2605" w:rsidRPr="00B90E5C" w:rsidRDefault="00DF2605" w:rsidP="00DF2605">
      <w:pPr>
        <w:widowControl/>
        <w:jc w:val="left"/>
        <w:rPr>
          <w:rFonts w:ascii="Consolas" w:eastAsia="宋体" w:hAnsi="Consolas" w:cs="宋体"/>
          <w:color w:val="000000"/>
          <w:kern w:val="0"/>
          <w:sz w:val="18"/>
          <w:szCs w:val="18"/>
        </w:rPr>
      </w:pPr>
      <w:r w:rsidRPr="00B90E5C">
        <w:rPr>
          <w:rFonts w:ascii="宋体" w:eastAsia="宋体" w:hAnsi="宋体" w:cs="宋体"/>
          <w:color w:val="000000"/>
          <w:kern w:val="0"/>
          <w:sz w:val="24"/>
          <w:szCs w:val="24"/>
        </w:rPr>
        <w:t>final</w:t>
      </w:r>
      <w:r w:rsidRPr="00B90E5C">
        <w:rPr>
          <w:rFonts w:ascii="Consolas" w:eastAsia="宋体" w:hAnsi="Consolas" w:cs="宋体"/>
          <w:color w:val="000000"/>
          <w:kern w:val="0"/>
          <w:sz w:val="18"/>
          <w:szCs w:val="18"/>
        </w:rPr>
        <w:t xml:space="preserve"> </w:t>
      </w:r>
      <w:r w:rsidRPr="00B90E5C">
        <w:rPr>
          <w:rFonts w:ascii="宋体" w:eastAsia="宋体" w:hAnsi="宋体" w:cs="宋体"/>
          <w:color w:val="000000"/>
          <w:kern w:val="0"/>
          <w:sz w:val="24"/>
          <w:szCs w:val="24"/>
        </w:rPr>
        <w:t>double</w:t>
      </w:r>
      <w:r w:rsidRPr="00B90E5C">
        <w:rPr>
          <w:rFonts w:ascii="Consolas" w:eastAsia="宋体" w:hAnsi="Consolas" w:cs="宋体"/>
          <w:color w:val="000000"/>
          <w:kern w:val="0"/>
          <w:sz w:val="18"/>
          <w:szCs w:val="18"/>
        </w:rPr>
        <w:t xml:space="preserve"> </w:t>
      </w:r>
      <w:r w:rsidRPr="00B90E5C">
        <w:rPr>
          <w:rFonts w:ascii="宋体" w:eastAsia="宋体" w:hAnsi="宋体" w:cs="宋体"/>
          <w:color w:val="000000"/>
          <w:kern w:val="0"/>
          <w:sz w:val="24"/>
          <w:szCs w:val="24"/>
        </w:rPr>
        <w:t>totalPoints = tasks</w:t>
      </w:r>
    </w:p>
    <w:p w:rsidR="00DF2605" w:rsidRPr="00B90E5C" w:rsidRDefault="00DF2605" w:rsidP="00DF2605">
      <w:pPr>
        <w:widowControl/>
        <w:jc w:val="left"/>
        <w:rPr>
          <w:rFonts w:ascii="Consolas" w:eastAsia="宋体" w:hAnsi="Consolas" w:cs="宋体"/>
          <w:color w:val="000000"/>
          <w:kern w:val="0"/>
          <w:sz w:val="18"/>
          <w:szCs w:val="18"/>
        </w:rPr>
      </w:pPr>
      <w:r w:rsidRPr="00B90E5C">
        <w:rPr>
          <w:rFonts w:ascii="宋体" w:eastAsia="宋体" w:hAnsi="宋体" w:cs="宋体"/>
          <w:color w:val="000000"/>
          <w:kern w:val="0"/>
          <w:sz w:val="24"/>
          <w:szCs w:val="24"/>
        </w:rPr>
        <w:t>   .stream()</w:t>
      </w:r>
    </w:p>
    <w:p w:rsidR="00DF2605" w:rsidRPr="00B90E5C" w:rsidRDefault="00DF2605" w:rsidP="00DF2605">
      <w:pPr>
        <w:widowControl/>
        <w:jc w:val="left"/>
        <w:rPr>
          <w:rFonts w:ascii="Consolas" w:eastAsia="宋体" w:hAnsi="Consolas" w:cs="宋体"/>
          <w:color w:val="000000"/>
          <w:kern w:val="0"/>
          <w:sz w:val="18"/>
          <w:szCs w:val="18"/>
        </w:rPr>
      </w:pPr>
      <w:r w:rsidRPr="00B90E5C">
        <w:rPr>
          <w:rFonts w:ascii="宋体" w:eastAsia="宋体" w:hAnsi="宋体" w:cs="宋体"/>
          <w:color w:val="000000"/>
          <w:kern w:val="0"/>
          <w:sz w:val="24"/>
          <w:szCs w:val="24"/>
        </w:rPr>
        <w:t>   .parallel()</w:t>
      </w:r>
    </w:p>
    <w:p w:rsidR="00DF2605" w:rsidRPr="00B90E5C" w:rsidRDefault="00DF2605" w:rsidP="00DF2605">
      <w:pPr>
        <w:widowControl/>
        <w:jc w:val="left"/>
        <w:rPr>
          <w:rFonts w:ascii="Consolas" w:eastAsia="宋体" w:hAnsi="Consolas" w:cs="宋体"/>
          <w:color w:val="000000"/>
          <w:kern w:val="0"/>
          <w:sz w:val="18"/>
          <w:szCs w:val="18"/>
        </w:rPr>
      </w:pPr>
      <w:r w:rsidRPr="00B90E5C">
        <w:rPr>
          <w:rFonts w:ascii="宋体" w:eastAsia="宋体" w:hAnsi="宋体" w:cs="宋体"/>
          <w:color w:val="000000"/>
          <w:kern w:val="0"/>
          <w:sz w:val="24"/>
          <w:szCs w:val="24"/>
        </w:rPr>
        <w:t xml:space="preserve">   .map( task -&gt; task.getPoints() ) // or map( Task::getPoints ) </w:t>
      </w:r>
    </w:p>
    <w:p w:rsidR="00DF2605" w:rsidRPr="00B90E5C" w:rsidRDefault="00DF2605" w:rsidP="00DF2605">
      <w:pPr>
        <w:widowControl/>
        <w:jc w:val="left"/>
        <w:rPr>
          <w:rFonts w:ascii="Consolas" w:eastAsia="宋体" w:hAnsi="Consolas" w:cs="宋体"/>
          <w:color w:val="000000"/>
          <w:kern w:val="0"/>
          <w:sz w:val="18"/>
          <w:szCs w:val="18"/>
        </w:rPr>
      </w:pPr>
      <w:r w:rsidRPr="00B90E5C">
        <w:rPr>
          <w:rFonts w:ascii="宋体" w:eastAsia="宋体" w:hAnsi="宋体" w:cs="宋体"/>
          <w:color w:val="000000"/>
          <w:kern w:val="0"/>
          <w:sz w:val="24"/>
          <w:szCs w:val="24"/>
        </w:rPr>
        <w:t>   .reduce( 0, Integer::sum );</w:t>
      </w:r>
    </w:p>
    <w:p w:rsidR="00DF2605" w:rsidRPr="00B90E5C" w:rsidRDefault="00DF2605" w:rsidP="00DF2605">
      <w:pPr>
        <w:widowControl/>
        <w:jc w:val="left"/>
        <w:rPr>
          <w:rFonts w:ascii="Consolas" w:eastAsia="宋体" w:hAnsi="Consolas" w:cs="宋体"/>
          <w:color w:val="000000"/>
          <w:kern w:val="0"/>
          <w:sz w:val="18"/>
          <w:szCs w:val="18"/>
        </w:rPr>
      </w:pPr>
      <w:r w:rsidRPr="00B90E5C">
        <w:rPr>
          <w:rFonts w:ascii="宋体" w:eastAsia="宋体" w:hAnsi="宋体" w:cs="宋体"/>
          <w:color w:val="000000"/>
          <w:kern w:val="0"/>
          <w:sz w:val="24"/>
          <w:szCs w:val="24"/>
        </w:rPr>
        <w:t>    </w:t>
      </w:r>
      <w:r w:rsidRPr="00B90E5C">
        <w:rPr>
          <w:rFonts w:ascii="Consolas" w:eastAsia="宋体" w:hAnsi="Consolas" w:cs="宋体"/>
          <w:color w:val="000000"/>
          <w:kern w:val="0"/>
          <w:sz w:val="18"/>
          <w:szCs w:val="18"/>
        </w:rPr>
        <w:t> </w:t>
      </w:r>
    </w:p>
    <w:p w:rsidR="00DF2605" w:rsidRPr="00B90E5C" w:rsidRDefault="00DF2605" w:rsidP="00DF2605">
      <w:pPr>
        <w:widowControl/>
        <w:jc w:val="left"/>
        <w:rPr>
          <w:rFonts w:ascii="Consolas" w:eastAsia="宋体" w:hAnsi="Consolas" w:cs="宋体"/>
          <w:color w:val="000000"/>
          <w:kern w:val="0"/>
          <w:sz w:val="18"/>
          <w:szCs w:val="18"/>
        </w:rPr>
      </w:pPr>
      <w:r w:rsidRPr="00B90E5C">
        <w:rPr>
          <w:rFonts w:ascii="宋体" w:eastAsia="宋体" w:hAnsi="宋体" w:cs="宋体"/>
          <w:color w:val="000000"/>
          <w:kern w:val="0"/>
          <w:sz w:val="24"/>
          <w:szCs w:val="24"/>
        </w:rPr>
        <w:t>System.out.println( "Total points (all tasks): "</w:t>
      </w:r>
      <w:r w:rsidRPr="00B90E5C">
        <w:rPr>
          <w:rFonts w:ascii="Consolas" w:eastAsia="宋体" w:hAnsi="Consolas" w:cs="宋体"/>
          <w:color w:val="000000"/>
          <w:kern w:val="0"/>
          <w:sz w:val="18"/>
          <w:szCs w:val="18"/>
        </w:rPr>
        <w:t xml:space="preserve"> </w:t>
      </w:r>
      <w:r w:rsidRPr="00B90E5C">
        <w:rPr>
          <w:rFonts w:ascii="宋体" w:eastAsia="宋体" w:hAnsi="宋体" w:cs="宋体"/>
          <w:color w:val="000000"/>
          <w:kern w:val="0"/>
          <w:sz w:val="24"/>
          <w:szCs w:val="24"/>
        </w:rPr>
        <w:t>+ totalPoints );</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这个例子和第一个例子很相似，但这个例子的不同之处在于这个程序是并行运行的，其次使用reduce方法来算最终的结果。</w:t>
      </w:r>
      <w:r>
        <w:rPr>
          <w:rFonts w:ascii="微软雅黑" w:eastAsia="微软雅黑" w:hAnsi="微软雅黑" w:hint="eastAsia"/>
          <w:color w:val="000000"/>
          <w:szCs w:val="21"/>
        </w:rPr>
        <w:br/>
      </w:r>
      <w:r>
        <w:rPr>
          <w:rFonts w:ascii="微软雅黑" w:eastAsia="微软雅黑" w:hAnsi="微软雅黑" w:hint="eastAsia"/>
          <w:color w:val="000000"/>
          <w:szCs w:val="21"/>
          <w:shd w:val="clear" w:color="auto" w:fill="FFFFFF"/>
        </w:rPr>
        <w:t>下面是这个例子在控制台的输出：</w:t>
      </w:r>
    </w:p>
    <w:p w:rsidR="00DF2605" w:rsidRPr="00B90E5C" w:rsidRDefault="00DF2605" w:rsidP="00DF2605">
      <w:pPr>
        <w:rPr>
          <w:szCs w:val="21"/>
        </w:rPr>
      </w:pPr>
      <w:r w:rsidRPr="00B90E5C">
        <w:rPr>
          <w:rFonts w:ascii="Consolas" w:hAnsi="Consolas"/>
          <w:color w:val="000000"/>
          <w:szCs w:val="21"/>
          <w:shd w:val="clear" w:color="auto" w:fill="FFFFFF"/>
        </w:rPr>
        <w:t>Total points (all tasks): 26.0</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lastRenderedPageBreak/>
        <w:t>经常会有这个一个需求：我们需要按照某种准则来对集合中的元素进行分组。Stream也可以处理这样的需求，下面是一个例子：</w:t>
      </w:r>
    </w:p>
    <w:p w:rsidR="00DF2605" w:rsidRPr="00B90E5C" w:rsidRDefault="00DF2605" w:rsidP="00DF2605">
      <w:pPr>
        <w:widowControl/>
        <w:jc w:val="left"/>
        <w:rPr>
          <w:rFonts w:ascii="Consolas" w:eastAsia="宋体" w:hAnsi="Consolas" w:cs="宋体"/>
          <w:color w:val="000000"/>
          <w:kern w:val="0"/>
          <w:sz w:val="18"/>
          <w:szCs w:val="18"/>
        </w:rPr>
      </w:pPr>
      <w:r w:rsidRPr="00B90E5C">
        <w:rPr>
          <w:rFonts w:ascii="宋体" w:eastAsia="宋体" w:hAnsi="宋体" w:cs="宋体"/>
          <w:color w:val="000000"/>
          <w:kern w:val="0"/>
          <w:sz w:val="24"/>
          <w:szCs w:val="24"/>
        </w:rPr>
        <w:t>final</w:t>
      </w:r>
      <w:r w:rsidRPr="00B90E5C">
        <w:rPr>
          <w:rFonts w:ascii="Consolas" w:eastAsia="宋体" w:hAnsi="Consolas" w:cs="宋体"/>
          <w:color w:val="000000"/>
          <w:kern w:val="0"/>
          <w:sz w:val="18"/>
          <w:szCs w:val="18"/>
        </w:rPr>
        <w:t xml:space="preserve"> </w:t>
      </w:r>
      <w:r w:rsidRPr="00B90E5C">
        <w:rPr>
          <w:rFonts w:ascii="宋体" w:eastAsia="宋体" w:hAnsi="宋体" w:cs="宋体"/>
          <w:color w:val="000000"/>
          <w:kern w:val="0"/>
          <w:sz w:val="24"/>
          <w:szCs w:val="24"/>
        </w:rPr>
        <w:t>Map&lt; Status, List&lt; Task &gt; &gt; map = tasks</w:t>
      </w:r>
    </w:p>
    <w:p w:rsidR="00DF2605" w:rsidRPr="00B90E5C" w:rsidRDefault="00DF2605" w:rsidP="00DF2605">
      <w:pPr>
        <w:widowControl/>
        <w:jc w:val="left"/>
        <w:rPr>
          <w:rFonts w:ascii="Consolas" w:eastAsia="宋体" w:hAnsi="Consolas" w:cs="宋体"/>
          <w:color w:val="000000"/>
          <w:kern w:val="0"/>
          <w:sz w:val="18"/>
          <w:szCs w:val="18"/>
        </w:rPr>
      </w:pPr>
      <w:r w:rsidRPr="00B90E5C">
        <w:rPr>
          <w:rFonts w:ascii="宋体" w:eastAsia="宋体" w:hAnsi="宋体" w:cs="宋体"/>
          <w:color w:val="000000"/>
          <w:kern w:val="0"/>
          <w:sz w:val="24"/>
          <w:szCs w:val="24"/>
        </w:rPr>
        <w:t>    .stream()</w:t>
      </w:r>
    </w:p>
    <w:p w:rsidR="00DF2605" w:rsidRPr="00B90E5C" w:rsidRDefault="00DF2605" w:rsidP="00DF2605">
      <w:pPr>
        <w:widowControl/>
        <w:jc w:val="left"/>
        <w:rPr>
          <w:rFonts w:ascii="Consolas" w:eastAsia="宋体" w:hAnsi="Consolas" w:cs="宋体"/>
          <w:color w:val="000000"/>
          <w:kern w:val="0"/>
          <w:sz w:val="18"/>
          <w:szCs w:val="18"/>
        </w:rPr>
      </w:pPr>
      <w:r w:rsidRPr="00B90E5C">
        <w:rPr>
          <w:rFonts w:ascii="宋体" w:eastAsia="宋体" w:hAnsi="宋体" w:cs="宋体"/>
          <w:color w:val="000000"/>
          <w:kern w:val="0"/>
          <w:sz w:val="24"/>
          <w:szCs w:val="24"/>
        </w:rPr>
        <w:t>    .collect( Collectors.groupingBy( Task::getStatus ) );</w:t>
      </w:r>
    </w:p>
    <w:p w:rsidR="00DF2605" w:rsidRPr="00B90E5C" w:rsidRDefault="00DF2605" w:rsidP="00DF2605">
      <w:pPr>
        <w:widowControl/>
        <w:jc w:val="left"/>
        <w:rPr>
          <w:rFonts w:ascii="Consolas" w:eastAsia="宋体" w:hAnsi="Consolas" w:cs="宋体"/>
          <w:color w:val="000000"/>
          <w:kern w:val="0"/>
          <w:sz w:val="18"/>
          <w:szCs w:val="18"/>
        </w:rPr>
      </w:pPr>
      <w:r w:rsidRPr="00B90E5C">
        <w:rPr>
          <w:rFonts w:ascii="宋体" w:eastAsia="宋体" w:hAnsi="宋体" w:cs="宋体"/>
          <w:color w:val="000000"/>
          <w:kern w:val="0"/>
          <w:sz w:val="24"/>
          <w:szCs w:val="24"/>
        </w:rPr>
        <w:t>System.out.println( map );</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这个例子的控制台输出如下</w:t>
      </w:r>
    </w:p>
    <w:p w:rsidR="00DF2605" w:rsidRDefault="00DF2605" w:rsidP="00DF2605">
      <w:pPr>
        <w:rPr>
          <w:rFonts w:ascii="Consolas" w:hAnsi="Consolas"/>
          <w:color w:val="000000"/>
          <w:sz w:val="18"/>
          <w:szCs w:val="18"/>
          <w:shd w:val="clear" w:color="auto" w:fill="FFFFFF"/>
        </w:rPr>
      </w:pPr>
      <w:r>
        <w:rPr>
          <w:rFonts w:ascii="Consolas" w:hAnsi="Consolas"/>
          <w:color w:val="000000"/>
          <w:sz w:val="18"/>
          <w:szCs w:val="18"/>
          <w:shd w:val="clear" w:color="auto" w:fill="FFFFFF"/>
        </w:rPr>
        <w:t>{CLOSED=[[CLOSED, 8]], OPEN=[[OPEN, 5], [OPEN, 13]]}</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让我们来计算整个集合中每个task分数（或权重）的平均值来结束task的例子。</w:t>
      </w:r>
    </w:p>
    <w:p w:rsidR="00DF2605" w:rsidRPr="00D35FD2" w:rsidRDefault="00DF2605" w:rsidP="00DF2605">
      <w:pPr>
        <w:widowControl/>
        <w:jc w:val="left"/>
        <w:rPr>
          <w:rFonts w:ascii="Consolas" w:eastAsia="宋体" w:hAnsi="Consolas" w:cs="宋体"/>
          <w:color w:val="000000"/>
          <w:kern w:val="0"/>
          <w:sz w:val="18"/>
          <w:szCs w:val="18"/>
        </w:rPr>
      </w:pPr>
      <w:r w:rsidRPr="00D35FD2">
        <w:rPr>
          <w:rFonts w:ascii="宋体" w:eastAsia="宋体" w:hAnsi="宋体" w:cs="宋体"/>
          <w:color w:val="000000"/>
          <w:kern w:val="0"/>
          <w:sz w:val="24"/>
          <w:szCs w:val="24"/>
        </w:rPr>
        <w:t>final</w:t>
      </w:r>
      <w:r w:rsidRPr="00D35FD2">
        <w:rPr>
          <w:rFonts w:ascii="Consolas" w:eastAsia="宋体" w:hAnsi="Consolas" w:cs="宋体"/>
          <w:color w:val="000000"/>
          <w:kern w:val="0"/>
          <w:sz w:val="18"/>
          <w:szCs w:val="18"/>
        </w:rPr>
        <w:t xml:space="preserve"> </w:t>
      </w:r>
      <w:r w:rsidRPr="00D35FD2">
        <w:rPr>
          <w:rFonts w:ascii="宋体" w:eastAsia="宋体" w:hAnsi="宋体" w:cs="宋体"/>
          <w:color w:val="000000"/>
          <w:kern w:val="0"/>
          <w:sz w:val="24"/>
          <w:szCs w:val="24"/>
        </w:rPr>
        <w:t>Collection&lt; String &gt; result = tasks</w:t>
      </w:r>
    </w:p>
    <w:p w:rsidR="00DF2605" w:rsidRPr="00D35FD2" w:rsidRDefault="00DF2605" w:rsidP="00DF2605">
      <w:pPr>
        <w:widowControl/>
        <w:jc w:val="left"/>
        <w:rPr>
          <w:rFonts w:ascii="Consolas" w:eastAsia="宋体" w:hAnsi="Consolas" w:cs="宋体"/>
          <w:color w:val="000000"/>
          <w:kern w:val="0"/>
          <w:sz w:val="18"/>
          <w:szCs w:val="18"/>
        </w:rPr>
      </w:pPr>
      <w:r w:rsidRPr="00D35FD2">
        <w:rPr>
          <w:rFonts w:ascii="宋体" w:eastAsia="宋体" w:hAnsi="宋体" w:cs="宋体"/>
          <w:color w:val="000000"/>
          <w:kern w:val="0"/>
          <w:sz w:val="24"/>
          <w:szCs w:val="24"/>
        </w:rPr>
        <w:t>    .stream()                                        // Stream&lt; String &gt;</w:t>
      </w:r>
    </w:p>
    <w:p w:rsidR="00DF2605" w:rsidRPr="00D35FD2" w:rsidRDefault="00DF2605" w:rsidP="00DF2605">
      <w:pPr>
        <w:widowControl/>
        <w:jc w:val="left"/>
        <w:rPr>
          <w:rFonts w:ascii="Consolas" w:eastAsia="宋体" w:hAnsi="Consolas" w:cs="宋体"/>
          <w:color w:val="000000"/>
          <w:kern w:val="0"/>
          <w:sz w:val="18"/>
          <w:szCs w:val="18"/>
        </w:rPr>
      </w:pPr>
      <w:r w:rsidRPr="00D35FD2">
        <w:rPr>
          <w:rFonts w:ascii="宋体" w:eastAsia="宋体" w:hAnsi="宋体" w:cs="宋体"/>
          <w:color w:val="000000"/>
          <w:kern w:val="0"/>
          <w:sz w:val="24"/>
          <w:szCs w:val="24"/>
        </w:rPr>
        <w:t>    .mapToInt( Task::getPoints )                     // IntStream</w:t>
      </w:r>
    </w:p>
    <w:p w:rsidR="00DF2605" w:rsidRPr="00D35FD2" w:rsidRDefault="00DF2605" w:rsidP="00DF2605">
      <w:pPr>
        <w:widowControl/>
        <w:jc w:val="left"/>
        <w:rPr>
          <w:rFonts w:ascii="Consolas" w:eastAsia="宋体" w:hAnsi="Consolas" w:cs="宋体"/>
          <w:color w:val="000000"/>
          <w:kern w:val="0"/>
          <w:sz w:val="18"/>
          <w:szCs w:val="18"/>
        </w:rPr>
      </w:pPr>
      <w:r w:rsidRPr="00D35FD2">
        <w:rPr>
          <w:rFonts w:ascii="宋体" w:eastAsia="宋体" w:hAnsi="宋体" w:cs="宋体"/>
          <w:color w:val="000000"/>
          <w:kern w:val="0"/>
          <w:sz w:val="24"/>
          <w:szCs w:val="24"/>
        </w:rPr>
        <w:t>    .asLongStream()                                  // LongStream</w:t>
      </w:r>
    </w:p>
    <w:p w:rsidR="00DF2605" w:rsidRPr="00D35FD2" w:rsidRDefault="00DF2605" w:rsidP="00DF2605">
      <w:pPr>
        <w:widowControl/>
        <w:jc w:val="left"/>
        <w:rPr>
          <w:rFonts w:ascii="Consolas" w:eastAsia="宋体" w:hAnsi="Consolas" w:cs="宋体"/>
          <w:color w:val="000000"/>
          <w:kern w:val="0"/>
          <w:sz w:val="18"/>
          <w:szCs w:val="18"/>
        </w:rPr>
      </w:pPr>
      <w:r w:rsidRPr="00D35FD2">
        <w:rPr>
          <w:rFonts w:ascii="宋体" w:eastAsia="宋体" w:hAnsi="宋体" w:cs="宋体"/>
          <w:color w:val="000000"/>
          <w:kern w:val="0"/>
          <w:sz w:val="24"/>
          <w:szCs w:val="24"/>
        </w:rPr>
        <w:t>    .mapToDouble( points -&gt; points / totalPoints )   // DoubleStream</w:t>
      </w:r>
    </w:p>
    <w:p w:rsidR="00DF2605" w:rsidRPr="00D35FD2" w:rsidRDefault="00DF2605" w:rsidP="00DF2605">
      <w:pPr>
        <w:widowControl/>
        <w:jc w:val="left"/>
        <w:rPr>
          <w:rFonts w:ascii="Consolas" w:eastAsia="宋体" w:hAnsi="Consolas" w:cs="宋体"/>
          <w:color w:val="000000"/>
          <w:kern w:val="0"/>
          <w:sz w:val="18"/>
          <w:szCs w:val="18"/>
        </w:rPr>
      </w:pPr>
      <w:r w:rsidRPr="00D35FD2">
        <w:rPr>
          <w:rFonts w:ascii="宋体" w:eastAsia="宋体" w:hAnsi="宋体" w:cs="宋体"/>
          <w:color w:val="000000"/>
          <w:kern w:val="0"/>
          <w:sz w:val="24"/>
          <w:szCs w:val="24"/>
        </w:rPr>
        <w:t>    .boxed()                                         // Stream&lt; Double &gt;</w:t>
      </w:r>
    </w:p>
    <w:p w:rsidR="00DF2605" w:rsidRPr="00D35FD2" w:rsidRDefault="00DF2605" w:rsidP="00DF2605">
      <w:pPr>
        <w:widowControl/>
        <w:jc w:val="left"/>
        <w:rPr>
          <w:rFonts w:ascii="Consolas" w:eastAsia="宋体" w:hAnsi="Consolas" w:cs="宋体"/>
          <w:color w:val="000000"/>
          <w:kern w:val="0"/>
          <w:sz w:val="18"/>
          <w:szCs w:val="18"/>
        </w:rPr>
      </w:pPr>
      <w:r w:rsidRPr="00D35FD2">
        <w:rPr>
          <w:rFonts w:ascii="宋体" w:eastAsia="宋体" w:hAnsi="宋体" w:cs="宋体"/>
          <w:color w:val="000000"/>
          <w:kern w:val="0"/>
          <w:sz w:val="24"/>
          <w:szCs w:val="24"/>
        </w:rPr>
        <w:t>    .mapToLong( weigth -&gt; ( long</w:t>
      </w:r>
      <w:r w:rsidRPr="00D35FD2">
        <w:rPr>
          <w:rFonts w:ascii="Consolas" w:eastAsia="宋体" w:hAnsi="Consolas" w:cs="宋体"/>
          <w:color w:val="000000"/>
          <w:kern w:val="0"/>
          <w:sz w:val="18"/>
          <w:szCs w:val="18"/>
        </w:rPr>
        <w:t xml:space="preserve"> </w:t>
      </w:r>
      <w:r w:rsidRPr="00D35FD2">
        <w:rPr>
          <w:rFonts w:ascii="宋体" w:eastAsia="宋体" w:hAnsi="宋体" w:cs="宋体"/>
          <w:color w:val="000000"/>
          <w:kern w:val="0"/>
          <w:sz w:val="24"/>
          <w:szCs w:val="24"/>
        </w:rPr>
        <w:t>)( weigth * 100</w:t>
      </w:r>
      <w:r w:rsidRPr="00D35FD2">
        <w:rPr>
          <w:rFonts w:ascii="Consolas" w:eastAsia="宋体" w:hAnsi="Consolas" w:cs="宋体"/>
          <w:color w:val="000000"/>
          <w:kern w:val="0"/>
          <w:sz w:val="18"/>
          <w:szCs w:val="18"/>
        </w:rPr>
        <w:t xml:space="preserve"> </w:t>
      </w:r>
      <w:r w:rsidRPr="00D35FD2">
        <w:rPr>
          <w:rFonts w:ascii="宋体" w:eastAsia="宋体" w:hAnsi="宋体" w:cs="宋体"/>
          <w:color w:val="000000"/>
          <w:kern w:val="0"/>
          <w:sz w:val="24"/>
          <w:szCs w:val="24"/>
        </w:rPr>
        <w:t>) ) // LongStream</w:t>
      </w:r>
    </w:p>
    <w:p w:rsidR="00DF2605" w:rsidRPr="00D35FD2" w:rsidRDefault="00DF2605" w:rsidP="00DF2605">
      <w:pPr>
        <w:widowControl/>
        <w:jc w:val="left"/>
        <w:rPr>
          <w:rFonts w:ascii="Consolas" w:eastAsia="宋体" w:hAnsi="Consolas" w:cs="宋体"/>
          <w:color w:val="000000"/>
          <w:kern w:val="0"/>
          <w:sz w:val="18"/>
          <w:szCs w:val="18"/>
        </w:rPr>
      </w:pPr>
      <w:r w:rsidRPr="00D35FD2">
        <w:rPr>
          <w:rFonts w:ascii="宋体" w:eastAsia="宋体" w:hAnsi="宋体" w:cs="宋体"/>
          <w:color w:val="000000"/>
          <w:kern w:val="0"/>
          <w:sz w:val="24"/>
          <w:szCs w:val="24"/>
        </w:rPr>
        <w:t>    .mapToObj( percentage -&gt; percentage + "%"</w:t>
      </w:r>
      <w:r w:rsidRPr="00D35FD2">
        <w:rPr>
          <w:rFonts w:ascii="Consolas" w:eastAsia="宋体" w:hAnsi="Consolas" w:cs="宋体"/>
          <w:color w:val="000000"/>
          <w:kern w:val="0"/>
          <w:sz w:val="18"/>
          <w:szCs w:val="18"/>
        </w:rPr>
        <w:t xml:space="preserve"> </w:t>
      </w:r>
      <w:r w:rsidRPr="00D35FD2">
        <w:rPr>
          <w:rFonts w:ascii="宋体" w:eastAsia="宋体" w:hAnsi="宋体" w:cs="宋体"/>
          <w:color w:val="000000"/>
          <w:kern w:val="0"/>
          <w:sz w:val="24"/>
          <w:szCs w:val="24"/>
        </w:rPr>
        <w:t xml:space="preserve">)      // Stream&lt; String&gt; </w:t>
      </w:r>
    </w:p>
    <w:p w:rsidR="00DF2605" w:rsidRPr="00D35FD2" w:rsidRDefault="00DF2605" w:rsidP="00DF2605">
      <w:pPr>
        <w:widowControl/>
        <w:jc w:val="left"/>
        <w:rPr>
          <w:rFonts w:ascii="Consolas" w:eastAsia="宋体" w:hAnsi="Consolas" w:cs="宋体"/>
          <w:color w:val="000000"/>
          <w:kern w:val="0"/>
          <w:sz w:val="18"/>
          <w:szCs w:val="18"/>
        </w:rPr>
      </w:pPr>
      <w:r w:rsidRPr="00D35FD2">
        <w:rPr>
          <w:rFonts w:ascii="宋体" w:eastAsia="宋体" w:hAnsi="宋体" w:cs="宋体"/>
          <w:color w:val="000000"/>
          <w:kern w:val="0"/>
          <w:sz w:val="24"/>
          <w:szCs w:val="24"/>
        </w:rPr>
        <w:t xml:space="preserve">    .collect( Collectors.toList() );                 // List&lt; String &gt; </w:t>
      </w:r>
    </w:p>
    <w:p w:rsidR="00DF2605" w:rsidRPr="00D35FD2" w:rsidRDefault="00DF2605" w:rsidP="00DF2605">
      <w:pPr>
        <w:widowControl/>
        <w:jc w:val="left"/>
        <w:rPr>
          <w:rFonts w:ascii="Consolas" w:eastAsia="宋体" w:hAnsi="Consolas" w:cs="宋体"/>
          <w:color w:val="000000"/>
          <w:kern w:val="0"/>
          <w:sz w:val="18"/>
          <w:szCs w:val="18"/>
        </w:rPr>
      </w:pPr>
      <w:r w:rsidRPr="00D35FD2">
        <w:rPr>
          <w:rFonts w:ascii="宋体" w:eastAsia="宋体" w:hAnsi="宋体" w:cs="宋体"/>
          <w:color w:val="000000"/>
          <w:kern w:val="0"/>
          <w:sz w:val="24"/>
          <w:szCs w:val="24"/>
        </w:rPr>
        <w:t>        </w:t>
      </w:r>
      <w:r w:rsidRPr="00D35FD2">
        <w:rPr>
          <w:rFonts w:ascii="Consolas" w:eastAsia="宋体" w:hAnsi="Consolas" w:cs="宋体"/>
          <w:color w:val="000000"/>
          <w:kern w:val="0"/>
          <w:sz w:val="18"/>
          <w:szCs w:val="18"/>
        </w:rPr>
        <w:t> </w:t>
      </w:r>
    </w:p>
    <w:p w:rsidR="00DF2605" w:rsidRPr="00D35FD2" w:rsidRDefault="00DF2605" w:rsidP="00DF2605">
      <w:pPr>
        <w:widowControl/>
        <w:jc w:val="left"/>
        <w:rPr>
          <w:rFonts w:ascii="Consolas" w:eastAsia="宋体" w:hAnsi="Consolas" w:cs="宋体"/>
          <w:color w:val="000000"/>
          <w:kern w:val="0"/>
          <w:sz w:val="18"/>
          <w:szCs w:val="18"/>
        </w:rPr>
      </w:pPr>
      <w:r w:rsidRPr="00D35FD2">
        <w:rPr>
          <w:rFonts w:ascii="宋体" w:eastAsia="宋体" w:hAnsi="宋体" w:cs="宋体"/>
          <w:color w:val="000000"/>
          <w:kern w:val="0"/>
          <w:sz w:val="24"/>
          <w:szCs w:val="24"/>
        </w:rPr>
        <w:t>System.out.println( result );</w:t>
      </w:r>
    </w:p>
    <w:p w:rsidR="00DF2605" w:rsidRDefault="00DF2605" w:rsidP="00DF2605">
      <w:r>
        <w:rPr>
          <w:rFonts w:hint="eastAsia"/>
        </w:rPr>
        <w:t>控制台输出</w:t>
      </w:r>
    </w:p>
    <w:p w:rsidR="00DF2605" w:rsidRDefault="00DF2605" w:rsidP="00DF2605">
      <w:pPr>
        <w:rPr>
          <w:rFonts w:ascii="Consolas" w:hAnsi="Consolas"/>
          <w:color w:val="000000"/>
          <w:sz w:val="18"/>
          <w:szCs w:val="18"/>
          <w:shd w:val="clear" w:color="auto" w:fill="FFFFFF"/>
        </w:rPr>
      </w:pPr>
      <w:r>
        <w:rPr>
          <w:rFonts w:ascii="Consolas" w:hAnsi="Consolas"/>
          <w:color w:val="000000"/>
          <w:sz w:val="18"/>
          <w:szCs w:val="18"/>
          <w:shd w:val="clear" w:color="auto" w:fill="FFFFFF"/>
        </w:rPr>
        <w:t>[19%, 50%, 30%]</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最后，就像前面提到的，Stream API不仅仅处理Java集合框架。像从文本文件中逐行读取数据这样典型的I/O操作也很适合用Stream API来处理。下面用一个例子来应证这一点。</w:t>
      </w:r>
    </w:p>
    <w:p w:rsidR="00DF2605" w:rsidRPr="00D35FD2" w:rsidRDefault="00DF2605" w:rsidP="00DF2605">
      <w:pPr>
        <w:widowControl/>
        <w:jc w:val="left"/>
        <w:rPr>
          <w:rFonts w:ascii="Consolas" w:eastAsia="宋体" w:hAnsi="Consolas" w:cs="宋体"/>
          <w:color w:val="000000"/>
          <w:kern w:val="0"/>
          <w:sz w:val="18"/>
          <w:szCs w:val="18"/>
        </w:rPr>
      </w:pPr>
      <w:r w:rsidRPr="00D35FD2">
        <w:rPr>
          <w:rFonts w:ascii="宋体" w:eastAsia="宋体" w:hAnsi="宋体" w:cs="宋体"/>
          <w:color w:val="000000"/>
          <w:kern w:val="0"/>
          <w:sz w:val="24"/>
          <w:szCs w:val="24"/>
        </w:rPr>
        <w:t>final</w:t>
      </w:r>
      <w:r w:rsidRPr="00D35FD2">
        <w:rPr>
          <w:rFonts w:ascii="Consolas" w:eastAsia="宋体" w:hAnsi="Consolas" w:cs="宋体"/>
          <w:color w:val="000000"/>
          <w:kern w:val="0"/>
          <w:sz w:val="18"/>
          <w:szCs w:val="18"/>
        </w:rPr>
        <w:t xml:space="preserve"> </w:t>
      </w:r>
      <w:r w:rsidRPr="00D35FD2">
        <w:rPr>
          <w:rFonts w:ascii="宋体" w:eastAsia="宋体" w:hAnsi="宋体" w:cs="宋体"/>
          <w:color w:val="000000"/>
          <w:kern w:val="0"/>
          <w:sz w:val="24"/>
          <w:szCs w:val="24"/>
        </w:rPr>
        <w:t>Path path = new</w:t>
      </w:r>
      <w:r w:rsidRPr="00D35FD2">
        <w:rPr>
          <w:rFonts w:ascii="Consolas" w:eastAsia="宋体" w:hAnsi="Consolas" w:cs="宋体"/>
          <w:color w:val="000000"/>
          <w:kern w:val="0"/>
          <w:sz w:val="18"/>
          <w:szCs w:val="18"/>
        </w:rPr>
        <w:t xml:space="preserve"> </w:t>
      </w:r>
      <w:r w:rsidRPr="00D35FD2">
        <w:rPr>
          <w:rFonts w:ascii="宋体" w:eastAsia="宋体" w:hAnsi="宋体" w:cs="宋体"/>
          <w:color w:val="000000"/>
          <w:kern w:val="0"/>
          <w:sz w:val="24"/>
          <w:szCs w:val="24"/>
        </w:rPr>
        <w:t>File( filename ).toPath();</w:t>
      </w:r>
    </w:p>
    <w:p w:rsidR="00DF2605" w:rsidRPr="00D35FD2" w:rsidRDefault="00DF2605" w:rsidP="00DF2605">
      <w:pPr>
        <w:widowControl/>
        <w:jc w:val="left"/>
        <w:rPr>
          <w:rFonts w:ascii="Consolas" w:eastAsia="宋体" w:hAnsi="Consolas" w:cs="宋体"/>
          <w:color w:val="000000"/>
          <w:kern w:val="0"/>
          <w:sz w:val="18"/>
          <w:szCs w:val="18"/>
        </w:rPr>
      </w:pPr>
      <w:r w:rsidRPr="00D35FD2">
        <w:rPr>
          <w:rFonts w:ascii="宋体" w:eastAsia="宋体" w:hAnsi="宋体" w:cs="宋体"/>
          <w:color w:val="000000"/>
          <w:kern w:val="0"/>
          <w:sz w:val="24"/>
          <w:szCs w:val="24"/>
        </w:rPr>
        <w:t>try( Stream&lt; String &gt; lines = Files.lines( path, StandardCharsets.UTF_8 ) ) {</w:t>
      </w:r>
    </w:p>
    <w:p w:rsidR="00DF2605" w:rsidRPr="00D35FD2" w:rsidRDefault="00DF2605" w:rsidP="00DF2605">
      <w:pPr>
        <w:widowControl/>
        <w:jc w:val="left"/>
        <w:rPr>
          <w:rFonts w:ascii="Consolas" w:eastAsia="宋体" w:hAnsi="Consolas" w:cs="宋体"/>
          <w:color w:val="000000"/>
          <w:kern w:val="0"/>
          <w:sz w:val="18"/>
          <w:szCs w:val="18"/>
        </w:rPr>
      </w:pPr>
      <w:r w:rsidRPr="00D35FD2">
        <w:rPr>
          <w:rFonts w:ascii="宋体" w:eastAsia="宋体" w:hAnsi="宋体" w:cs="宋体"/>
          <w:color w:val="000000"/>
          <w:kern w:val="0"/>
          <w:sz w:val="24"/>
          <w:szCs w:val="24"/>
        </w:rPr>
        <w:t>    lines.onClose( () -&gt; System.out.println("Done!") ).forEach( System.out::println );</w:t>
      </w:r>
    </w:p>
    <w:p w:rsidR="00DF2605" w:rsidRPr="00D35FD2" w:rsidRDefault="00DF2605" w:rsidP="00DF2605">
      <w:pPr>
        <w:widowControl/>
        <w:jc w:val="left"/>
        <w:rPr>
          <w:rFonts w:ascii="Consolas" w:eastAsia="宋体" w:hAnsi="Consolas" w:cs="宋体"/>
          <w:color w:val="000000"/>
          <w:kern w:val="0"/>
          <w:sz w:val="18"/>
          <w:szCs w:val="18"/>
        </w:rPr>
      </w:pPr>
      <w:r w:rsidRPr="00D35FD2">
        <w:rPr>
          <w:rFonts w:ascii="宋体" w:eastAsia="宋体" w:hAnsi="宋体" w:cs="宋体"/>
          <w:color w:val="000000"/>
          <w:kern w:val="0"/>
          <w:sz w:val="24"/>
          <w:szCs w:val="24"/>
        </w:rPr>
        <w:t>}</w:t>
      </w:r>
    </w:p>
    <w:p w:rsidR="00DF2605" w:rsidRDefault="00DF2605" w:rsidP="00DF2605">
      <w:pPr>
        <w:pStyle w:val="a7"/>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lastRenderedPageBreak/>
        <w:t>对一个stream对象调用onClose方法会返回一个在原有功能基础上新增了关闭功能的stream对象，当对stream对象调用close()方法时，与关闭相关的处理器就会执行。</w:t>
      </w:r>
    </w:p>
    <w:p w:rsidR="00DF2605" w:rsidRDefault="00DF2605" w:rsidP="00DF2605">
      <w:pPr>
        <w:pStyle w:val="a7"/>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Stream API、</w:t>
      </w:r>
      <w:r w:rsidRPr="002D4C49">
        <w:rPr>
          <w:rFonts w:ascii="微软雅黑" w:eastAsia="微软雅黑" w:hAnsi="微软雅黑" w:hint="eastAsia"/>
          <w:color w:val="000000"/>
          <w:sz w:val="21"/>
          <w:szCs w:val="21"/>
          <w:bdr w:val="none" w:sz="0" w:space="0" w:color="auto" w:frame="1"/>
        </w:rPr>
        <w:t>Lambda表达式</w:t>
      </w:r>
      <w:r>
        <w:rPr>
          <w:rFonts w:ascii="微软雅黑" w:eastAsia="微软雅黑" w:hAnsi="微软雅黑" w:hint="eastAsia"/>
          <w:color w:val="000000"/>
          <w:sz w:val="21"/>
          <w:szCs w:val="21"/>
        </w:rPr>
        <w:t>与</w:t>
      </w:r>
      <w:r w:rsidRPr="002D4C49">
        <w:rPr>
          <w:rFonts w:ascii="微软雅黑" w:eastAsia="微软雅黑" w:hAnsi="微软雅黑" w:hint="eastAsia"/>
          <w:color w:val="000000"/>
          <w:sz w:val="21"/>
          <w:szCs w:val="21"/>
          <w:bdr w:val="none" w:sz="0" w:space="0" w:color="auto" w:frame="1"/>
        </w:rPr>
        <w:t>方法引用</w:t>
      </w:r>
      <w:r>
        <w:rPr>
          <w:rFonts w:ascii="微软雅黑" w:eastAsia="微软雅黑" w:hAnsi="微软雅黑" w:hint="eastAsia"/>
          <w:color w:val="000000"/>
          <w:sz w:val="21"/>
          <w:szCs w:val="21"/>
        </w:rPr>
        <w:t>在</w:t>
      </w:r>
      <w:r w:rsidRPr="002D4C49">
        <w:rPr>
          <w:rFonts w:ascii="微软雅黑" w:eastAsia="微软雅黑" w:hAnsi="微软雅黑" w:hint="eastAsia"/>
          <w:color w:val="000000"/>
          <w:sz w:val="21"/>
          <w:szCs w:val="21"/>
          <w:bdr w:val="none" w:sz="0" w:space="0" w:color="auto" w:frame="1"/>
        </w:rPr>
        <w:t>接口默认方法与静态方法</w:t>
      </w:r>
      <w:r>
        <w:rPr>
          <w:rFonts w:ascii="微软雅黑" w:eastAsia="微软雅黑" w:hAnsi="微软雅黑" w:hint="eastAsia"/>
          <w:color w:val="000000"/>
          <w:sz w:val="21"/>
          <w:szCs w:val="21"/>
        </w:rPr>
        <w:t>的配合下是Java 8对现代软件开发范式的回应。</w:t>
      </w:r>
    </w:p>
    <w:p w:rsidR="00DF2605" w:rsidRDefault="00DF2605" w:rsidP="00DF2605">
      <w:pPr>
        <w:pStyle w:val="4"/>
        <w:shd w:val="clear" w:color="auto" w:fill="FFFFFF"/>
        <w:spacing w:before="0" w:after="0" w:line="360" w:lineRule="atLeast"/>
        <w:rPr>
          <w:rFonts w:ascii="微软雅黑" w:eastAsia="微软雅黑" w:hAnsi="微软雅黑"/>
          <w:b w:val="0"/>
          <w:bCs w:val="0"/>
          <w:color w:val="000000"/>
        </w:rPr>
      </w:pPr>
      <w:r>
        <w:rPr>
          <w:rFonts w:ascii="微软雅黑" w:eastAsia="微软雅黑" w:hAnsi="微软雅黑" w:hint="eastAsia"/>
          <w:b w:val="0"/>
          <w:bCs w:val="0"/>
          <w:color w:val="000000"/>
        </w:rPr>
        <w:t>Date/Time API</w:t>
      </w:r>
      <w:r>
        <w:rPr>
          <w:rStyle w:val="apple-converted-space"/>
          <w:rFonts w:ascii="微软雅黑" w:eastAsia="微软雅黑" w:hAnsi="微软雅黑" w:hint="eastAsia"/>
          <w:b w:val="0"/>
          <w:bCs w:val="0"/>
          <w:color w:val="000000"/>
        </w:rPr>
        <w:t> </w:t>
      </w:r>
    </w:p>
    <w:p w:rsidR="00DF2605" w:rsidRDefault="00DF2605" w:rsidP="00DF2605">
      <w:pPr>
        <w:pStyle w:val="a7"/>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Java 8通过发布</w:t>
      </w:r>
      <w:r w:rsidRPr="002D4C49">
        <w:rPr>
          <w:rFonts w:ascii="微软雅黑" w:eastAsia="微软雅黑" w:hAnsi="微软雅黑" w:hint="eastAsia"/>
          <w:color w:val="000000"/>
          <w:sz w:val="21"/>
          <w:szCs w:val="21"/>
          <w:bdr w:val="none" w:sz="0" w:space="0" w:color="auto" w:frame="1"/>
        </w:rPr>
        <w:t>新的Date-Time API (JSR 310)</w:t>
      </w:r>
      <w:r>
        <w:rPr>
          <w:rFonts w:ascii="微软雅黑" w:eastAsia="微软雅黑" w:hAnsi="微软雅黑" w:hint="eastAsia"/>
          <w:color w:val="000000"/>
          <w:sz w:val="21"/>
          <w:szCs w:val="21"/>
        </w:rPr>
        <w:t>来进一步加强对日期与时间的处理。对日期与时间的操作一直是Java程序员最痛苦的地方之一。标准的 java.util.Date以及后来的java.util.Calendar一点没有改善这种情况（可以这么说，它们一定程度上更加复杂）。</w:t>
      </w:r>
    </w:p>
    <w:p w:rsidR="00DF2605" w:rsidRDefault="00DF2605" w:rsidP="00DF2605">
      <w:pPr>
        <w:pStyle w:val="a7"/>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这种情况直接导致了</w:t>
      </w:r>
      <w:r w:rsidRPr="002D4C49">
        <w:rPr>
          <w:rFonts w:ascii="微软雅黑" w:eastAsia="微软雅黑" w:hAnsi="微软雅黑" w:hint="eastAsia"/>
          <w:color w:val="000000"/>
          <w:sz w:val="21"/>
          <w:szCs w:val="21"/>
          <w:bdr w:val="none" w:sz="0" w:space="0" w:color="auto" w:frame="1"/>
        </w:rPr>
        <w:t>Joda-Time</w:t>
      </w:r>
      <w:r>
        <w:rPr>
          <w:rFonts w:ascii="微软雅黑" w:eastAsia="微软雅黑" w:hAnsi="微软雅黑" w:hint="eastAsia"/>
          <w:color w:val="000000"/>
          <w:sz w:val="21"/>
          <w:szCs w:val="21"/>
        </w:rPr>
        <w:t>——一个可替换标准日期/时间处理且功能非常强大的Java API的诞生。Java 8</w:t>
      </w:r>
      <w:r w:rsidRPr="002D4C49">
        <w:rPr>
          <w:rFonts w:ascii="微软雅黑" w:eastAsia="微软雅黑" w:hAnsi="微软雅黑" w:hint="eastAsia"/>
          <w:color w:val="000000"/>
          <w:sz w:val="21"/>
          <w:szCs w:val="21"/>
          <w:bdr w:val="none" w:sz="0" w:space="0" w:color="auto" w:frame="1"/>
        </w:rPr>
        <w:t>新的Date-Time API (JSR 310)</w:t>
      </w:r>
      <w:r>
        <w:rPr>
          <w:rFonts w:ascii="微软雅黑" w:eastAsia="微软雅黑" w:hAnsi="微软雅黑" w:hint="eastAsia"/>
          <w:color w:val="000000"/>
          <w:sz w:val="21"/>
          <w:szCs w:val="21"/>
        </w:rPr>
        <w:t>在很大程度上受到</w:t>
      </w:r>
      <w:r w:rsidRPr="002D4C49">
        <w:rPr>
          <w:rFonts w:ascii="微软雅黑" w:eastAsia="微软雅黑" w:hAnsi="微软雅黑" w:hint="eastAsia"/>
          <w:color w:val="000000"/>
          <w:sz w:val="21"/>
          <w:szCs w:val="21"/>
          <w:bdr w:val="none" w:sz="0" w:space="0" w:color="auto" w:frame="1"/>
        </w:rPr>
        <w:t>Joda-Time</w:t>
      </w:r>
      <w:r>
        <w:rPr>
          <w:rFonts w:ascii="微软雅黑" w:eastAsia="微软雅黑" w:hAnsi="微软雅黑" w:hint="eastAsia"/>
          <w:color w:val="000000"/>
          <w:sz w:val="21"/>
          <w:szCs w:val="21"/>
        </w:rPr>
        <w:t>的影响，并且吸取了其精髓。新的java.time包涵盖了</w:t>
      </w:r>
      <w:r w:rsidRPr="002D4C49">
        <w:rPr>
          <w:rFonts w:ascii="微软雅黑" w:eastAsia="微软雅黑" w:hAnsi="微软雅黑" w:hint="eastAsia"/>
          <w:color w:val="000000"/>
          <w:sz w:val="21"/>
          <w:szCs w:val="21"/>
          <w:bdr w:val="none" w:sz="0" w:space="0" w:color="auto" w:frame="1"/>
        </w:rPr>
        <w:t>所有处理日期，时间，日期/时间，时区，时刻（instants），过程（during）与时钟（clock）的操作</w:t>
      </w:r>
      <w:r>
        <w:rPr>
          <w:rFonts w:ascii="微软雅黑" w:eastAsia="微软雅黑" w:hAnsi="微软雅黑" w:hint="eastAsia"/>
          <w:color w:val="000000"/>
          <w:sz w:val="21"/>
          <w:szCs w:val="21"/>
        </w:rPr>
        <w:t>。在设计新版API时，十分注重与旧版API的兼容性：不允许有任何的改变（从java.util.Calendar中得到的深刻教训）。如果需要修改，会返回这个类的一个新实例。</w:t>
      </w:r>
    </w:p>
    <w:p w:rsidR="00DF2605" w:rsidRDefault="00DF2605" w:rsidP="00DF2605">
      <w:pPr>
        <w:pStyle w:val="a7"/>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让我们用例子来看一下新版API主要类的使用方法。第一个是Clock类，它通过指定一个时区，然后就可以获取到当前的时刻，日期与时间。Clock可以替换System.currentTimeMillis()与TimeZone.getDefault()。</w:t>
      </w:r>
    </w:p>
    <w:p w:rsidR="00DF2605" w:rsidRPr="002D4C49" w:rsidRDefault="00DF2605" w:rsidP="00DF2605">
      <w:pPr>
        <w:widowControl/>
        <w:jc w:val="left"/>
        <w:rPr>
          <w:rFonts w:ascii="Consolas" w:eastAsia="宋体" w:hAnsi="Consolas" w:cs="宋体"/>
          <w:color w:val="000000"/>
          <w:kern w:val="0"/>
          <w:sz w:val="18"/>
          <w:szCs w:val="18"/>
        </w:rPr>
      </w:pPr>
      <w:r w:rsidRPr="002D4C49">
        <w:rPr>
          <w:rFonts w:ascii="宋体" w:eastAsia="宋体" w:hAnsi="宋体" w:cs="宋体"/>
          <w:color w:val="000000"/>
          <w:kern w:val="0"/>
          <w:sz w:val="24"/>
          <w:szCs w:val="24"/>
        </w:rPr>
        <w:t>final</w:t>
      </w:r>
      <w:r w:rsidRPr="002D4C49">
        <w:rPr>
          <w:rFonts w:ascii="Consolas" w:eastAsia="宋体" w:hAnsi="Consolas" w:cs="宋体"/>
          <w:color w:val="000000"/>
          <w:kern w:val="0"/>
          <w:sz w:val="18"/>
          <w:szCs w:val="18"/>
        </w:rPr>
        <w:t xml:space="preserve"> </w:t>
      </w:r>
      <w:r w:rsidRPr="002D4C49">
        <w:rPr>
          <w:rFonts w:ascii="宋体" w:eastAsia="宋体" w:hAnsi="宋体" w:cs="宋体"/>
          <w:color w:val="000000"/>
          <w:kern w:val="0"/>
          <w:sz w:val="24"/>
          <w:szCs w:val="24"/>
        </w:rPr>
        <w:t>Clock clock = Clock.systemUTC();</w:t>
      </w:r>
    </w:p>
    <w:p w:rsidR="00DF2605" w:rsidRPr="002D4C49" w:rsidRDefault="00DF2605" w:rsidP="00DF2605">
      <w:pPr>
        <w:widowControl/>
        <w:jc w:val="left"/>
        <w:rPr>
          <w:rFonts w:ascii="Consolas" w:eastAsia="宋体" w:hAnsi="Consolas" w:cs="宋体"/>
          <w:color w:val="000000"/>
          <w:kern w:val="0"/>
          <w:sz w:val="18"/>
          <w:szCs w:val="18"/>
        </w:rPr>
      </w:pPr>
      <w:r w:rsidRPr="002D4C49">
        <w:rPr>
          <w:rFonts w:ascii="宋体" w:eastAsia="宋体" w:hAnsi="宋体" w:cs="宋体"/>
          <w:color w:val="000000"/>
          <w:kern w:val="0"/>
          <w:sz w:val="24"/>
          <w:szCs w:val="24"/>
        </w:rPr>
        <w:t>System.out.println( clock.instant() );</w:t>
      </w:r>
    </w:p>
    <w:p w:rsidR="00DF2605" w:rsidRPr="002D4C49" w:rsidRDefault="00DF2605" w:rsidP="00DF2605">
      <w:pPr>
        <w:widowControl/>
        <w:jc w:val="left"/>
        <w:rPr>
          <w:rFonts w:ascii="Consolas" w:eastAsia="宋体" w:hAnsi="Consolas" w:cs="宋体"/>
          <w:color w:val="000000"/>
          <w:kern w:val="0"/>
          <w:sz w:val="18"/>
          <w:szCs w:val="18"/>
        </w:rPr>
      </w:pPr>
      <w:r w:rsidRPr="002D4C49">
        <w:rPr>
          <w:rFonts w:ascii="宋体" w:eastAsia="宋体" w:hAnsi="宋体" w:cs="宋体"/>
          <w:color w:val="000000"/>
          <w:kern w:val="0"/>
          <w:sz w:val="24"/>
          <w:szCs w:val="24"/>
        </w:rPr>
        <w:t>System.out.println( clock.millis() );</w:t>
      </w:r>
    </w:p>
    <w:p w:rsidR="00DF2605" w:rsidRDefault="00DF2605" w:rsidP="00DF2605">
      <w:r>
        <w:rPr>
          <w:rFonts w:hint="eastAsia"/>
        </w:rPr>
        <w:t>控制台输出</w:t>
      </w:r>
    </w:p>
    <w:p w:rsidR="00DF2605" w:rsidRPr="00B35B59" w:rsidRDefault="00DF2605" w:rsidP="00DF2605">
      <w:pPr>
        <w:widowControl/>
        <w:jc w:val="left"/>
        <w:rPr>
          <w:rFonts w:ascii="Consolas" w:eastAsia="宋体" w:hAnsi="Consolas" w:cs="宋体"/>
          <w:color w:val="000000"/>
          <w:kern w:val="0"/>
          <w:sz w:val="18"/>
          <w:szCs w:val="18"/>
        </w:rPr>
      </w:pPr>
      <w:r w:rsidRPr="00B35B59">
        <w:rPr>
          <w:rFonts w:ascii="宋体" w:eastAsia="宋体" w:hAnsi="宋体" w:cs="宋体"/>
          <w:color w:val="000000"/>
          <w:kern w:val="0"/>
          <w:sz w:val="24"/>
          <w:szCs w:val="24"/>
        </w:rPr>
        <w:t>2014-04-12T15:19:29.282Z</w:t>
      </w:r>
    </w:p>
    <w:p w:rsidR="00DF2605" w:rsidRPr="00B35B59" w:rsidRDefault="00DF2605" w:rsidP="00DF2605">
      <w:pPr>
        <w:widowControl/>
        <w:jc w:val="left"/>
        <w:rPr>
          <w:rFonts w:ascii="Consolas" w:eastAsia="宋体" w:hAnsi="Consolas" w:cs="宋体"/>
          <w:color w:val="000000"/>
          <w:kern w:val="0"/>
          <w:sz w:val="18"/>
          <w:szCs w:val="18"/>
        </w:rPr>
      </w:pPr>
      <w:r w:rsidRPr="00B35B59">
        <w:rPr>
          <w:rFonts w:ascii="宋体" w:eastAsia="宋体" w:hAnsi="宋体" w:cs="宋体"/>
          <w:color w:val="000000"/>
          <w:kern w:val="0"/>
          <w:sz w:val="24"/>
          <w:szCs w:val="24"/>
        </w:rPr>
        <w:t>1397315969360</w:t>
      </w:r>
    </w:p>
    <w:p w:rsidR="00DF2605" w:rsidRDefault="00DF2605" w:rsidP="00DF2605">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我们需要关注的其他类是LocaleDate与LocalTime。LocaleDate只持有ISO-8601格式</w:t>
      </w:r>
      <w:r>
        <w:rPr>
          <w:rFonts w:ascii="微软雅黑" w:eastAsia="微软雅黑" w:hAnsi="微软雅黑" w:hint="eastAsia"/>
          <w:color w:val="000000"/>
          <w:szCs w:val="21"/>
          <w:shd w:val="clear" w:color="auto" w:fill="FFFFFF"/>
        </w:rPr>
        <w:lastRenderedPageBreak/>
        <w:t>且无时区信息的日期部分。相应的，LocaleTime只持有ISO-8601格式且无时区信息的时间部分。LocaleDate与LocalTime都可以从Clock中得到</w:t>
      </w:r>
    </w:p>
    <w:p w:rsidR="00DF2605" w:rsidRPr="00766BB6" w:rsidRDefault="00DF2605" w:rsidP="00DF2605">
      <w:pPr>
        <w:widowControl/>
        <w:jc w:val="left"/>
        <w:rPr>
          <w:rFonts w:ascii="Consolas" w:eastAsia="宋体" w:hAnsi="Consolas" w:cs="宋体"/>
          <w:color w:val="000000"/>
          <w:kern w:val="0"/>
          <w:sz w:val="18"/>
          <w:szCs w:val="18"/>
        </w:rPr>
      </w:pPr>
      <w:r w:rsidRPr="00766BB6">
        <w:rPr>
          <w:rFonts w:ascii="宋体" w:eastAsia="宋体" w:hAnsi="宋体" w:cs="宋体"/>
          <w:color w:val="000000"/>
          <w:kern w:val="0"/>
          <w:sz w:val="24"/>
          <w:szCs w:val="24"/>
        </w:rPr>
        <w:t>// Get the local date and local time</w:t>
      </w:r>
    </w:p>
    <w:p w:rsidR="00DF2605" w:rsidRPr="00766BB6" w:rsidRDefault="00DF2605" w:rsidP="00DF2605">
      <w:pPr>
        <w:widowControl/>
        <w:jc w:val="left"/>
        <w:rPr>
          <w:rFonts w:ascii="Consolas" w:eastAsia="宋体" w:hAnsi="Consolas" w:cs="宋体"/>
          <w:color w:val="000000"/>
          <w:kern w:val="0"/>
          <w:sz w:val="18"/>
          <w:szCs w:val="18"/>
        </w:rPr>
      </w:pPr>
      <w:r w:rsidRPr="00766BB6">
        <w:rPr>
          <w:rFonts w:ascii="宋体" w:eastAsia="宋体" w:hAnsi="宋体" w:cs="宋体"/>
          <w:color w:val="000000"/>
          <w:kern w:val="0"/>
          <w:sz w:val="24"/>
          <w:szCs w:val="24"/>
        </w:rPr>
        <w:t>final</w:t>
      </w:r>
      <w:r w:rsidRPr="00766BB6">
        <w:rPr>
          <w:rFonts w:ascii="Consolas" w:eastAsia="宋体" w:hAnsi="Consolas" w:cs="宋体"/>
          <w:color w:val="000000"/>
          <w:kern w:val="0"/>
          <w:sz w:val="18"/>
          <w:szCs w:val="18"/>
        </w:rPr>
        <w:t xml:space="preserve"> </w:t>
      </w:r>
      <w:r w:rsidRPr="00766BB6">
        <w:rPr>
          <w:rFonts w:ascii="宋体" w:eastAsia="宋体" w:hAnsi="宋体" w:cs="宋体"/>
          <w:color w:val="000000"/>
          <w:kern w:val="0"/>
          <w:sz w:val="24"/>
          <w:szCs w:val="24"/>
        </w:rPr>
        <w:t>LocalDate date = LocalDate.now();</w:t>
      </w:r>
    </w:p>
    <w:p w:rsidR="00DF2605" w:rsidRPr="00766BB6" w:rsidRDefault="00DF2605" w:rsidP="00DF2605">
      <w:pPr>
        <w:widowControl/>
        <w:jc w:val="left"/>
        <w:rPr>
          <w:rFonts w:ascii="Consolas" w:eastAsia="宋体" w:hAnsi="Consolas" w:cs="宋体"/>
          <w:color w:val="000000"/>
          <w:kern w:val="0"/>
          <w:sz w:val="18"/>
          <w:szCs w:val="18"/>
        </w:rPr>
      </w:pPr>
      <w:r w:rsidRPr="00766BB6">
        <w:rPr>
          <w:rFonts w:ascii="宋体" w:eastAsia="宋体" w:hAnsi="宋体" w:cs="宋体"/>
          <w:color w:val="000000"/>
          <w:kern w:val="0"/>
          <w:sz w:val="24"/>
          <w:szCs w:val="24"/>
        </w:rPr>
        <w:t>final</w:t>
      </w:r>
      <w:r w:rsidRPr="00766BB6">
        <w:rPr>
          <w:rFonts w:ascii="Consolas" w:eastAsia="宋体" w:hAnsi="Consolas" w:cs="宋体"/>
          <w:color w:val="000000"/>
          <w:kern w:val="0"/>
          <w:sz w:val="18"/>
          <w:szCs w:val="18"/>
        </w:rPr>
        <w:t xml:space="preserve"> </w:t>
      </w:r>
      <w:r w:rsidRPr="00766BB6">
        <w:rPr>
          <w:rFonts w:ascii="宋体" w:eastAsia="宋体" w:hAnsi="宋体" w:cs="宋体"/>
          <w:color w:val="000000"/>
          <w:kern w:val="0"/>
          <w:sz w:val="24"/>
          <w:szCs w:val="24"/>
        </w:rPr>
        <w:t>LocalDate dateFromClock = LocalDate.now( clock );</w:t>
      </w:r>
    </w:p>
    <w:p w:rsidR="00DF2605" w:rsidRPr="00766BB6" w:rsidRDefault="00DF2605" w:rsidP="00DF2605">
      <w:pPr>
        <w:widowControl/>
        <w:jc w:val="left"/>
        <w:rPr>
          <w:rFonts w:ascii="Consolas" w:eastAsia="宋体" w:hAnsi="Consolas" w:cs="宋体"/>
          <w:color w:val="000000"/>
          <w:kern w:val="0"/>
          <w:sz w:val="18"/>
          <w:szCs w:val="18"/>
        </w:rPr>
      </w:pPr>
      <w:r w:rsidRPr="00766BB6">
        <w:rPr>
          <w:rFonts w:ascii="宋体" w:eastAsia="宋体" w:hAnsi="宋体" w:cs="宋体"/>
          <w:color w:val="000000"/>
          <w:kern w:val="0"/>
          <w:sz w:val="24"/>
          <w:szCs w:val="24"/>
        </w:rPr>
        <w:t>        </w:t>
      </w:r>
      <w:r w:rsidRPr="00766BB6">
        <w:rPr>
          <w:rFonts w:ascii="Consolas" w:eastAsia="宋体" w:hAnsi="Consolas" w:cs="宋体"/>
          <w:color w:val="000000"/>
          <w:kern w:val="0"/>
          <w:sz w:val="18"/>
          <w:szCs w:val="18"/>
        </w:rPr>
        <w:t> </w:t>
      </w:r>
    </w:p>
    <w:p w:rsidR="00DF2605" w:rsidRPr="00766BB6" w:rsidRDefault="00DF2605" w:rsidP="00DF2605">
      <w:pPr>
        <w:widowControl/>
        <w:jc w:val="left"/>
        <w:rPr>
          <w:rFonts w:ascii="Consolas" w:eastAsia="宋体" w:hAnsi="Consolas" w:cs="宋体"/>
          <w:color w:val="000000"/>
          <w:kern w:val="0"/>
          <w:sz w:val="18"/>
          <w:szCs w:val="18"/>
        </w:rPr>
      </w:pPr>
      <w:r w:rsidRPr="00766BB6">
        <w:rPr>
          <w:rFonts w:ascii="宋体" w:eastAsia="宋体" w:hAnsi="宋体" w:cs="宋体"/>
          <w:color w:val="000000"/>
          <w:kern w:val="0"/>
          <w:sz w:val="24"/>
          <w:szCs w:val="24"/>
        </w:rPr>
        <w:t>System.out.println( date );</w:t>
      </w:r>
    </w:p>
    <w:p w:rsidR="00DF2605" w:rsidRPr="00766BB6" w:rsidRDefault="00DF2605" w:rsidP="00DF2605">
      <w:pPr>
        <w:widowControl/>
        <w:jc w:val="left"/>
        <w:rPr>
          <w:rFonts w:ascii="Consolas" w:eastAsia="宋体" w:hAnsi="Consolas" w:cs="宋体"/>
          <w:color w:val="000000"/>
          <w:kern w:val="0"/>
          <w:sz w:val="18"/>
          <w:szCs w:val="18"/>
        </w:rPr>
      </w:pPr>
      <w:r w:rsidRPr="00766BB6">
        <w:rPr>
          <w:rFonts w:ascii="宋体" w:eastAsia="宋体" w:hAnsi="宋体" w:cs="宋体"/>
          <w:color w:val="000000"/>
          <w:kern w:val="0"/>
          <w:sz w:val="24"/>
          <w:szCs w:val="24"/>
        </w:rPr>
        <w:t>System.out.println( dateFromClock );</w:t>
      </w:r>
    </w:p>
    <w:p w:rsidR="00DF2605" w:rsidRPr="00766BB6" w:rsidRDefault="00DF2605" w:rsidP="00DF2605">
      <w:pPr>
        <w:widowControl/>
        <w:jc w:val="left"/>
        <w:rPr>
          <w:rFonts w:ascii="Consolas" w:eastAsia="宋体" w:hAnsi="Consolas" w:cs="宋体"/>
          <w:color w:val="000000"/>
          <w:kern w:val="0"/>
          <w:sz w:val="18"/>
          <w:szCs w:val="18"/>
        </w:rPr>
      </w:pPr>
      <w:r w:rsidRPr="00766BB6">
        <w:rPr>
          <w:rFonts w:ascii="宋体" w:eastAsia="宋体" w:hAnsi="宋体" w:cs="宋体"/>
          <w:color w:val="000000"/>
          <w:kern w:val="0"/>
          <w:sz w:val="24"/>
          <w:szCs w:val="24"/>
        </w:rPr>
        <w:t>        </w:t>
      </w:r>
      <w:r w:rsidRPr="00766BB6">
        <w:rPr>
          <w:rFonts w:ascii="Consolas" w:eastAsia="宋体" w:hAnsi="Consolas" w:cs="宋体"/>
          <w:color w:val="000000"/>
          <w:kern w:val="0"/>
          <w:sz w:val="18"/>
          <w:szCs w:val="18"/>
        </w:rPr>
        <w:t> </w:t>
      </w:r>
    </w:p>
    <w:p w:rsidR="00DF2605" w:rsidRPr="00766BB6" w:rsidRDefault="00DF2605" w:rsidP="00DF2605">
      <w:pPr>
        <w:widowControl/>
        <w:jc w:val="left"/>
        <w:rPr>
          <w:rFonts w:ascii="Consolas" w:eastAsia="宋体" w:hAnsi="Consolas" w:cs="宋体"/>
          <w:color w:val="000000"/>
          <w:kern w:val="0"/>
          <w:sz w:val="18"/>
          <w:szCs w:val="18"/>
        </w:rPr>
      </w:pPr>
      <w:r w:rsidRPr="00766BB6">
        <w:rPr>
          <w:rFonts w:ascii="宋体" w:eastAsia="宋体" w:hAnsi="宋体" w:cs="宋体"/>
          <w:color w:val="000000"/>
          <w:kern w:val="0"/>
          <w:sz w:val="24"/>
          <w:szCs w:val="24"/>
        </w:rPr>
        <w:t>// Get the local date and local time</w:t>
      </w:r>
    </w:p>
    <w:p w:rsidR="00DF2605" w:rsidRPr="00766BB6" w:rsidRDefault="00DF2605" w:rsidP="00DF2605">
      <w:pPr>
        <w:widowControl/>
        <w:jc w:val="left"/>
        <w:rPr>
          <w:rFonts w:ascii="Consolas" w:eastAsia="宋体" w:hAnsi="Consolas" w:cs="宋体"/>
          <w:color w:val="000000"/>
          <w:kern w:val="0"/>
          <w:sz w:val="18"/>
          <w:szCs w:val="18"/>
        </w:rPr>
      </w:pPr>
      <w:r w:rsidRPr="00766BB6">
        <w:rPr>
          <w:rFonts w:ascii="宋体" w:eastAsia="宋体" w:hAnsi="宋体" w:cs="宋体"/>
          <w:color w:val="000000"/>
          <w:kern w:val="0"/>
          <w:sz w:val="24"/>
          <w:szCs w:val="24"/>
        </w:rPr>
        <w:t>final</w:t>
      </w:r>
      <w:r w:rsidRPr="00766BB6">
        <w:rPr>
          <w:rFonts w:ascii="Consolas" w:eastAsia="宋体" w:hAnsi="Consolas" w:cs="宋体"/>
          <w:color w:val="000000"/>
          <w:kern w:val="0"/>
          <w:sz w:val="18"/>
          <w:szCs w:val="18"/>
        </w:rPr>
        <w:t xml:space="preserve"> </w:t>
      </w:r>
      <w:r w:rsidRPr="00766BB6">
        <w:rPr>
          <w:rFonts w:ascii="宋体" w:eastAsia="宋体" w:hAnsi="宋体" w:cs="宋体"/>
          <w:color w:val="000000"/>
          <w:kern w:val="0"/>
          <w:sz w:val="24"/>
          <w:szCs w:val="24"/>
        </w:rPr>
        <w:t>LocalTime time = LocalTime.now();</w:t>
      </w:r>
    </w:p>
    <w:p w:rsidR="00DF2605" w:rsidRPr="00766BB6" w:rsidRDefault="00DF2605" w:rsidP="00DF2605">
      <w:pPr>
        <w:widowControl/>
        <w:jc w:val="left"/>
        <w:rPr>
          <w:rFonts w:ascii="Consolas" w:eastAsia="宋体" w:hAnsi="Consolas" w:cs="宋体"/>
          <w:color w:val="000000"/>
          <w:kern w:val="0"/>
          <w:sz w:val="18"/>
          <w:szCs w:val="18"/>
        </w:rPr>
      </w:pPr>
      <w:r w:rsidRPr="00766BB6">
        <w:rPr>
          <w:rFonts w:ascii="宋体" w:eastAsia="宋体" w:hAnsi="宋体" w:cs="宋体"/>
          <w:color w:val="000000"/>
          <w:kern w:val="0"/>
          <w:sz w:val="24"/>
          <w:szCs w:val="24"/>
        </w:rPr>
        <w:t>final</w:t>
      </w:r>
      <w:r w:rsidRPr="00766BB6">
        <w:rPr>
          <w:rFonts w:ascii="Consolas" w:eastAsia="宋体" w:hAnsi="Consolas" w:cs="宋体"/>
          <w:color w:val="000000"/>
          <w:kern w:val="0"/>
          <w:sz w:val="18"/>
          <w:szCs w:val="18"/>
        </w:rPr>
        <w:t xml:space="preserve"> </w:t>
      </w:r>
      <w:r w:rsidRPr="00766BB6">
        <w:rPr>
          <w:rFonts w:ascii="宋体" w:eastAsia="宋体" w:hAnsi="宋体" w:cs="宋体"/>
          <w:color w:val="000000"/>
          <w:kern w:val="0"/>
          <w:sz w:val="24"/>
          <w:szCs w:val="24"/>
        </w:rPr>
        <w:t>LocalTime timeFromClock = LocalTime.now( clock );</w:t>
      </w:r>
    </w:p>
    <w:p w:rsidR="00DF2605" w:rsidRPr="00766BB6" w:rsidRDefault="00DF2605" w:rsidP="00DF2605">
      <w:pPr>
        <w:widowControl/>
        <w:jc w:val="left"/>
        <w:rPr>
          <w:rFonts w:ascii="Consolas" w:eastAsia="宋体" w:hAnsi="Consolas" w:cs="宋体"/>
          <w:color w:val="000000"/>
          <w:kern w:val="0"/>
          <w:sz w:val="18"/>
          <w:szCs w:val="18"/>
        </w:rPr>
      </w:pPr>
      <w:r w:rsidRPr="00766BB6">
        <w:rPr>
          <w:rFonts w:ascii="宋体" w:eastAsia="宋体" w:hAnsi="宋体" w:cs="宋体"/>
          <w:color w:val="000000"/>
          <w:kern w:val="0"/>
          <w:sz w:val="24"/>
          <w:szCs w:val="24"/>
        </w:rPr>
        <w:t>        </w:t>
      </w:r>
      <w:r w:rsidRPr="00766BB6">
        <w:rPr>
          <w:rFonts w:ascii="Consolas" w:eastAsia="宋体" w:hAnsi="Consolas" w:cs="宋体"/>
          <w:color w:val="000000"/>
          <w:kern w:val="0"/>
          <w:sz w:val="18"/>
          <w:szCs w:val="18"/>
        </w:rPr>
        <w:t> </w:t>
      </w:r>
    </w:p>
    <w:p w:rsidR="00DF2605" w:rsidRPr="00766BB6" w:rsidRDefault="00DF2605" w:rsidP="00DF2605">
      <w:pPr>
        <w:widowControl/>
        <w:jc w:val="left"/>
        <w:rPr>
          <w:rFonts w:ascii="Consolas" w:eastAsia="宋体" w:hAnsi="Consolas" w:cs="宋体"/>
          <w:color w:val="000000"/>
          <w:kern w:val="0"/>
          <w:sz w:val="18"/>
          <w:szCs w:val="18"/>
        </w:rPr>
      </w:pPr>
      <w:r w:rsidRPr="00766BB6">
        <w:rPr>
          <w:rFonts w:ascii="宋体" w:eastAsia="宋体" w:hAnsi="宋体" w:cs="宋体"/>
          <w:color w:val="000000"/>
          <w:kern w:val="0"/>
          <w:sz w:val="24"/>
          <w:szCs w:val="24"/>
        </w:rPr>
        <w:t>System.out.println( time );</w:t>
      </w:r>
    </w:p>
    <w:p w:rsidR="00DF2605" w:rsidRPr="00766BB6" w:rsidRDefault="00DF2605" w:rsidP="00DF2605">
      <w:pPr>
        <w:widowControl/>
        <w:jc w:val="left"/>
        <w:rPr>
          <w:rFonts w:ascii="Consolas" w:eastAsia="宋体" w:hAnsi="Consolas" w:cs="宋体"/>
          <w:color w:val="000000"/>
          <w:kern w:val="0"/>
          <w:sz w:val="18"/>
          <w:szCs w:val="18"/>
        </w:rPr>
      </w:pPr>
      <w:r w:rsidRPr="00766BB6">
        <w:rPr>
          <w:rFonts w:ascii="宋体" w:eastAsia="宋体" w:hAnsi="宋体" w:cs="宋体"/>
          <w:color w:val="000000"/>
          <w:kern w:val="0"/>
          <w:sz w:val="24"/>
          <w:szCs w:val="24"/>
        </w:rPr>
        <w:t>System.out.println( timeFromClock );</w:t>
      </w:r>
    </w:p>
    <w:p w:rsidR="00DF2605" w:rsidRDefault="00DF2605" w:rsidP="00DF2605">
      <w:r>
        <w:rPr>
          <w:rFonts w:hint="eastAsia"/>
        </w:rPr>
        <w:t>控制台输出</w:t>
      </w:r>
    </w:p>
    <w:p w:rsidR="00DF2605" w:rsidRPr="00C57F51" w:rsidRDefault="00DF2605" w:rsidP="00DF2605">
      <w:pPr>
        <w:widowControl/>
        <w:jc w:val="left"/>
        <w:rPr>
          <w:rFonts w:ascii="Consolas" w:eastAsia="宋体" w:hAnsi="Consolas" w:cs="宋体"/>
          <w:color w:val="000000"/>
          <w:kern w:val="0"/>
          <w:sz w:val="18"/>
          <w:szCs w:val="18"/>
        </w:rPr>
      </w:pPr>
      <w:r w:rsidRPr="00C57F51">
        <w:rPr>
          <w:rFonts w:ascii="宋体" w:eastAsia="宋体" w:hAnsi="宋体" w:cs="宋体"/>
          <w:color w:val="000000"/>
          <w:kern w:val="0"/>
          <w:sz w:val="24"/>
          <w:szCs w:val="24"/>
        </w:rPr>
        <w:t>2014-04-12</w:t>
      </w:r>
    </w:p>
    <w:p w:rsidR="00DF2605" w:rsidRPr="00C57F51" w:rsidRDefault="00DF2605" w:rsidP="00DF2605">
      <w:pPr>
        <w:widowControl/>
        <w:jc w:val="left"/>
        <w:rPr>
          <w:rFonts w:ascii="Consolas" w:eastAsia="宋体" w:hAnsi="Consolas" w:cs="宋体"/>
          <w:color w:val="000000"/>
          <w:kern w:val="0"/>
          <w:sz w:val="18"/>
          <w:szCs w:val="18"/>
        </w:rPr>
      </w:pPr>
      <w:r w:rsidRPr="00C57F51">
        <w:rPr>
          <w:rFonts w:ascii="宋体" w:eastAsia="宋体" w:hAnsi="宋体" w:cs="宋体"/>
          <w:color w:val="000000"/>
          <w:kern w:val="0"/>
          <w:sz w:val="24"/>
          <w:szCs w:val="24"/>
        </w:rPr>
        <w:t>2014-04-12</w:t>
      </w:r>
    </w:p>
    <w:p w:rsidR="00DF2605" w:rsidRPr="00C57F51" w:rsidRDefault="00DF2605" w:rsidP="00DF2605">
      <w:pPr>
        <w:widowControl/>
        <w:jc w:val="left"/>
        <w:rPr>
          <w:rFonts w:ascii="Consolas" w:eastAsia="宋体" w:hAnsi="Consolas" w:cs="宋体"/>
          <w:color w:val="000000"/>
          <w:kern w:val="0"/>
          <w:sz w:val="18"/>
          <w:szCs w:val="18"/>
        </w:rPr>
      </w:pPr>
      <w:r w:rsidRPr="00C57F51">
        <w:rPr>
          <w:rFonts w:ascii="宋体" w:eastAsia="宋体" w:hAnsi="宋体" w:cs="宋体"/>
          <w:color w:val="000000"/>
          <w:kern w:val="0"/>
          <w:sz w:val="24"/>
          <w:szCs w:val="24"/>
        </w:rPr>
        <w:t>11:25:54.568</w:t>
      </w:r>
    </w:p>
    <w:p w:rsidR="00DF2605" w:rsidRPr="00C57F51" w:rsidRDefault="00DF2605" w:rsidP="00DF2605">
      <w:pPr>
        <w:widowControl/>
        <w:jc w:val="left"/>
        <w:rPr>
          <w:rFonts w:ascii="Consolas" w:eastAsia="宋体" w:hAnsi="Consolas" w:cs="宋体"/>
          <w:color w:val="000000"/>
          <w:kern w:val="0"/>
          <w:sz w:val="18"/>
          <w:szCs w:val="18"/>
        </w:rPr>
      </w:pPr>
      <w:r w:rsidRPr="00C57F51">
        <w:rPr>
          <w:rFonts w:ascii="宋体" w:eastAsia="宋体" w:hAnsi="宋体" w:cs="宋体"/>
          <w:color w:val="000000"/>
          <w:kern w:val="0"/>
          <w:sz w:val="24"/>
          <w:szCs w:val="24"/>
        </w:rPr>
        <w:t>15:25:54.568</w:t>
      </w:r>
    </w:p>
    <w:p w:rsidR="00DF2605" w:rsidRDefault="00DF2605" w:rsidP="00DF2605">
      <w:pPr>
        <w:pStyle w:val="a7"/>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LocaleDateTime把LocaleDate与LocaleTime的功能合并起来，它持有的是ISO-8601格式无时区信息的日期与时间。下面是一个</w:t>
      </w:r>
      <w:r w:rsidRPr="00C57F51">
        <w:rPr>
          <w:rFonts w:ascii="微软雅黑" w:eastAsia="微软雅黑" w:hAnsi="微软雅黑" w:hint="eastAsia"/>
          <w:color w:val="000000"/>
          <w:sz w:val="21"/>
          <w:szCs w:val="21"/>
          <w:bdr w:val="none" w:sz="0" w:space="0" w:color="auto" w:frame="1"/>
        </w:rPr>
        <w:t>快速入门</w:t>
      </w:r>
      <w:r>
        <w:rPr>
          <w:rFonts w:ascii="微软雅黑" w:eastAsia="微软雅黑" w:hAnsi="微软雅黑" w:hint="eastAsia"/>
          <w:color w:val="000000"/>
          <w:sz w:val="21"/>
          <w:szCs w:val="21"/>
        </w:rPr>
        <w:t>的例子。</w:t>
      </w:r>
    </w:p>
    <w:tbl>
      <w:tblPr>
        <w:tblW w:w="9300" w:type="dxa"/>
        <w:tblCellMar>
          <w:left w:w="0" w:type="dxa"/>
          <w:right w:w="0" w:type="dxa"/>
        </w:tblCellMar>
        <w:tblLook w:val="04A0" w:firstRow="1" w:lastRow="0" w:firstColumn="1" w:lastColumn="0" w:noHBand="0" w:noVBand="1"/>
      </w:tblPr>
      <w:tblGrid>
        <w:gridCol w:w="420"/>
        <w:gridCol w:w="8880"/>
      </w:tblGrid>
      <w:tr w:rsidR="00DF2605" w:rsidTr="0083026D">
        <w:tc>
          <w:tcPr>
            <w:tcW w:w="0" w:type="auto"/>
            <w:vAlign w:val="center"/>
            <w:hideMark/>
          </w:tcPr>
          <w:p w:rsidR="00DF2605" w:rsidRDefault="00DF2605" w:rsidP="0083026D">
            <w:pPr>
              <w:rPr>
                <w:rFonts w:ascii="宋体" w:eastAsia="宋体" w:hAnsi="宋体"/>
                <w:sz w:val="24"/>
                <w:szCs w:val="24"/>
              </w:rPr>
            </w:pPr>
            <w:r>
              <w:t>1</w:t>
            </w:r>
          </w:p>
          <w:p w:rsidR="00DF2605" w:rsidRDefault="00DF2605" w:rsidP="0083026D">
            <w:r>
              <w:t>2</w:t>
            </w:r>
          </w:p>
          <w:p w:rsidR="00DF2605" w:rsidRDefault="00DF2605" w:rsidP="0083026D">
            <w:r>
              <w:t>3</w:t>
            </w:r>
          </w:p>
          <w:p w:rsidR="00DF2605" w:rsidRDefault="00DF2605" w:rsidP="0083026D">
            <w:r>
              <w:t>4</w:t>
            </w:r>
          </w:p>
          <w:p w:rsidR="00DF2605" w:rsidRDefault="00DF2605" w:rsidP="0083026D">
            <w:r>
              <w:t>5</w:t>
            </w:r>
          </w:p>
          <w:p w:rsidR="00DF2605" w:rsidRDefault="00DF2605" w:rsidP="0083026D">
            <w:r>
              <w:t>6</w:t>
            </w:r>
          </w:p>
        </w:tc>
        <w:tc>
          <w:tcPr>
            <w:tcW w:w="8880" w:type="dxa"/>
            <w:vAlign w:val="center"/>
            <w:hideMark/>
          </w:tcPr>
          <w:p w:rsidR="00DF2605" w:rsidRDefault="00DF2605" w:rsidP="0083026D">
            <w:r>
              <w:rPr>
                <w:rStyle w:val="HTML"/>
              </w:rPr>
              <w:t>// Get the local date/time</w:t>
            </w:r>
          </w:p>
          <w:p w:rsidR="00DF2605" w:rsidRDefault="00DF2605" w:rsidP="0083026D">
            <w:r>
              <w:rPr>
                <w:rStyle w:val="HTML"/>
              </w:rPr>
              <w:t>final</w:t>
            </w:r>
            <w:r>
              <w:t xml:space="preserve"> </w:t>
            </w:r>
            <w:r>
              <w:rPr>
                <w:rStyle w:val="HTML"/>
              </w:rPr>
              <w:t>LocalDateTime datetime = LocalDateTime.now();</w:t>
            </w:r>
          </w:p>
          <w:p w:rsidR="00DF2605" w:rsidRDefault="00DF2605" w:rsidP="0083026D">
            <w:r>
              <w:rPr>
                <w:rStyle w:val="HTML"/>
              </w:rPr>
              <w:t>final</w:t>
            </w:r>
            <w:r>
              <w:t xml:space="preserve"> </w:t>
            </w:r>
            <w:r>
              <w:rPr>
                <w:rStyle w:val="HTML"/>
              </w:rPr>
              <w:t>LocalDateTime datetimeFromClock = LocalDateTime.now( clock );</w:t>
            </w:r>
          </w:p>
          <w:p w:rsidR="00DF2605" w:rsidRDefault="00DF2605" w:rsidP="0083026D">
            <w:r>
              <w:rPr>
                <w:rStyle w:val="HTML"/>
              </w:rPr>
              <w:t>        </w:t>
            </w:r>
            <w:r>
              <w:t> </w:t>
            </w:r>
          </w:p>
          <w:p w:rsidR="00DF2605" w:rsidRDefault="00DF2605" w:rsidP="0083026D">
            <w:r>
              <w:rPr>
                <w:rStyle w:val="HTML"/>
              </w:rPr>
              <w:t>System.out.println( datetime );</w:t>
            </w:r>
          </w:p>
          <w:p w:rsidR="00DF2605" w:rsidRDefault="00DF2605" w:rsidP="0083026D">
            <w:r>
              <w:rPr>
                <w:rStyle w:val="HTML"/>
              </w:rPr>
              <w:t>System.out.println( datetimeFromClock );</w:t>
            </w:r>
          </w:p>
        </w:tc>
      </w:tr>
    </w:tbl>
    <w:p w:rsidR="00DF2605" w:rsidRDefault="00DF2605" w:rsidP="00DF2605">
      <w:pPr>
        <w:pStyle w:val="a7"/>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下面是程序在控制台上的输出：</w:t>
      </w:r>
    </w:p>
    <w:tbl>
      <w:tblPr>
        <w:tblW w:w="9300" w:type="dxa"/>
        <w:tblCellMar>
          <w:left w:w="0" w:type="dxa"/>
          <w:right w:w="0" w:type="dxa"/>
        </w:tblCellMar>
        <w:tblLook w:val="04A0" w:firstRow="1" w:lastRow="0" w:firstColumn="1" w:lastColumn="0" w:noHBand="0" w:noVBand="1"/>
      </w:tblPr>
      <w:tblGrid>
        <w:gridCol w:w="420"/>
        <w:gridCol w:w="8880"/>
      </w:tblGrid>
      <w:tr w:rsidR="00DF2605" w:rsidTr="0083026D">
        <w:tc>
          <w:tcPr>
            <w:tcW w:w="0" w:type="auto"/>
            <w:vAlign w:val="center"/>
            <w:hideMark/>
          </w:tcPr>
          <w:p w:rsidR="00DF2605" w:rsidRDefault="00DF2605" w:rsidP="0083026D">
            <w:pPr>
              <w:rPr>
                <w:rFonts w:ascii="宋体" w:eastAsia="宋体" w:hAnsi="宋体"/>
                <w:sz w:val="24"/>
                <w:szCs w:val="24"/>
              </w:rPr>
            </w:pPr>
            <w:r>
              <w:t>1</w:t>
            </w:r>
          </w:p>
          <w:p w:rsidR="00DF2605" w:rsidRDefault="00DF2605" w:rsidP="0083026D">
            <w:r>
              <w:t>2</w:t>
            </w:r>
          </w:p>
        </w:tc>
        <w:tc>
          <w:tcPr>
            <w:tcW w:w="8880" w:type="dxa"/>
            <w:vAlign w:val="center"/>
            <w:hideMark/>
          </w:tcPr>
          <w:p w:rsidR="00DF2605" w:rsidRDefault="00DF2605" w:rsidP="0083026D">
            <w:r>
              <w:rPr>
                <w:rStyle w:val="HTML"/>
              </w:rPr>
              <w:t>2014-04-12T11:37:52.309</w:t>
            </w:r>
          </w:p>
          <w:p w:rsidR="00DF2605" w:rsidRDefault="00DF2605" w:rsidP="0083026D">
            <w:r>
              <w:rPr>
                <w:rStyle w:val="HTML"/>
              </w:rPr>
              <w:t>2014-04-12T15:37:52.309</w:t>
            </w:r>
          </w:p>
        </w:tc>
      </w:tr>
    </w:tbl>
    <w:p w:rsidR="00DF2605" w:rsidRDefault="00DF2605" w:rsidP="00DF2605">
      <w:pPr>
        <w:pStyle w:val="a7"/>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如果你需要特定时区的日期/时间，那么ZonedDateTime是你的选择。它持有ISO-8601格式具具有时区信息的日期与时间。下面是一些不同时区的例子：</w:t>
      </w:r>
    </w:p>
    <w:tbl>
      <w:tblPr>
        <w:tblW w:w="10680" w:type="dxa"/>
        <w:tblCellMar>
          <w:left w:w="0" w:type="dxa"/>
          <w:right w:w="0" w:type="dxa"/>
        </w:tblCellMar>
        <w:tblLook w:val="04A0" w:firstRow="1" w:lastRow="0" w:firstColumn="1" w:lastColumn="0" w:noHBand="0" w:noVBand="1"/>
      </w:tblPr>
      <w:tblGrid>
        <w:gridCol w:w="420"/>
        <w:gridCol w:w="10260"/>
      </w:tblGrid>
      <w:tr w:rsidR="00DF2605" w:rsidTr="0083026D">
        <w:tc>
          <w:tcPr>
            <w:tcW w:w="0" w:type="auto"/>
            <w:vAlign w:val="center"/>
            <w:hideMark/>
          </w:tcPr>
          <w:p w:rsidR="00DF2605" w:rsidRDefault="00DF2605" w:rsidP="0083026D">
            <w:pPr>
              <w:rPr>
                <w:rFonts w:ascii="宋体" w:eastAsia="宋体" w:hAnsi="宋体"/>
                <w:sz w:val="24"/>
                <w:szCs w:val="24"/>
              </w:rPr>
            </w:pPr>
            <w:r>
              <w:t>1</w:t>
            </w:r>
          </w:p>
          <w:p w:rsidR="00DF2605" w:rsidRDefault="00DF2605" w:rsidP="0083026D">
            <w:r>
              <w:t>2</w:t>
            </w:r>
          </w:p>
          <w:p w:rsidR="00DF2605" w:rsidRDefault="00DF2605" w:rsidP="0083026D">
            <w:r>
              <w:lastRenderedPageBreak/>
              <w:t>3</w:t>
            </w:r>
          </w:p>
          <w:p w:rsidR="00DF2605" w:rsidRDefault="00DF2605" w:rsidP="0083026D">
            <w:r>
              <w:t>4</w:t>
            </w:r>
          </w:p>
          <w:p w:rsidR="00DF2605" w:rsidRDefault="00DF2605" w:rsidP="0083026D">
            <w:r>
              <w:t>5</w:t>
            </w:r>
          </w:p>
          <w:p w:rsidR="00DF2605" w:rsidRDefault="00DF2605" w:rsidP="0083026D">
            <w:r>
              <w:t>6</w:t>
            </w:r>
          </w:p>
          <w:p w:rsidR="00DF2605" w:rsidRDefault="00DF2605" w:rsidP="0083026D">
            <w:r>
              <w:t>7</w:t>
            </w:r>
          </w:p>
          <w:p w:rsidR="00DF2605" w:rsidRDefault="00DF2605" w:rsidP="0083026D">
            <w:r>
              <w:t>8</w:t>
            </w:r>
          </w:p>
        </w:tc>
        <w:tc>
          <w:tcPr>
            <w:tcW w:w="10260" w:type="dxa"/>
            <w:vAlign w:val="center"/>
            <w:hideMark/>
          </w:tcPr>
          <w:p w:rsidR="00DF2605" w:rsidRDefault="00DF2605" w:rsidP="0083026D">
            <w:r>
              <w:rPr>
                <w:rStyle w:val="HTML"/>
              </w:rPr>
              <w:lastRenderedPageBreak/>
              <w:t>//</w:t>
            </w:r>
            <w:r>
              <w:t xml:space="preserve"> </w:t>
            </w:r>
            <w:r>
              <w:rPr>
                <w:rStyle w:val="HTML"/>
              </w:rPr>
              <w:t>Get the zoned date/time</w:t>
            </w:r>
          </w:p>
          <w:p w:rsidR="00DF2605" w:rsidRDefault="00DF2605" w:rsidP="0083026D">
            <w:r>
              <w:rPr>
                <w:rStyle w:val="HTML"/>
              </w:rPr>
              <w:t>final ZonedDateTime zonedDatetime = ZonedDateTime.now();</w:t>
            </w:r>
          </w:p>
          <w:p w:rsidR="00DF2605" w:rsidRDefault="00DF2605" w:rsidP="0083026D">
            <w:r>
              <w:rPr>
                <w:rStyle w:val="HTML"/>
              </w:rPr>
              <w:lastRenderedPageBreak/>
              <w:t>final ZonedDateTime zonedDatetimeFromClock = ZonedDateTime.now( clock );</w:t>
            </w:r>
          </w:p>
          <w:p w:rsidR="00DF2605" w:rsidRDefault="00DF2605" w:rsidP="0083026D">
            <w:r>
              <w:rPr>
                <w:rStyle w:val="HTML"/>
              </w:rPr>
              <w:t>final ZonedDateTime zonedDatetimeFromZone = ZonedDateTime.now( ZoneId.of( "America/Los_Angeles"</w:t>
            </w:r>
            <w:r>
              <w:t xml:space="preserve"> </w:t>
            </w:r>
            <w:r>
              <w:rPr>
                <w:rStyle w:val="HTML"/>
              </w:rPr>
              <w:t>) );</w:t>
            </w:r>
          </w:p>
          <w:p w:rsidR="00DF2605" w:rsidRDefault="00DF2605" w:rsidP="0083026D">
            <w:r>
              <w:rPr>
                <w:rStyle w:val="HTML"/>
              </w:rPr>
              <w:t>        </w:t>
            </w:r>
            <w:r>
              <w:t> </w:t>
            </w:r>
          </w:p>
          <w:p w:rsidR="00DF2605" w:rsidRDefault="00DF2605" w:rsidP="0083026D">
            <w:r>
              <w:rPr>
                <w:rStyle w:val="HTML"/>
              </w:rPr>
              <w:t>System.out.println( zonedDatetime );</w:t>
            </w:r>
          </w:p>
          <w:p w:rsidR="00DF2605" w:rsidRDefault="00DF2605" w:rsidP="0083026D">
            <w:r>
              <w:rPr>
                <w:rStyle w:val="HTML"/>
              </w:rPr>
              <w:t>System.out.println( zonedDatetimeFromClock );</w:t>
            </w:r>
          </w:p>
          <w:p w:rsidR="00DF2605" w:rsidRDefault="00DF2605" w:rsidP="0083026D">
            <w:r>
              <w:rPr>
                <w:rStyle w:val="HTML"/>
              </w:rPr>
              <w:t>System.out.println( zonedDatetimeFromZone );</w:t>
            </w:r>
          </w:p>
        </w:tc>
      </w:tr>
    </w:tbl>
    <w:p w:rsidR="00DF2605" w:rsidRDefault="00DF2605" w:rsidP="00DF2605">
      <w:pPr>
        <w:pStyle w:val="a7"/>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lastRenderedPageBreak/>
        <w:t>下面是程序在控制台上的输出：</w:t>
      </w:r>
    </w:p>
    <w:tbl>
      <w:tblPr>
        <w:tblW w:w="9300" w:type="dxa"/>
        <w:tblCellMar>
          <w:left w:w="0" w:type="dxa"/>
          <w:right w:w="0" w:type="dxa"/>
        </w:tblCellMar>
        <w:tblLook w:val="04A0" w:firstRow="1" w:lastRow="0" w:firstColumn="1" w:lastColumn="0" w:noHBand="0" w:noVBand="1"/>
      </w:tblPr>
      <w:tblGrid>
        <w:gridCol w:w="420"/>
        <w:gridCol w:w="8880"/>
      </w:tblGrid>
      <w:tr w:rsidR="00DF2605" w:rsidTr="0083026D">
        <w:tc>
          <w:tcPr>
            <w:tcW w:w="0" w:type="auto"/>
            <w:vAlign w:val="center"/>
            <w:hideMark/>
          </w:tcPr>
          <w:p w:rsidR="00DF2605" w:rsidRDefault="00DF2605" w:rsidP="0083026D">
            <w:pPr>
              <w:rPr>
                <w:rFonts w:ascii="宋体" w:eastAsia="宋体" w:hAnsi="宋体"/>
                <w:sz w:val="24"/>
                <w:szCs w:val="24"/>
              </w:rPr>
            </w:pPr>
            <w:r>
              <w:t>1</w:t>
            </w:r>
          </w:p>
          <w:p w:rsidR="00DF2605" w:rsidRDefault="00DF2605" w:rsidP="0083026D">
            <w:r>
              <w:t>2</w:t>
            </w:r>
          </w:p>
          <w:p w:rsidR="00DF2605" w:rsidRDefault="00DF2605" w:rsidP="0083026D">
            <w:r>
              <w:t>3</w:t>
            </w:r>
          </w:p>
        </w:tc>
        <w:tc>
          <w:tcPr>
            <w:tcW w:w="8880" w:type="dxa"/>
            <w:vAlign w:val="center"/>
            <w:hideMark/>
          </w:tcPr>
          <w:p w:rsidR="00DF2605" w:rsidRDefault="00DF2605" w:rsidP="0083026D">
            <w:r>
              <w:rPr>
                <w:rStyle w:val="HTML"/>
              </w:rPr>
              <w:t>2014-04-12T11:47:01.017-04:00[America/New_York]</w:t>
            </w:r>
          </w:p>
          <w:p w:rsidR="00DF2605" w:rsidRDefault="00DF2605" w:rsidP="0083026D">
            <w:r>
              <w:rPr>
                <w:rStyle w:val="HTML"/>
              </w:rPr>
              <w:t>2014-04-12T15:47:01.017Z</w:t>
            </w:r>
          </w:p>
          <w:p w:rsidR="00DF2605" w:rsidRDefault="00DF2605" w:rsidP="0083026D">
            <w:r>
              <w:rPr>
                <w:rStyle w:val="HTML"/>
              </w:rPr>
              <w:t>2014-04-12T08:47:01.017-07:00[America/Los_Angeles]</w:t>
            </w:r>
          </w:p>
        </w:tc>
      </w:tr>
    </w:tbl>
    <w:p w:rsidR="00DF2605" w:rsidRDefault="00DF2605" w:rsidP="00DF2605">
      <w:pPr>
        <w:pStyle w:val="a7"/>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最后，让我们看一下Duration类：在秒与纳秒级别上的一段时间。Duration使计算两个日期间的不同变的十分简单。下面让我们看一个这方面的例子。</w:t>
      </w:r>
    </w:p>
    <w:tbl>
      <w:tblPr>
        <w:tblW w:w="9300" w:type="dxa"/>
        <w:tblCellMar>
          <w:left w:w="0" w:type="dxa"/>
          <w:right w:w="0" w:type="dxa"/>
        </w:tblCellMar>
        <w:tblLook w:val="04A0" w:firstRow="1" w:lastRow="0" w:firstColumn="1" w:lastColumn="0" w:noHBand="0" w:noVBand="1"/>
      </w:tblPr>
      <w:tblGrid>
        <w:gridCol w:w="420"/>
        <w:gridCol w:w="8880"/>
      </w:tblGrid>
      <w:tr w:rsidR="00DF2605" w:rsidTr="0083026D">
        <w:tc>
          <w:tcPr>
            <w:tcW w:w="0" w:type="auto"/>
            <w:vAlign w:val="center"/>
            <w:hideMark/>
          </w:tcPr>
          <w:p w:rsidR="00DF2605" w:rsidRDefault="00DF2605" w:rsidP="0083026D">
            <w:pPr>
              <w:rPr>
                <w:rFonts w:ascii="宋体" w:eastAsia="宋体" w:hAnsi="宋体"/>
                <w:sz w:val="24"/>
                <w:szCs w:val="24"/>
              </w:rPr>
            </w:pPr>
            <w:r>
              <w:t>1</w:t>
            </w:r>
          </w:p>
          <w:p w:rsidR="00DF2605" w:rsidRDefault="00DF2605" w:rsidP="0083026D">
            <w:r>
              <w:t>2</w:t>
            </w:r>
          </w:p>
          <w:p w:rsidR="00DF2605" w:rsidRDefault="00DF2605" w:rsidP="0083026D">
            <w:r>
              <w:t>3</w:t>
            </w:r>
          </w:p>
          <w:p w:rsidR="00DF2605" w:rsidRDefault="00DF2605" w:rsidP="0083026D">
            <w:r>
              <w:t>4</w:t>
            </w:r>
          </w:p>
          <w:p w:rsidR="00DF2605" w:rsidRDefault="00DF2605" w:rsidP="0083026D">
            <w:r>
              <w:t>5</w:t>
            </w:r>
          </w:p>
          <w:p w:rsidR="00DF2605" w:rsidRDefault="00DF2605" w:rsidP="0083026D">
            <w:r>
              <w:t>6</w:t>
            </w:r>
          </w:p>
          <w:p w:rsidR="00DF2605" w:rsidRDefault="00DF2605" w:rsidP="0083026D">
            <w:r>
              <w:t>7</w:t>
            </w:r>
          </w:p>
        </w:tc>
        <w:tc>
          <w:tcPr>
            <w:tcW w:w="8880" w:type="dxa"/>
            <w:vAlign w:val="center"/>
            <w:hideMark/>
          </w:tcPr>
          <w:p w:rsidR="00DF2605" w:rsidRDefault="00DF2605" w:rsidP="0083026D">
            <w:r>
              <w:rPr>
                <w:rStyle w:val="HTML"/>
              </w:rPr>
              <w:t>// Get duration between two dates</w:t>
            </w:r>
          </w:p>
          <w:p w:rsidR="00DF2605" w:rsidRDefault="00DF2605" w:rsidP="0083026D">
            <w:r>
              <w:rPr>
                <w:rStyle w:val="HTML"/>
              </w:rPr>
              <w:t>final</w:t>
            </w:r>
            <w:r>
              <w:t xml:space="preserve"> </w:t>
            </w:r>
            <w:r>
              <w:rPr>
                <w:rStyle w:val="HTML"/>
              </w:rPr>
              <w:t>LocalDateTime from = LocalDateTime.of( 2014, Month.APRIL, 16, 0, 0, 0</w:t>
            </w:r>
            <w:r>
              <w:t xml:space="preserve"> </w:t>
            </w:r>
            <w:r>
              <w:rPr>
                <w:rStyle w:val="HTML"/>
              </w:rPr>
              <w:t>);</w:t>
            </w:r>
          </w:p>
          <w:p w:rsidR="00DF2605" w:rsidRDefault="00DF2605" w:rsidP="0083026D">
            <w:r>
              <w:rPr>
                <w:rStyle w:val="HTML"/>
              </w:rPr>
              <w:t>final</w:t>
            </w:r>
            <w:r>
              <w:t xml:space="preserve"> </w:t>
            </w:r>
            <w:r>
              <w:rPr>
                <w:rStyle w:val="HTML"/>
              </w:rPr>
              <w:t>LocalDateTime to = LocalDateTime.of( 2015, Month.APRIL, 16, 23, 59, 59</w:t>
            </w:r>
            <w:r>
              <w:t xml:space="preserve"> </w:t>
            </w:r>
            <w:r>
              <w:rPr>
                <w:rStyle w:val="HTML"/>
              </w:rPr>
              <w:t>);</w:t>
            </w:r>
          </w:p>
          <w:p w:rsidR="00DF2605" w:rsidRDefault="00DF2605" w:rsidP="0083026D">
            <w:r>
              <w:t> </w:t>
            </w:r>
          </w:p>
          <w:p w:rsidR="00DF2605" w:rsidRDefault="00DF2605" w:rsidP="0083026D">
            <w:r>
              <w:rPr>
                <w:rStyle w:val="HTML"/>
              </w:rPr>
              <w:t>final</w:t>
            </w:r>
            <w:r>
              <w:t xml:space="preserve"> </w:t>
            </w:r>
            <w:r>
              <w:rPr>
                <w:rStyle w:val="HTML"/>
              </w:rPr>
              <w:t>Duration duration = Duration.between( from, to );</w:t>
            </w:r>
          </w:p>
          <w:p w:rsidR="00DF2605" w:rsidRDefault="00DF2605" w:rsidP="0083026D">
            <w:r>
              <w:rPr>
                <w:rStyle w:val="HTML"/>
              </w:rPr>
              <w:t>System.out.println( "Duration in days: "</w:t>
            </w:r>
            <w:r>
              <w:t xml:space="preserve"> </w:t>
            </w:r>
            <w:r>
              <w:rPr>
                <w:rStyle w:val="HTML"/>
              </w:rPr>
              <w:t>+ duration.toDays() );</w:t>
            </w:r>
          </w:p>
          <w:p w:rsidR="00DF2605" w:rsidRDefault="00DF2605" w:rsidP="0083026D">
            <w:r>
              <w:rPr>
                <w:rStyle w:val="HTML"/>
              </w:rPr>
              <w:t>System.out.println( "Duration in hours: "</w:t>
            </w:r>
            <w:r>
              <w:t xml:space="preserve"> </w:t>
            </w:r>
            <w:r>
              <w:rPr>
                <w:rStyle w:val="HTML"/>
              </w:rPr>
              <w:t>+ duration.toHours() );</w:t>
            </w:r>
          </w:p>
        </w:tc>
      </w:tr>
    </w:tbl>
    <w:p w:rsidR="00DF2605" w:rsidRDefault="00DF2605" w:rsidP="00DF2605">
      <w:pPr>
        <w:pStyle w:val="a7"/>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上面的例子计算了两个日期2014年4月16号与2014年4月16号之间的过程。下面是程序在控制台上的输出：</w:t>
      </w:r>
    </w:p>
    <w:tbl>
      <w:tblPr>
        <w:tblW w:w="9300" w:type="dxa"/>
        <w:tblCellMar>
          <w:left w:w="0" w:type="dxa"/>
          <w:right w:w="0" w:type="dxa"/>
        </w:tblCellMar>
        <w:tblLook w:val="04A0" w:firstRow="1" w:lastRow="0" w:firstColumn="1" w:lastColumn="0" w:noHBand="0" w:noVBand="1"/>
      </w:tblPr>
      <w:tblGrid>
        <w:gridCol w:w="420"/>
        <w:gridCol w:w="8880"/>
      </w:tblGrid>
      <w:tr w:rsidR="00DF2605" w:rsidTr="0083026D">
        <w:tc>
          <w:tcPr>
            <w:tcW w:w="0" w:type="auto"/>
            <w:vAlign w:val="center"/>
            <w:hideMark/>
          </w:tcPr>
          <w:p w:rsidR="00DF2605" w:rsidRDefault="00DF2605" w:rsidP="0083026D">
            <w:pPr>
              <w:rPr>
                <w:rFonts w:ascii="宋体" w:eastAsia="宋体" w:hAnsi="宋体"/>
                <w:sz w:val="24"/>
                <w:szCs w:val="24"/>
              </w:rPr>
            </w:pPr>
            <w:r>
              <w:t>1</w:t>
            </w:r>
          </w:p>
          <w:p w:rsidR="00DF2605" w:rsidRDefault="00DF2605" w:rsidP="0083026D">
            <w:r>
              <w:t>2</w:t>
            </w:r>
          </w:p>
        </w:tc>
        <w:tc>
          <w:tcPr>
            <w:tcW w:w="8880" w:type="dxa"/>
            <w:vAlign w:val="center"/>
            <w:hideMark/>
          </w:tcPr>
          <w:p w:rsidR="00DF2605" w:rsidRDefault="00DF2605" w:rsidP="0083026D">
            <w:r>
              <w:rPr>
                <w:rStyle w:val="HTML"/>
              </w:rPr>
              <w:t>Duration in</w:t>
            </w:r>
            <w:r>
              <w:t xml:space="preserve"> </w:t>
            </w:r>
            <w:r>
              <w:rPr>
                <w:rStyle w:val="HTML"/>
              </w:rPr>
              <w:t>days: 365</w:t>
            </w:r>
          </w:p>
          <w:p w:rsidR="00DF2605" w:rsidRDefault="00DF2605" w:rsidP="0083026D">
            <w:r>
              <w:rPr>
                <w:rStyle w:val="HTML"/>
              </w:rPr>
              <w:t>Duration in</w:t>
            </w:r>
            <w:r>
              <w:t xml:space="preserve"> </w:t>
            </w:r>
            <w:r>
              <w:rPr>
                <w:rStyle w:val="HTML"/>
              </w:rPr>
              <w:t>hours: 8783</w:t>
            </w:r>
          </w:p>
        </w:tc>
      </w:tr>
    </w:tbl>
    <w:p w:rsidR="00DF2605" w:rsidRDefault="00DF2605" w:rsidP="00DF2605">
      <w:pPr>
        <w:pStyle w:val="a7"/>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对Java 8在日期/时间API的改进整体印象是非常非常好的。一部分原因是因为它建立在“久战杀场”的</w:t>
      </w:r>
      <w:r w:rsidRPr="00C57F51">
        <w:rPr>
          <w:rFonts w:ascii="微软雅黑" w:eastAsia="微软雅黑" w:hAnsi="微软雅黑" w:hint="eastAsia"/>
          <w:color w:val="000000"/>
          <w:sz w:val="21"/>
          <w:szCs w:val="21"/>
          <w:bdr w:val="none" w:sz="0" w:space="0" w:color="auto" w:frame="1"/>
        </w:rPr>
        <w:t>Joda-Time</w:t>
      </w:r>
      <w:r>
        <w:rPr>
          <w:rFonts w:ascii="微软雅黑" w:eastAsia="微软雅黑" w:hAnsi="微软雅黑" w:hint="eastAsia"/>
          <w:color w:val="000000"/>
          <w:sz w:val="21"/>
          <w:szCs w:val="21"/>
        </w:rPr>
        <w:t>基础上，另一方面是因为用来大量的时间来设计它，并且这次程序员的声音得到了认可。</w:t>
      </w:r>
    </w:p>
    <w:p w:rsidR="00DF2605" w:rsidRDefault="00DF2605" w:rsidP="00DF2605">
      <w:pPr>
        <w:pStyle w:val="a7"/>
        <w:shd w:val="clear" w:color="auto" w:fill="FFFFFF"/>
        <w:spacing w:before="0" w:beforeAutospacing="0" w:after="0" w:afterAutospacing="0"/>
        <w:rPr>
          <w:rFonts w:ascii="微软雅黑" w:eastAsia="微软雅黑" w:hAnsi="微软雅黑"/>
          <w:color w:val="000000"/>
          <w:sz w:val="21"/>
          <w:szCs w:val="21"/>
        </w:rPr>
      </w:pPr>
    </w:p>
    <w:p w:rsidR="00DF2605" w:rsidRDefault="00DF2605" w:rsidP="00DF2605">
      <w:pPr>
        <w:pStyle w:val="4"/>
        <w:spacing w:before="0" w:after="0" w:line="360" w:lineRule="atLeast"/>
        <w:rPr>
          <w:rFonts w:ascii="微软雅黑" w:eastAsia="微软雅黑" w:hAnsi="微软雅黑"/>
          <w:b w:val="0"/>
          <w:bCs w:val="0"/>
          <w:color w:val="0099CC"/>
          <w:bdr w:val="none" w:sz="0" w:space="0" w:color="auto" w:frame="1"/>
          <w:shd w:val="clear" w:color="auto" w:fill="FFFFFF"/>
        </w:rPr>
      </w:pPr>
      <w:bookmarkStart w:id="1" w:name="nashornJavaScript"/>
      <w:r>
        <w:rPr>
          <w:rStyle w:val="apple-converted-space"/>
          <w:rFonts w:ascii="微软雅黑" w:eastAsia="微软雅黑" w:hAnsi="微软雅黑" w:hint="eastAsia"/>
          <w:b w:val="0"/>
          <w:bCs w:val="0"/>
          <w:color w:val="0099CC"/>
          <w:bdr w:val="none" w:sz="0" w:space="0" w:color="auto" w:frame="1"/>
          <w:shd w:val="clear" w:color="auto" w:fill="FFFFFF"/>
        </w:rPr>
        <w:lastRenderedPageBreak/>
        <w:t> </w:t>
      </w:r>
      <w:r>
        <w:rPr>
          <w:rFonts w:ascii="微软雅黑" w:eastAsia="微软雅黑" w:hAnsi="微软雅黑" w:hint="eastAsia"/>
          <w:b w:val="0"/>
          <w:bCs w:val="0"/>
          <w:color w:val="0099CC"/>
          <w:bdr w:val="none" w:sz="0" w:space="0" w:color="auto" w:frame="1"/>
          <w:shd w:val="clear" w:color="auto" w:fill="FFFFFF"/>
        </w:rPr>
        <w:t>JavaScript引擎Nashorn</w:t>
      </w:r>
    </w:p>
    <w:p w:rsidR="00DF2605" w:rsidRDefault="00DF2605" w:rsidP="00DF2605">
      <w:pPr>
        <w:pStyle w:val="a7"/>
        <w:spacing w:before="0" w:beforeAutospacing="0" w:after="300" w:afterAutospacing="0"/>
        <w:rPr>
          <w:rFonts w:ascii="微软雅黑" w:eastAsia="微软雅黑" w:hAnsi="微软雅黑"/>
          <w:color w:val="0099CC"/>
          <w:sz w:val="21"/>
          <w:szCs w:val="21"/>
          <w:bdr w:val="none" w:sz="0" w:space="0" w:color="auto" w:frame="1"/>
          <w:shd w:val="clear" w:color="auto" w:fill="FFFFFF"/>
        </w:rPr>
      </w:pPr>
      <w:r>
        <w:rPr>
          <w:rFonts w:ascii="微软雅黑" w:eastAsia="微软雅黑" w:hAnsi="微软雅黑" w:hint="eastAsia"/>
          <w:color w:val="0099CC"/>
          <w:sz w:val="21"/>
          <w:szCs w:val="21"/>
          <w:bdr w:val="none" w:sz="0" w:space="0" w:color="auto" w:frame="1"/>
          <w:shd w:val="clear" w:color="auto" w:fill="FFFFFF"/>
        </w:rPr>
        <w:t>Nashorn，一个新的JavaScript引擎随着Java 8一起公诸于世，它允许在JVM上开发运行某些JavaScript应用。Nashorn就是javax.script.ScriptEngine的另一种实现，并且它们俩遵循相同的规则，允许Java与JavaScript相互调用。下面看一个例子：</w:t>
      </w:r>
    </w:p>
    <w:tbl>
      <w:tblPr>
        <w:tblW w:w="9495" w:type="dxa"/>
        <w:tblCellMar>
          <w:left w:w="0" w:type="dxa"/>
          <w:right w:w="0" w:type="dxa"/>
        </w:tblCellMar>
        <w:tblLook w:val="04A0" w:firstRow="1" w:lastRow="0" w:firstColumn="1" w:lastColumn="0" w:noHBand="0" w:noVBand="1"/>
      </w:tblPr>
      <w:tblGrid>
        <w:gridCol w:w="420"/>
        <w:gridCol w:w="9075"/>
      </w:tblGrid>
      <w:tr w:rsidR="00DF2605" w:rsidTr="0083026D">
        <w:tc>
          <w:tcPr>
            <w:tcW w:w="0" w:type="auto"/>
            <w:vAlign w:val="center"/>
            <w:hideMark/>
          </w:tcPr>
          <w:p w:rsidR="00DF2605" w:rsidRDefault="00DF2605" w:rsidP="0083026D">
            <w:pPr>
              <w:rPr>
                <w:rFonts w:ascii="宋体" w:eastAsia="宋体" w:hAnsi="宋体"/>
                <w:sz w:val="24"/>
                <w:szCs w:val="24"/>
              </w:rPr>
            </w:pPr>
            <w:r>
              <w:t>1</w:t>
            </w:r>
          </w:p>
          <w:p w:rsidR="00DF2605" w:rsidRDefault="00DF2605" w:rsidP="0083026D">
            <w:r>
              <w:t>2</w:t>
            </w:r>
          </w:p>
          <w:p w:rsidR="00DF2605" w:rsidRDefault="00DF2605" w:rsidP="0083026D">
            <w:r>
              <w:t>3</w:t>
            </w:r>
          </w:p>
          <w:p w:rsidR="00DF2605" w:rsidRDefault="00DF2605" w:rsidP="0083026D">
            <w:r>
              <w:t>4</w:t>
            </w:r>
          </w:p>
          <w:p w:rsidR="00DF2605" w:rsidRDefault="00DF2605" w:rsidP="0083026D">
            <w:r>
              <w:t>5</w:t>
            </w:r>
          </w:p>
        </w:tc>
        <w:tc>
          <w:tcPr>
            <w:tcW w:w="9075" w:type="dxa"/>
            <w:vAlign w:val="center"/>
            <w:hideMark/>
          </w:tcPr>
          <w:p w:rsidR="00DF2605" w:rsidRDefault="00DF2605" w:rsidP="0083026D">
            <w:r>
              <w:rPr>
                <w:rStyle w:val="HTML"/>
              </w:rPr>
              <w:t>ScriptEngineManager manager = new</w:t>
            </w:r>
            <w:r>
              <w:t xml:space="preserve"> </w:t>
            </w:r>
            <w:r>
              <w:rPr>
                <w:rStyle w:val="HTML"/>
              </w:rPr>
              <w:t>ScriptEngineManager();</w:t>
            </w:r>
          </w:p>
          <w:p w:rsidR="00DF2605" w:rsidRDefault="00DF2605" w:rsidP="0083026D">
            <w:r>
              <w:rPr>
                <w:rStyle w:val="HTML"/>
              </w:rPr>
              <w:t>ScriptEngine engine = manager.getEngineByName( "JavaScript"</w:t>
            </w:r>
            <w:r>
              <w:t xml:space="preserve"> </w:t>
            </w:r>
            <w:r>
              <w:rPr>
                <w:rStyle w:val="HTML"/>
              </w:rPr>
              <w:t>);</w:t>
            </w:r>
          </w:p>
          <w:p w:rsidR="00DF2605" w:rsidRDefault="00DF2605" w:rsidP="0083026D">
            <w:r>
              <w:rPr>
                <w:rStyle w:val="HTML"/>
              </w:rPr>
              <w:t>        </w:t>
            </w:r>
            <w:r>
              <w:t> </w:t>
            </w:r>
          </w:p>
          <w:p w:rsidR="00DF2605" w:rsidRDefault="00DF2605" w:rsidP="0083026D">
            <w:r>
              <w:rPr>
                <w:rStyle w:val="HTML"/>
              </w:rPr>
              <w:t>System.out.println( engine.getClass().getName() );</w:t>
            </w:r>
          </w:p>
          <w:p w:rsidR="00DF2605" w:rsidRDefault="00DF2605" w:rsidP="0083026D">
            <w:r>
              <w:rPr>
                <w:rStyle w:val="HTML"/>
              </w:rPr>
              <w:t>System.out.println( "Result:"</w:t>
            </w:r>
            <w:r>
              <w:t xml:space="preserve"> </w:t>
            </w:r>
            <w:r>
              <w:rPr>
                <w:rStyle w:val="HTML"/>
              </w:rPr>
              <w:t>+ engine.eval( "function f() { return 1; }; f() + 1;"</w:t>
            </w:r>
            <w:r>
              <w:t xml:space="preserve"> </w:t>
            </w:r>
            <w:r>
              <w:rPr>
                <w:rStyle w:val="HTML"/>
              </w:rPr>
              <w:t>) );</w:t>
            </w:r>
          </w:p>
        </w:tc>
      </w:tr>
    </w:tbl>
    <w:p w:rsidR="00DF2605" w:rsidRDefault="00DF2605" w:rsidP="00DF2605">
      <w:pPr>
        <w:pStyle w:val="a7"/>
        <w:spacing w:before="0" w:beforeAutospacing="0" w:after="300" w:afterAutospacing="0"/>
        <w:rPr>
          <w:rFonts w:ascii="微软雅黑" w:eastAsia="微软雅黑" w:hAnsi="微软雅黑"/>
          <w:color w:val="0099CC"/>
          <w:sz w:val="21"/>
          <w:szCs w:val="21"/>
          <w:bdr w:val="none" w:sz="0" w:space="0" w:color="auto" w:frame="1"/>
          <w:shd w:val="clear" w:color="auto" w:fill="FFFFFF"/>
        </w:rPr>
      </w:pPr>
      <w:r>
        <w:rPr>
          <w:rFonts w:ascii="微软雅黑" w:eastAsia="微软雅黑" w:hAnsi="微软雅黑" w:hint="eastAsia"/>
          <w:color w:val="0099CC"/>
          <w:sz w:val="21"/>
          <w:szCs w:val="21"/>
          <w:bdr w:val="none" w:sz="0" w:space="0" w:color="auto" w:frame="1"/>
          <w:shd w:val="clear" w:color="auto" w:fill="FFFFFF"/>
        </w:rPr>
        <w:t>下面是程序在控制台上的输出：</w:t>
      </w:r>
    </w:p>
    <w:tbl>
      <w:tblPr>
        <w:tblW w:w="9300" w:type="dxa"/>
        <w:tblCellMar>
          <w:left w:w="0" w:type="dxa"/>
          <w:right w:w="0" w:type="dxa"/>
        </w:tblCellMar>
        <w:tblLook w:val="04A0" w:firstRow="1" w:lastRow="0" w:firstColumn="1" w:lastColumn="0" w:noHBand="0" w:noVBand="1"/>
      </w:tblPr>
      <w:tblGrid>
        <w:gridCol w:w="420"/>
        <w:gridCol w:w="8880"/>
      </w:tblGrid>
      <w:tr w:rsidR="00DF2605" w:rsidTr="0083026D">
        <w:tc>
          <w:tcPr>
            <w:tcW w:w="0" w:type="auto"/>
            <w:vAlign w:val="center"/>
            <w:hideMark/>
          </w:tcPr>
          <w:p w:rsidR="00DF2605" w:rsidRDefault="00DF2605" w:rsidP="0083026D">
            <w:pPr>
              <w:rPr>
                <w:rFonts w:ascii="宋体" w:eastAsia="宋体" w:hAnsi="宋体"/>
                <w:sz w:val="24"/>
                <w:szCs w:val="24"/>
              </w:rPr>
            </w:pPr>
            <w:r>
              <w:t>1</w:t>
            </w:r>
          </w:p>
          <w:p w:rsidR="00DF2605" w:rsidRDefault="00DF2605" w:rsidP="0083026D">
            <w:r>
              <w:t>2</w:t>
            </w:r>
          </w:p>
        </w:tc>
        <w:tc>
          <w:tcPr>
            <w:tcW w:w="8880" w:type="dxa"/>
            <w:vAlign w:val="center"/>
            <w:hideMark/>
          </w:tcPr>
          <w:p w:rsidR="00DF2605" w:rsidRDefault="00DF2605" w:rsidP="0083026D">
            <w:r>
              <w:rPr>
                <w:rStyle w:val="HTML"/>
              </w:rPr>
              <w:t>jdk.nashorn.api.scripting.NashornScriptEngine</w:t>
            </w:r>
          </w:p>
          <w:p w:rsidR="00DF2605" w:rsidRDefault="00DF2605" w:rsidP="0083026D">
            <w:r>
              <w:rPr>
                <w:rStyle w:val="HTML"/>
              </w:rPr>
              <w:t>Result: 2</w:t>
            </w:r>
          </w:p>
        </w:tc>
      </w:tr>
    </w:tbl>
    <w:bookmarkEnd w:id="1"/>
    <w:p w:rsidR="00DF2605" w:rsidRDefault="00DF2605" w:rsidP="00DF2605">
      <w:pPr>
        <w:pStyle w:val="4"/>
        <w:shd w:val="clear" w:color="auto" w:fill="FFFFFF"/>
        <w:spacing w:before="0" w:after="0" w:line="360" w:lineRule="atLeast"/>
        <w:rPr>
          <w:rFonts w:ascii="微软雅黑" w:eastAsia="微软雅黑" w:hAnsi="微软雅黑"/>
          <w:b w:val="0"/>
          <w:bCs w:val="0"/>
          <w:color w:val="000000"/>
        </w:rPr>
      </w:pPr>
      <w:r>
        <w:rPr>
          <w:rFonts w:ascii="微软雅黑" w:eastAsia="微软雅黑" w:hAnsi="微软雅黑" w:hint="eastAsia"/>
          <w:b w:val="0"/>
          <w:bCs w:val="0"/>
          <w:color w:val="000000"/>
        </w:rPr>
        <w:t>Base64</w:t>
      </w:r>
    </w:p>
    <w:p w:rsidR="00DF2605" w:rsidRPr="000C4DD4" w:rsidRDefault="00DF2605" w:rsidP="00DF2605">
      <w:pPr>
        <w:widowControl/>
        <w:jc w:val="left"/>
        <w:rPr>
          <w:rFonts w:ascii="Consolas" w:eastAsia="宋体" w:hAnsi="Consolas" w:cs="宋体"/>
          <w:color w:val="000000"/>
          <w:kern w:val="0"/>
          <w:sz w:val="18"/>
          <w:szCs w:val="18"/>
        </w:rPr>
      </w:pPr>
      <w:r w:rsidRPr="000C4DD4">
        <w:rPr>
          <w:rFonts w:ascii="宋体" w:eastAsia="宋体" w:hAnsi="宋体" w:cs="宋体"/>
          <w:color w:val="000000"/>
          <w:kern w:val="0"/>
          <w:sz w:val="24"/>
          <w:szCs w:val="24"/>
        </w:rPr>
        <w:t>public</w:t>
      </w:r>
      <w:r w:rsidRPr="000C4DD4">
        <w:rPr>
          <w:rFonts w:ascii="Consolas" w:eastAsia="宋体" w:hAnsi="Consolas" w:cs="宋体"/>
          <w:color w:val="000000"/>
          <w:kern w:val="0"/>
          <w:sz w:val="18"/>
          <w:szCs w:val="18"/>
        </w:rPr>
        <w:t xml:space="preserve"> </w:t>
      </w:r>
      <w:r w:rsidRPr="000C4DD4">
        <w:rPr>
          <w:rFonts w:ascii="宋体" w:eastAsia="宋体" w:hAnsi="宋体" w:cs="宋体"/>
          <w:color w:val="000000"/>
          <w:kern w:val="0"/>
          <w:sz w:val="24"/>
          <w:szCs w:val="24"/>
        </w:rPr>
        <w:t>class</w:t>
      </w:r>
      <w:r w:rsidRPr="000C4DD4">
        <w:rPr>
          <w:rFonts w:ascii="Consolas" w:eastAsia="宋体" w:hAnsi="Consolas" w:cs="宋体"/>
          <w:color w:val="000000"/>
          <w:kern w:val="0"/>
          <w:sz w:val="18"/>
          <w:szCs w:val="18"/>
        </w:rPr>
        <w:t xml:space="preserve"> </w:t>
      </w:r>
      <w:r w:rsidRPr="000C4DD4">
        <w:rPr>
          <w:rFonts w:ascii="宋体" w:eastAsia="宋体" w:hAnsi="宋体" w:cs="宋体"/>
          <w:color w:val="000000"/>
          <w:kern w:val="0"/>
          <w:sz w:val="24"/>
          <w:szCs w:val="24"/>
        </w:rPr>
        <w:t>Base64s {</w:t>
      </w:r>
    </w:p>
    <w:p w:rsidR="00DF2605" w:rsidRPr="000C4DD4" w:rsidRDefault="00DF2605" w:rsidP="00DF2605">
      <w:pPr>
        <w:widowControl/>
        <w:jc w:val="left"/>
        <w:rPr>
          <w:rFonts w:ascii="Consolas" w:eastAsia="宋体" w:hAnsi="Consolas" w:cs="宋体"/>
          <w:color w:val="000000"/>
          <w:kern w:val="0"/>
          <w:sz w:val="18"/>
          <w:szCs w:val="18"/>
        </w:rPr>
      </w:pPr>
      <w:r w:rsidRPr="000C4DD4">
        <w:rPr>
          <w:rFonts w:ascii="宋体" w:eastAsia="宋体" w:hAnsi="宋体" w:cs="宋体"/>
          <w:color w:val="000000"/>
          <w:kern w:val="0"/>
          <w:sz w:val="24"/>
          <w:szCs w:val="24"/>
        </w:rPr>
        <w:t>    public</w:t>
      </w:r>
      <w:r w:rsidRPr="000C4DD4">
        <w:rPr>
          <w:rFonts w:ascii="Consolas" w:eastAsia="宋体" w:hAnsi="Consolas" w:cs="宋体"/>
          <w:color w:val="000000"/>
          <w:kern w:val="0"/>
          <w:sz w:val="18"/>
          <w:szCs w:val="18"/>
        </w:rPr>
        <w:t xml:space="preserve"> </w:t>
      </w:r>
      <w:r w:rsidRPr="000C4DD4">
        <w:rPr>
          <w:rFonts w:ascii="宋体" w:eastAsia="宋体" w:hAnsi="宋体" w:cs="宋体"/>
          <w:color w:val="000000"/>
          <w:kern w:val="0"/>
          <w:sz w:val="24"/>
          <w:szCs w:val="24"/>
        </w:rPr>
        <w:t>static</w:t>
      </w:r>
      <w:r w:rsidRPr="000C4DD4">
        <w:rPr>
          <w:rFonts w:ascii="Consolas" w:eastAsia="宋体" w:hAnsi="Consolas" w:cs="宋体"/>
          <w:color w:val="000000"/>
          <w:kern w:val="0"/>
          <w:sz w:val="18"/>
          <w:szCs w:val="18"/>
        </w:rPr>
        <w:t xml:space="preserve"> </w:t>
      </w:r>
      <w:r w:rsidRPr="000C4DD4">
        <w:rPr>
          <w:rFonts w:ascii="宋体" w:eastAsia="宋体" w:hAnsi="宋体" w:cs="宋体"/>
          <w:color w:val="000000"/>
          <w:kern w:val="0"/>
          <w:sz w:val="24"/>
          <w:szCs w:val="24"/>
        </w:rPr>
        <w:t>void</w:t>
      </w:r>
      <w:r w:rsidRPr="000C4DD4">
        <w:rPr>
          <w:rFonts w:ascii="Consolas" w:eastAsia="宋体" w:hAnsi="Consolas" w:cs="宋体"/>
          <w:color w:val="000000"/>
          <w:kern w:val="0"/>
          <w:sz w:val="18"/>
          <w:szCs w:val="18"/>
        </w:rPr>
        <w:t xml:space="preserve"> </w:t>
      </w:r>
      <w:r w:rsidRPr="000C4DD4">
        <w:rPr>
          <w:rFonts w:ascii="宋体" w:eastAsia="宋体" w:hAnsi="宋体" w:cs="宋体"/>
          <w:color w:val="000000"/>
          <w:kern w:val="0"/>
          <w:sz w:val="24"/>
          <w:szCs w:val="24"/>
        </w:rPr>
        <w:t>main(String[] args) {</w:t>
      </w:r>
    </w:p>
    <w:p w:rsidR="00DF2605" w:rsidRPr="000C4DD4" w:rsidRDefault="00DF2605" w:rsidP="00DF2605">
      <w:pPr>
        <w:widowControl/>
        <w:jc w:val="left"/>
        <w:rPr>
          <w:rFonts w:ascii="Consolas" w:eastAsia="宋体" w:hAnsi="Consolas" w:cs="宋体"/>
          <w:color w:val="000000"/>
          <w:kern w:val="0"/>
          <w:sz w:val="18"/>
          <w:szCs w:val="18"/>
        </w:rPr>
      </w:pPr>
      <w:r w:rsidRPr="000C4DD4">
        <w:rPr>
          <w:rFonts w:ascii="宋体" w:eastAsia="宋体" w:hAnsi="宋体" w:cs="宋体"/>
          <w:color w:val="000000"/>
          <w:kern w:val="0"/>
          <w:sz w:val="24"/>
          <w:szCs w:val="24"/>
        </w:rPr>
        <w:t>        final</w:t>
      </w:r>
      <w:r w:rsidRPr="000C4DD4">
        <w:rPr>
          <w:rFonts w:ascii="Consolas" w:eastAsia="宋体" w:hAnsi="Consolas" w:cs="宋体"/>
          <w:color w:val="000000"/>
          <w:kern w:val="0"/>
          <w:sz w:val="18"/>
          <w:szCs w:val="18"/>
        </w:rPr>
        <w:t xml:space="preserve"> </w:t>
      </w:r>
      <w:r w:rsidRPr="000C4DD4">
        <w:rPr>
          <w:rFonts w:ascii="宋体" w:eastAsia="宋体" w:hAnsi="宋体" w:cs="宋体"/>
          <w:color w:val="000000"/>
          <w:kern w:val="0"/>
          <w:sz w:val="24"/>
          <w:szCs w:val="24"/>
        </w:rPr>
        <w:t>String text = "Base64 finally in Java 8!";</w:t>
      </w:r>
    </w:p>
    <w:p w:rsidR="00DF2605" w:rsidRPr="000C4DD4" w:rsidRDefault="00DF2605" w:rsidP="00DF2605">
      <w:pPr>
        <w:widowControl/>
        <w:jc w:val="left"/>
        <w:rPr>
          <w:rFonts w:ascii="Consolas" w:eastAsia="宋体" w:hAnsi="Consolas" w:cs="宋体"/>
          <w:color w:val="000000"/>
          <w:kern w:val="0"/>
          <w:sz w:val="18"/>
          <w:szCs w:val="18"/>
        </w:rPr>
      </w:pPr>
      <w:r w:rsidRPr="000C4DD4">
        <w:rPr>
          <w:rFonts w:ascii="宋体" w:eastAsia="宋体" w:hAnsi="宋体" w:cs="宋体"/>
          <w:color w:val="000000"/>
          <w:kern w:val="0"/>
          <w:sz w:val="24"/>
          <w:szCs w:val="24"/>
        </w:rPr>
        <w:t>        </w:t>
      </w:r>
      <w:r w:rsidRPr="000C4DD4">
        <w:rPr>
          <w:rFonts w:ascii="Consolas" w:eastAsia="宋体" w:hAnsi="Consolas" w:cs="宋体"/>
          <w:color w:val="000000"/>
          <w:kern w:val="0"/>
          <w:sz w:val="18"/>
          <w:szCs w:val="18"/>
        </w:rPr>
        <w:t> </w:t>
      </w:r>
    </w:p>
    <w:p w:rsidR="00DF2605" w:rsidRPr="000C4DD4" w:rsidRDefault="00DF2605" w:rsidP="00DF2605">
      <w:pPr>
        <w:widowControl/>
        <w:jc w:val="left"/>
        <w:rPr>
          <w:rFonts w:ascii="Consolas" w:eastAsia="宋体" w:hAnsi="Consolas" w:cs="宋体"/>
          <w:color w:val="000000"/>
          <w:kern w:val="0"/>
          <w:sz w:val="18"/>
          <w:szCs w:val="18"/>
        </w:rPr>
      </w:pPr>
      <w:r w:rsidRPr="000C4DD4">
        <w:rPr>
          <w:rFonts w:ascii="宋体" w:eastAsia="宋体" w:hAnsi="宋体" w:cs="宋体"/>
          <w:color w:val="000000"/>
          <w:kern w:val="0"/>
          <w:sz w:val="24"/>
          <w:szCs w:val="24"/>
        </w:rPr>
        <w:t>        final</w:t>
      </w:r>
      <w:r w:rsidRPr="000C4DD4">
        <w:rPr>
          <w:rFonts w:ascii="Consolas" w:eastAsia="宋体" w:hAnsi="Consolas" w:cs="宋体"/>
          <w:color w:val="000000"/>
          <w:kern w:val="0"/>
          <w:sz w:val="18"/>
          <w:szCs w:val="18"/>
        </w:rPr>
        <w:t xml:space="preserve"> </w:t>
      </w:r>
      <w:r w:rsidRPr="000C4DD4">
        <w:rPr>
          <w:rFonts w:ascii="宋体" w:eastAsia="宋体" w:hAnsi="宋体" w:cs="宋体"/>
          <w:color w:val="000000"/>
          <w:kern w:val="0"/>
          <w:sz w:val="24"/>
          <w:szCs w:val="24"/>
        </w:rPr>
        <w:t>String encoded = Base64</w:t>
      </w:r>
    </w:p>
    <w:p w:rsidR="00DF2605" w:rsidRPr="000C4DD4" w:rsidRDefault="00DF2605" w:rsidP="00DF2605">
      <w:pPr>
        <w:widowControl/>
        <w:jc w:val="left"/>
        <w:rPr>
          <w:rFonts w:ascii="Consolas" w:eastAsia="宋体" w:hAnsi="Consolas" w:cs="宋体"/>
          <w:color w:val="000000"/>
          <w:kern w:val="0"/>
          <w:sz w:val="18"/>
          <w:szCs w:val="18"/>
        </w:rPr>
      </w:pPr>
      <w:r w:rsidRPr="000C4DD4">
        <w:rPr>
          <w:rFonts w:ascii="宋体" w:eastAsia="宋体" w:hAnsi="宋体" w:cs="宋体"/>
          <w:color w:val="000000"/>
          <w:kern w:val="0"/>
          <w:sz w:val="24"/>
          <w:szCs w:val="24"/>
        </w:rPr>
        <w:t>            .getEncoder()</w:t>
      </w:r>
    </w:p>
    <w:p w:rsidR="00DF2605" w:rsidRPr="000C4DD4" w:rsidRDefault="00DF2605" w:rsidP="00DF2605">
      <w:pPr>
        <w:widowControl/>
        <w:jc w:val="left"/>
        <w:rPr>
          <w:rFonts w:ascii="Consolas" w:eastAsia="宋体" w:hAnsi="Consolas" w:cs="宋体"/>
          <w:color w:val="000000"/>
          <w:kern w:val="0"/>
          <w:sz w:val="18"/>
          <w:szCs w:val="18"/>
        </w:rPr>
      </w:pPr>
      <w:r w:rsidRPr="000C4DD4">
        <w:rPr>
          <w:rFonts w:ascii="宋体" w:eastAsia="宋体" w:hAnsi="宋体" w:cs="宋体"/>
          <w:color w:val="000000"/>
          <w:kern w:val="0"/>
          <w:sz w:val="24"/>
          <w:szCs w:val="24"/>
        </w:rPr>
        <w:t>            .encodeToString( text.getBytes( StandardCharsets.UTF_8 ) );</w:t>
      </w:r>
    </w:p>
    <w:p w:rsidR="00DF2605" w:rsidRPr="000C4DD4" w:rsidRDefault="00DF2605" w:rsidP="00DF2605">
      <w:pPr>
        <w:widowControl/>
        <w:jc w:val="left"/>
        <w:rPr>
          <w:rFonts w:ascii="Consolas" w:eastAsia="宋体" w:hAnsi="Consolas" w:cs="宋体"/>
          <w:color w:val="000000"/>
          <w:kern w:val="0"/>
          <w:sz w:val="18"/>
          <w:szCs w:val="18"/>
        </w:rPr>
      </w:pPr>
      <w:r w:rsidRPr="000C4DD4">
        <w:rPr>
          <w:rFonts w:ascii="宋体" w:eastAsia="宋体" w:hAnsi="宋体" w:cs="宋体"/>
          <w:color w:val="000000"/>
          <w:kern w:val="0"/>
          <w:sz w:val="24"/>
          <w:szCs w:val="24"/>
        </w:rPr>
        <w:t>        System.out.println( encoded );</w:t>
      </w:r>
    </w:p>
    <w:p w:rsidR="00DF2605" w:rsidRPr="000C4DD4" w:rsidRDefault="00DF2605" w:rsidP="00DF2605">
      <w:pPr>
        <w:widowControl/>
        <w:jc w:val="left"/>
        <w:rPr>
          <w:rFonts w:ascii="Consolas" w:eastAsia="宋体" w:hAnsi="Consolas" w:cs="宋体"/>
          <w:color w:val="000000"/>
          <w:kern w:val="0"/>
          <w:sz w:val="18"/>
          <w:szCs w:val="18"/>
        </w:rPr>
      </w:pPr>
      <w:r w:rsidRPr="000C4DD4">
        <w:rPr>
          <w:rFonts w:ascii="宋体" w:eastAsia="宋体" w:hAnsi="宋体" w:cs="宋体"/>
          <w:color w:val="000000"/>
          <w:kern w:val="0"/>
          <w:sz w:val="24"/>
          <w:szCs w:val="24"/>
        </w:rPr>
        <w:t>        </w:t>
      </w:r>
      <w:r w:rsidRPr="000C4DD4">
        <w:rPr>
          <w:rFonts w:ascii="Consolas" w:eastAsia="宋体" w:hAnsi="Consolas" w:cs="宋体"/>
          <w:color w:val="000000"/>
          <w:kern w:val="0"/>
          <w:sz w:val="18"/>
          <w:szCs w:val="18"/>
        </w:rPr>
        <w:t> </w:t>
      </w:r>
    </w:p>
    <w:p w:rsidR="00DF2605" w:rsidRPr="000C4DD4" w:rsidRDefault="00DF2605" w:rsidP="00DF2605">
      <w:pPr>
        <w:widowControl/>
        <w:jc w:val="left"/>
        <w:rPr>
          <w:rFonts w:ascii="Consolas" w:eastAsia="宋体" w:hAnsi="Consolas" w:cs="宋体"/>
          <w:color w:val="000000"/>
          <w:kern w:val="0"/>
          <w:sz w:val="18"/>
          <w:szCs w:val="18"/>
        </w:rPr>
      </w:pPr>
      <w:r w:rsidRPr="000C4DD4">
        <w:rPr>
          <w:rFonts w:ascii="宋体" w:eastAsia="宋体" w:hAnsi="宋体" w:cs="宋体"/>
          <w:color w:val="000000"/>
          <w:kern w:val="0"/>
          <w:sz w:val="24"/>
          <w:szCs w:val="24"/>
        </w:rPr>
        <w:t>        final</w:t>
      </w:r>
      <w:r w:rsidRPr="000C4DD4">
        <w:rPr>
          <w:rFonts w:ascii="Consolas" w:eastAsia="宋体" w:hAnsi="Consolas" w:cs="宋体"/>
          <w:color w:val="000000"/>
          <w:kern w:val="0"/>
          <w:sz w:val="18"/>
          <w:szCs w:val="18"/>
        </w:rPr>
        <w:t xml:space="preserve"> </w:t>
      </w:r>
      <w:r w:rsidRPr="000C4DD4">
        <w:rPr>
          <w:rFonts w:ascii="宋体" w:eastAsia="宋体" w:hAnsi="宋体" w:cs="宋体"/>
          <w:color w:val="000000"/>
          <w:kern w:val="0"/>
          <w:sz w:val="24"/>
          <w:szCs w:val="24"/>
        </w:rPr>
        <w:t>String decoded = new</w:t>
      </w:r>
      <w:r w:rsidRPr="000C4DD4">
        <w:rPr>
          <w:rFonts w:ascii="Consolas" w:eastAsia="宋体" w:hAnsi="Consolas" w:cs="宋体"/>
          <w:color w:val="000000"/>
          <w:kern w:val="0"/>
          <w:sz w:val="18"/>
          <w:szCs w:val="18"/>
        </w:rPr>
        <w:t xml:space="preserve"> </w:t>
      </w:r>
      <w:r w:rsidRPr="000C4DD4">
        <w:rPr>
          <w:rFonts w:ascii="宋体" w:eastAsia="宋体" w:hAnsi="宋体" w:cs="宋体"/>
          <w:color w:val="000000"/>
          <w:kern w:val="0"/>
          <w:sz w:val="24"/>
          <w:szCs w:val="24"/>
        </w:rPr>
        <w:t xml:space="preserve">String( </w:t>
      </w:r>
    </w:p>
    <w:p w:rsidR="00DF2605" w:rsidRPr="000C4DD4" w:rsidRDefault="00DF2605" w:rsidP="00DF2605">
      <w:pPr>
        <w:widowControl/>
        <w:jc w:val="left"/>
        <w:rPr>
          <w:rFonts w:ascii="Consolas" w:eastAsia="宋体" w:hAnsi="Consolas" w:cs="宋体"/>
          <w:color w:val="000000"/>
          <w:kern w:val="0"/>
          <w:sz w:val="18"/>
          <w:szCs w:val="18"/>
        </w:rPr>
      </w:pPr>
      <w:r w:rsidRPr="000C4DD4">
        <w:rPr>
          <w:rFonts w:ascii="宋体" w:eastAsia="宋体" w:hAnsi="宋体" w:cs="宋体"/>
          <w:color w:val="000000"/>
          <w:kern w:val="0"/>
          <w:sz w:val="24"/>
          <w:szCs w:val="24"/>
        </w:rPr>
        <w:t>            Base64.getDecoder().decode( encoded ),</w:t>
      </w:r>
    </w:p>
    <w:p w:rsidR="00DF2605" w:rsidRPr="000C4DD4" w:rsidRDefault="00DF2605" w:rsidP="00DF2605">
      <w:pPr>
        <w:widowControl/>
        <w:jc w:val="left"/>
        <w:rPr>
          <w:rFonts w:ascii="Consolas" w:eastAsia="宋体" w:hAnsi="Consolas" w:cs="宋体"/>
          <w:color w:val="000000"/>
          <w:kern w:val="0"/>
          <w:sz w:val="18"/>
          <w:szCs w:val="18"/>
        </w:rPr>
      </w:pPr>
      <w:r w:rsidRPr="000C4DD4">
        <w:rPr>
          <w:rFonts w:ascii="宋体" w:eastAsia="宋体" w:hAnsi="宋体" w:cs="宋体"/>
          <w:color w:val="000000"/>
          <w:kern w:val="0"/>
          <w:sz w:val="24"/>
          <w:szCs w:val="24"/>
        </w:rPr>
        <w:t>            StandardCharsets.UTF_8 );</w:t>
      </w:r>
    </w:p>
    <w:p w:rsidR="00DF2605" w:rsidRPr="000C4DD4" w:rsidRDefault="00DF2605" w:rsidP="00DF2605">
      <w:pPr>
        <w:widowControl/>
        <w:jc w:val="left"/>
        <w:rPr>
          <w:rFonts w:ascii="Consolas" w:eastAsia="宋体" w:hAnsi="Consolas" w:cs="宋体"/>
          <w:color w:val="000000"/>
          <w:kern w:val="0"/>
          <w:sz w:val="18"/>
          <w:szCs w:val="18"/>
        </w:rPr>
      </w:pPr>
      <w:r w:rsidRPr="000C4DD4">
        <w:rPr>
          <w:rFonts w:ascii="宋体" w:eastAsia="宋体" w:hAnsi="宋体" w:cs="宋体"/>
          <w:color w:val="000000"/>
          <w:kern w:val="0"/>
          <w:sz w:val="24"/>
          <w:szCs w:val="24"/>
        </w:rPr>
        <w:t>        System.out.println( decoded );</w:t>
      </w:r>
    </w:p>
    <w:p w:rsidR="00DF2605" w:rsidRPr="000C4DD4" w:rsidRDefault="00DF2605" w:rsidP="00DF2605">
      <w:pPr>
        <w:widowControl/>
        <w:jc w:val="left"/>
        <w:rPr>
          <w:rFonts w:ascii="Consolas" w:eastAsia="宋体" w:hAnsi="Consolas" w:cs="宋体"/>
          <w:color w:val="000000"/>
          <w:kern w:val="0"/>
          <w:sz w:val="18"/>
          <w:szCs w:val="18"/>
        </w:rPr>
      </w:pPr>
      <w:r w:rsidRPr="000C4DD4">
        <w:rPr>
          <w:rFonts w:ascii="宋体" w:eastAsia="宋体" w:hAnsi="宋体" w:cs="宋体"/>
          <w:color w:val="000000"/>
          <w:kern w:val="0"/>
          <w:sz w:val="24"/>
          <w:szCs w:val="24"/>
        </w:rPr>
        <w:t>    }</w:t>
      </w:r>
    </w:p>
    <w:p w:rsidR="00DF2605" w:rsidRPr="000C4DD4" w:rsidRDefault="00DF2605" w:rsidP="00DF2605">
      <w:pPr>
        <w:widowControl/>
        <w:jc w:val="left"/>
        <w:rPr>
          <w:rFonts w:ascii="Consolas" w:eastAsia="宋体" w:hAnsi="Consolas" w:cs="宋体"/>
          <w:color w:val="000000"/>
          <w:kern w:val="0"/>
          <w:sz w:val="18"/>
          <w:szCs w:val="18"/>
        </w:rPr>
      </w:pPr>
      <w:r w:rsidRPr="000C4DD4">
        <w:rPr>
          <w:rFonts w:ascii="宋体" w:eastAsia="宋体" w:hAnsi="宋体" w:cs="宋体"/>
          <w:color w:val="000000"/>
          <w:kern w:val="0"/>
          <w:sz w:val="24"/>
          <w:szCs w:val="24"/>
        </w:rPr>
        <w:t>}</w:t>
      </w:r>
    </w:p>
    <w:p w:rsidR="00DF2605" w:rsidRPr="008D0D62" w:rsidRDefault="00DF2605" w:rsidP="00DF2605">
      <w:pPr>
        <w:widowControl/>
        <w:shd w:val="clear" w:color="auto" w:fill="FFFFFF"/>
        <w:spacing w:after="300"/>
        <w:jc w:val="left"/>
        <w:rPr>
          <w:rFonts w:ascii="微软雅黑" w:eastAsia="微软雅黑" w:hAnsi="微软雅黑" w:cs="宋体"/>
          <w:color w:val="000000"/>
          <w:kern w:val="0"/>
          <w:szCs w:val="21"/>
        </w:rPr>
      </w:pPr>
      <w:r w:rsidRPr="008D0D62">
        <w:rPr>
          <w:rFonts w:ascii="微软雅黑" w:eastAsia="微软雅黑" w:hAnsi="微软雅黑" w:cs="宋体" w:hint="eastAsia"/>
          <w:color w:val="000000"/>
          <w:kern w:val="0"/>
          <w:szCs w:val="21"/>
        </w:rPr>
        <w:t>程序在控制台上输出了编码后的字符与解码后的字符：</w:t>
      </w:r>
    </w:p>
    <w:tbl>
      <w:tblPr>
        <w:tblW w:w="9300" w:type="dxa"/>
        <w:tblCellMar>
          <w:left w:w="0" w:type="dxa"/>
          <w:right w:w="0" w:type="dxa"/>
        </w:tblCellMar>
        <w:tblLook w:val="04A0" w:firstRow="1" w:lastRow="0" w:firstColumn="1" w:lastColumn="0" w:noHBand="0" w:noVBand="1"/>
      </w:tblPr>
      <w:tblGrid>
        <w:gridCol w:w="420"/>
        <w:gridCol w:w="8880"/>
      </w:tblGrid>
      <w:tr w:rsidR="00DF2605" w:rsidRPr="008D0D62" w:rsidTr="0083026D">
        <w:tc>
          <w:tcPr>
            <w:tcW w:w="0" w:type="auto"/>
            <w:vAlign w:val="center"/>
            <w:hideMark/>
          </w:tcPr>
          <w:p w:rsidR="00DF2605" w:rsidRPr="008D0D62" w:rsidRDefault="00DF2605" w:rsidP="0083026D">
            <w:pPr>
              <w:widowControl/>
              <w:jc w:val="left"/>
              <w:rPr>
                <w:rFonts w:ascii="宋体" w:eastAsia="宋体" w:hAnsi="宋体" w:cs="宋体"/>
                <w:kern w:val="0"/>
                <w:sz w:val="24"/>
                <w:szCs w:val="24"/>
              </w:rPr>
            </w:pPr>
            <w:r w:rsidRPr="008D0D62">
              <w:rPr>
                <w:rFonts w:ascii="宋体" w:eastAsia="宋体" w:hAnsi="宋体" w:cs="宋体"/>
                <w:kern w:val="0"/>
                <w:sz w:val="24"/>
                <w:szCs w:val="24"/>
              </w:rPr>
              <w:t>1</w:t>
            </w:r>
          </w:p>
          <w:p w:rsidR="00DF2605" w:rsidRPr="008D0D62" w:rsidRDefault="00DF2605" w:rsidP="0083026D">
            <w:pPr>
              <w:widowControl/>
              <w:jc w:val="left"/>
              <w:rPr>
                <w:rFonts w:ascii="宋体" w:eastAsia="宋体" w:hAnsi="宋体" w:cs="宋体"/>
                <w:kern w:val="0"/>
                <w:sz w:val="24"/>
                <w:szCs w:val="24"/>
              </w:rPr>
            </w:pPr>
            <w:r w:rsidRPr="008D0D62">
              <w:rPr>
                <w:rFonts w:ascii="宋体" w:eastAsia="宋体" w:hAnsi="宋体" w:cs="宋体"/>
                <w:kern w:val="0"/>
                <w:sz w:val="24"/>
                <w:szCs w:val="24"/>
              </w:rPr>
              <w:t>2</w:t>
            </w:r>
          </w:p>
        </w:tc>
        <w:tc>
          <w:tcPr>
            <w:tcW w:w="8880" w:type="dxa"/>
            <w:vAlign w:val="center"/>
            <w:hideMark/>
          </w:tcPr>
          <w:p w:rsidR="00DF2605" w:rsidRPr="008D0D62" w:rsidRDefault="00DF2605" w:rsidP="0083026D">
            <w:pPr>
              <w:widowControl/>
              <w:jc w:val="left"/>
              <w:rPr>
                <w:rFonts w:ascii="宋体" w:eastAsia="宋体" w:hAnsi="宋体" w:cs="宋体"/>
                <w:kern w:val="0"/>
                <w:sz w:val="24"/>
                <w:szCs w:val="24"/>
              </w:rPr>
            </w:pPr>
            <w:r w:rsidRPr="008D0D62">
              <w:rPr>
                <w:rFonts w:ascii="宋体" w:eastAsia="宋体" w:hAnsi="宋体" w:cs="宋体"/>
                <w:kern w:val="0"/>
                <w:sz w:val="24"/>
                <w:szCs w:val="24"/>
              </w:rPr>
              <w:t>QmFzZTY0IGZpbmFsbHkgaW4gSmF2YSA4IQ==</w:t>
            </w:r>
          </w:p>
          <w:p w:rsidR="00DF2605" w:rsidRPr="008D0D62" w:rsidRDefault="00DF2605" w:rsidP="0083026D">
            <w:pPr>
              <w:widowControl/>
              <w:jc w:val="left"/>
              <w:rPr>
                <w:rFonts w:ascii="宋体" w:eastAsia="宋体" w:hAnsi="宋体" w:cs="宋体"/>
                <w:kern w:val="0"/>
                <w:sz w:val="24"/>
                <w:szCs w:val="24"/>
              </w:rPr>
            </w:pPr>
            <w:r w:rsidRPr="008D0D62">
              <w:rPr>
                <w:rFonts w:ascii="宋体" w:eastAsia="宋体" w:hAnsi="宋体" w:cs="宋体"/>
                <w:kern w:val="0"/>
                <w:sz w:val="24"/>
                <w:szCs w:val="24"/>
              </w:rPr>
              <w:t>Base64 finally in Java 8!</w:t>
            </w:r>
          </w:p>
        </w:tc>
      </w:tr>
    </w:tbl>
    <w:p w:rsidR="00DF2605" w:rsidRPr="008D0D62" w:rsidRDefault="00DF2605" w:rsidP="00DF2605">
      <w:pPr>
        <w:widowControl/>
        <w:shd w:val="clear" w:color="auto" w:fill="FFFFFF"/>
        <w:spacing w:after="300"/>
        <w:jc w:val="left"/>
        <w:rPr>
          <w:rFonts w:ascii="微软雅黑" w:eastAsia="微软雅黑" w:hAnsi="微软雅黑" w:cs="宋体"/>
          <w:color w:val="000000"/>
          <w:kern w:val="0"/>
          <w:szCs w:val="21"/>
        </w:rPr>
      </w:pPr>
      <w:r w:rsidRPr="008D0D62">
        <w:rPr>
          <w:rFonts w:ascii="微软雅黑" w:eastAsia="微软雅黑" w:hAnsi="微软雅黑" w:cs="宋体" w:hint="eastAsia"/>
          <w:color w:val="000000"/>
          <w:kern w:val="0"/>
          <w:szCs w:val="21"/>
        </w:rPr>
        <w:lastRenderedPageBreak/>
        <w:t>Base64类同时还提供了对URL、MIME友好的编码器与解码器（Base64.getUrlEncoder() / Base64.getUrlDecoder(), Base64.getMimeEncoder() / Base64.getMimeDecoder()）。</w:t>
      </w:r>
    </w:p>
    <w:p w:rsidR="00DF2605" w:rsidRDefault="00DF2605" w:rsidP="00DF2605">
      <w:pPr>
        <w:pStyle w:val="4"/>
        <w:shd w:val="clear" w:color="auto" w:fill="FFFFFF"/>
        <w:spacing w:before="0" w:after="0" w:line="360" w:lineRule="atLeast"/>
        <w:rPr>
          <w:rFonts w:ascii="微软雅黑" w:eastAsia="微软雅黑" w:hAnsi="微软雅黑"/>
          <w:b w:val="0"/>
          <w:bCs w:val="0"/>
          <w:color w:val="000000"/>
        </w:rPr>
      </w:pPr>
      <w:r>
        <w:rPr>
          <w:rStyle w:val="apple-converted-space"/>
          <w:rFonts w:ascii="微软雅黑" w:eastAsia="微软雅黑" w:hAnsi="微软雅黑" w:hint="eastAsia"/>
          <w:b w:val="0"/>
          <w:bCs w:val="0"/>
          <w:color w:val="000000"/>
        </w:rPr>
        <w:t> </w:t>
      </w:r>
      <w:r>
        <w:rPr>
          <w:rFonts w:ascii="微软雅黑" w:eastAsia="微软雅黑" w:hAnsi="微软雅黑" w:hint="eastAsia"/>
          <w:b w:val="0"/>
          <w:bCs w:val="0"/>
          <w:color w:val="000000"/>
        </w:rPr>
        <w:t>并行（parallel）数组</w:t>
      </w:r>
    </w:p>
    <w:p w:rsidR="00DF2605" w:rsidRDefault="00DF2605" w:rsidP="00DF2605">
      <w:pPr>
        <w:pStyle w:val="a7"/>
        <w:shd w:val="clear" w:color="auto" w:fill="FFFFFF"/>
        <w:spacing w:before="0" w:beforeAutospacing="0" w:after="0" w:afterAutospacing="0"/>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Java 8增加了大量的新方法来对数组进行并行处理。可以说，最重要的是parallelSort()方法，因为它可以在多核机器上极大提高数组排序的速度。</w:t>
      </w:r>
    </w:p>
    <w:p w:rsidR="00DF2605" w:rsidRPr="008D0D62" w:rsidRDefault="00DF2605" w:rsidP="00DF2605">
      <w:pPr>
        <w:widowControl/>
        <w:jc w:val="left"/>
        <w:rPr>
          <w:rFonts w:ascii="Consolas" w:eastAsia="宋体" w:hAnsi="Consolas" w:cs="宋体"/>
          <w:color w:val="000000"/>
          <w:kern w:val="0"/>
          <w:sz w:val="18"/>
          <w:szCs w:val="18"/>
        </w:rPr>
      </w:pPr>
      <w:r w:rsidRPr="008D0D62">
        <w:rPr>
          <w:rFonts w:ascii="宋体" w:eastAsia="宋体" w:hAnsi="宋体" w:cs="宋体"/>
          <w:color w:val="000000"/>
          <w:kern w:val="0"/>
          <w:sz w:val="24"/>
          <w:szCs w:val="24"/>
        </w:rPr>
        <w:t>public</w:t>
      </w:r>
      <w:r w:rsidRPr="008D0D62">
        <w:rPr>
          <w:rFonts w:ascii="Consolas" w:eastAsia="宋体" w:hAnsi="Consolas" w:cs="宋体"/>
          <w:color w:val="000000"/>
          <w:kern w:val="0"/>
          <w:sz w:val="18"/>
          <w:szCs w:val="18"/>
        </w:rPr>
        <w:t xml:space="preserve"> </w:t>
      </w:r>
      <w:r w:rsidRPr="008D0D62">
        <w:rPr>
          <w:rFonts w:ascii="宋体" w:eastAsia="宋体" w:hAnsi="宋体" w:cs="宋体"/>
          <w:color w:val="000000"/>
          <w:kern w:val="0"/>
          <w:sz w:val="24"/>
          <w:szCs w:val="24"/>
        </w:rPr>
        <w:t>class</w:t>
      </w:r>
      <w:r w:rsidRPr="008D0D62">
        <w:rPr>
          <w:rFonts w:ascii="Consolas" w:eastAsia="宋体" w:hAnsi="Consolas" w:cs="宋体"/>
          <w:color w:val="000000"/>
          <w:kern w:val="0"/>
          <w:sz w:val="18"/>
          <w:szCs w:val="18"/>
        </w:rPr>
        <w:t xml:space="preserve"> </w:t>
      </w:r>
      <w:r w:rsidRPr="008D0D62">
        <w:rPr>
          <w:rFonts w:ascii="宋体" w:eastAsia="宋体" w:hAnsi="宋体" w:cs="宋体"/>
          <w:color w:val="000000"/>
          <w:kern w:val="0"/>
          <w:sz w:val="24"/>
          <w:szCs w:val="24"/>
        </w:rPr>
        <w:t>ParallelArrays {</w:t>
      </w:r>
    </w:p>
    <w:p w:rsidR="00DF2605" w:rsidRPr="008D0D62" w:rsidRDefault="00DF2605" w:rsidP="00DF2605">
      <w:pPr>
        <w:widowControl/>
        <w:jc w:val="left"/>
        <w:rPr>
          <w:rFonts w:ascii="Consolas" w:eastAsia="宋体" w:hAnsi="Consolas" w:cs="宋体"/>
          <w:color w:val="000000"/>
          <w:kern w:val="0"/>
          <w:sz w:val="18"/>
          <w:szCs w:val="18"/>
        </w:rPr>
      </w:pPr>
      <w:r w:rsidRPr="008D0D62">
        <w:rPr>
          <w:rFonts w:ascii="宋体" w:eastAsia="宋体" w:hAnsi="宋体" w:cs="宋体"/>
          <w:color w:val="000000"/>
          <w:kern w:val="0"/>
          <w:sz w:val="24"/>
          <w:szCs w:val="24"/>
        </w:rPr>
        <w:t>    public</w:t>
      </w:r>
      <w:r w:rsidRPr="008D0D62">
        <w:rPr>
          <w:rFonts w:ascii="Consolas" w:eastAsia="宋体" w:hAnsi="Consolas" w:cs="宋体"/>
          <w:color w:val="000000"/>
          <w:kern w:val="0"/>
          <w:sz w:val="18"/>
          <w:szCs w:val="18"/>
        </w:rPr>
        <w:t xml:space="preserve"> </w:t>
      </w:r>
      <w:r w:rsidRPr="008D0D62">
        <w:rPr>
          <w:rFonts w:ascii="宋体" w:eastAsia="宋体" w:hAnsi="宋体" w:cs="宋体"/>
          <w:color w:val="000000"/>
          <w:kern w:val="0"/>
          <w:sz w:val="24"/>
          <w:szCs w:val="24"/>
        </w:rPr>
        <w:t>static</w:t>
      </w:r>
      <w:r w:rsidRPr="008D0D62">
        <w:rPr>
          <w:rFonts w:ascii="Consolas" w:eastAsia="宋体" w:hAnsi="Consolas" w:cs="宋体"/>
          <w:color w:val="000000"/>
          <w:kern w:val="0"/>
          <w:sz w:val="18"/>
          <w:szCs w:val="18"/>
        </w:rPr>
        <w:t xml:space="preserve"> </w:t>
      </w:r>
      <w:r w:rsidRPr="008D0D62">
        <w:rPr>
          <w:rFonts w:ascii="宋体" w:eastAsia="宋体" w:hAnsi="宋体" w:cs="宋体"/>
          <w:color w:val="000000"/>
          <w:kern w:val="0"/>
          <w:sz w:val="24"/>
          <w:szCs w:val="24"/>
        </w:rPr>
        <w:t>void</w:t>
      </w:r>
      <w:r w:rsidRPr="008D0D62">
        <w:rPr>
          <w:rFonts w:ascii="Consolas" w:eastAsia="宋体" w:hAnsi="Consolas" w:cs="宋体"/>
          <w:color w:val="000000"/>
          <w:kern w:val="0"/>
          <w:sz w:val="18"/>
          <w:szCs w:val="18"/>
        </w:rPr>
        <w:t xml:space="preserve"> </w:t>
      </w:r>
      <w:r w:rsidRPr="008D0D62">
        <w:rPr>
          <w:rFonts w:ascii="宋体" w:eastAsia="宋体" w:hAnsi="宋体" w:cs="宋体"/>
          <w:color w:val="000000"/>
          <w:kern w:val="0"/>
          <w:sz w:val="24"/>
          <w:szCs w:val="24"/>
        </w:rPr>
        <w:t>main( String[] args ) {</w:t>
      </w:r>
    </w:p>
    <w:p w:rsidR="00DF2605" w:rsidRPr="008D0D62" w:rsidRDefault="00DF2605" w:rsidP="00DF2605">
      <w:pPr>
        <w:widowControl/>
        <w:jc w:val="left"/>
        <w:rPr>
          <w:rFonts w:ascii="Consolas" w:eastAsia="宋体" w:hAnsi="Consolas" w:cs="宋体"/>
          <w:color w:val="000000"/>
          <w:kern w:val="0"/>
          <w:sz w:val="18"/>
          <w:szCs w:val="18"/>
        </w:rPr>
      </w:pPr>
      <w:r w:rsidRPr="008D0D62">
        <w:rPr>
          <w:rFonts w:ascii="宋体" w:eastAsia="宋体" w:hAnsi="宋体" w:cs="宋体"/>
          <w:color w:val="000000"/>
          <w:kern w:val="0"/>
          <w:sz w:val="24"/>
          <w:szCs w:val="24"/>
        </w:rPr>
        <w:t>        long[] arrayOfLong = new</w:t>
      </w:r>
      <w:r w:rsidRPr="008D0D62">
        <w:rPr>
          <w:rFonts w:ascii="Consolas" w:eastAsia="宋体" w:hAnsi="Consolas" w:cs="宋体"/>
          <w:color w:val="000000"/>
          <w:kern w:val="0"/>
          <w:sz w:val="18"/>
          <w:szCs w:val="18"/>
        </w:rPr>
        <w:t xml:space="preserve"> </w:t>
      </w:r>
      <w:r w:rsidRPr="008D0D62">
        <w:rPr>
          <w:rFonts w:ascii="宋体" w:eastAsia="宋体" w:hAnsi="宋体" w:cs="宋体"/>
          <w:color w:val="000000"/>
          <w:kern w:val="0"/>
          <w:sz w:val="24"/>
          <w:szCs w:val="24"/>
        </w:rPr>
        <w:t>long</w:t>
      </w:r>
      <w:r w:rsidRPr="008D0D62">
        <w:rPr>
          <w:rFonts w:ascii="Consolas" w:eastAsia="宋体" w:hAnsi="Consolas" w:cs="宋体"/>
          <w:color w:val="000000"/>
          <w:kern w:val="0"/>
          <w:sz w:val="18"/>
          <w:szCs w:val="18"/>
        </w:rPr>
        <w:t xml:space="preserve"> </w:t>
      </w:r>
      <w:r w:rsidRPr="008D0D62">
        <w:rPr>
          <w:rFonts w:ascii="宋体" w:eastAsia="宋体" w:hAnsi="宋体" w:cs="宋体"/>
          <w:color w:val="000000"/>
          <w:kern w:val="0"/>
          <w:sz w:val="24"/>
          <w:szCs w:val="24"/>
        </w:rPr>
        <w:t>[ 20000</w:t>
      </w:r>
      <w:r w:rsidRPr="008D0D62">
        <w:rPr>
          <w:rFonts w:ascii="Consolas" w:eastAsia="宋体" w:hAnsi="Consolas" w:cs="宋体"/>
          <w:color w:val="000000"/>
          <w:kern w:val="0"/>
          <w:sz w:val="18"/>
          <w:szCs w:val="18"/>
        </w:rPr>
        <w:t xml:space="preserve"> </w:t>
      </w:r>
      <w:r w:rsidRPr="008D0D62">
        <w:rPr>
          <w:rFonts w:ascii="宋体" w:eastAsia="宋体" w:hAnsi="宋体" w:cs="宋体"/>
          <w:color w:val="000000"/>
          <w:kern w:val="0"/>
          <w:sz w:val="24"/>
          <w:szCs w:val="24"/>
        </w:rPr>
        <w:t xml:space="preserve">];        </w:t>
      </w:r>
    </w:p>
    <w:p w:rsidR="00DF2605" w:rsidRPr="008D0D62" w:rsidRDefault="00DF2605" w:rsidP="00DF2605">
      <w:pPr>
        <w:widowControl/>
        <w:jc w:val="left"/>
        <w:rPr>
          <w:rFonts w:ascii="Consolas" w:eastAsia="宋体" w:hAnsi="Consolas" w:cs="宋体"/>
          <w:color w:val="000000"/>
          <w:kern w:val="0"/>
          <w:sz w:val="18"/>
          <w:szCs w:val="18"/>
        </w:rPr>
      </w:pPr>
      <w:r w:rsidRPr="008D0D62">
        <w:rPr>
          <w:rFonts w:ascii="宋体" w:eastAsia="宋体" w:hAnsi="宋体" w:cs="宋体"/>
          <w:color w:val="000000"/>
          <w:kern w:val="0"/>
          <w:sz w:val="24"/>
          <w:szCs w:val="24"/>
        </w:rPr>
        <w:t>        </w:t>
      </w:r>
      <w:r w:rsidRPr="008D0D62">
        <w:rPr>
          <w:rFonts w:ascii="Consolas" w:eastAsia="宋体" w:hAnsi="Consolas" w:cs="宋体"/>
          <w:color w:val="000000"/>
          <w:kern w:val="0"/>
          <w:sz w:val="18"/>
          <w:szCs w:val="18"/>
        </w:rPr>
        <w:t> </w:t>
      </w:r>
    </w:p>
    <w:p w:rsidR="00DF2605" w:rsidRPr="008D0D62" w:rsidRDefault="00DF2605" w:rsidP="00DF2605">
      <w:pPr>
        <w:widowControl/>
        <w:jc w:val="left"/>
        <w:rPr>
          <w:rFonts w:ascii="Consolas" w:eastAsia="宋体" w:hAnsi="Consolas" w:cs="宋体"/>
          <w:color w:val="000000"/>
          <w:kern w:val="0"/>
          <w:sz w:val="18"/>
          <w:szCs w:val="18"/>
        </w:rPr>
      </w:pPr>
      <w:r w:rsidRPr="008D0D62">
        <w:rPr>
          <w:rFonts w:ascii="宋体" w:eastAsia="宋体" w:hAnsi="宋体" w:cs="宋体"/>
          <w:color w:val="000000"/>
          <w:kern w:val="0"/>
          <w:sz w:val="24"/>
          <w:szCs w:val="24"/>
        </w:rPr>
        <w:t xml:space="preserve">        Arrays.parallelSetAll( arrayOfLong, </w:t>
      </w:r>
    </w:p>
    <w:p w:rsidR="00DF2605" w:rsidRPr="008D0D62" w:rsidRDefault="00DF2605" w:rsidP="00DF2605">
      <w:pPr>
        <w:widowControl/>
        <w:jc w:val="left"/>
        <w:rPr>
          <w:rFonts w:ascii="Consolas" w:eastAsia="宋体" w:hAnsi="Consolas" w:cs="宋体"/>
          <w:color w:val="000000"/>
          <w:kern w:val="0"/>
          <w:sz w:val="18"/>
          <w:szCs w:val="18"/>
        </w:rPr>
      </w:pPr>
      <w:r w:rsidRPr="008D0D62">
        <w:rPr>
          <w:rFonts w:ascii="宋体" w:eastAsia="宋体" w:hAnsi="宋体" w:cs="宋体"/>
          <w:color w:val="000000"/>
          <w:kern w:val="0"/>
          <w:sz w:val="24"/>
          <w:szCs w:val="24"/>
        </w:rPr>
        <w:t>            index -&gt; ThreadLocalRandom.current().nextInt( 1000000</w:t>
      </w:r>
      <w:r w:rsidRPr="008D0D62">
        <w:rPr>
          <w:rFonts w:ascii="Consolas" w:eastAsia="宋体" w:hAnsi="Consolas" w:cs="宋体"/>
          <w:color w:val="000000"/>
          <w:kern w:val="0"/>
          <w:sz w:val="18"/>
          <w:szCs w:val="18"/>
        </w:rPr>
        <w:t xml:space="preserve"> </w:t>
      </w:r>
      <w:r w:rsidRPr="008D0D62">
        <w:rPr>
          <w:rFonts w:ascii="宋体" w:eastAsia="宋体" w:hAnsi="宋体" w:cs="宋体"/>
          <w:color w:val="000000"/>
          <w:kern w:val="0"/>
          <w:sz w:val="24"/>
          <w:szCs w:val="24"/>
        </w:rPr>
        <w:t>) );</w:t>
      </w:r>
    </w:p>
    <w:p w:rsidR="00DF2605" w:rsidRPr="008D0D62" w:rsidRDefault="00DF2605" w:rsidP="00DF2605">
      <w:pPr>
        <w:widowControl/>
        <w:jc w:val="left"/>
        <w:rPr>
          <w:rFonts w:ascii="Consolas" w:eastAsia="宋体" w:hAnsi="Consolas" w:cs="宋体"/>
          <w:color w:val="000000"/>
          <w:kern w:val="0"/>
          <w:sz w:val="18"/>
          <w:szCs w:val="18"/>
        </w:rPr>
      </w:pPr>
      <w:r w:rsidRPr="008D0D62">
        <w:rPr>
          <w:rFonts w:ascii="宋体" w:eastAsia="宋体" w:hAnsi="宋体" w:cs="宋体"/>
          <w:color w:val="000000"/>
          <w:kern w:val="0"/>
          <w:sz w:val="24"/>
          <w:szCs w:val="24"/>
        </w:rPr>
        <w:t>        Arrays.stream( arrayOfLong ).limit( 10</w:t>
      </w:r>
      <w:r w:rsidRPr="008D0D62">
        <w:rPr>
          <w:rFonts w:ascii="Consolas" w:eastAsia="宋体" w:hAnsi="Consolas" w:cs="宋体"/>
          <w:color w:val="000000"/>
          <w:kern w:val="0"/>
          <w:sz w:val="18"/>
          <w:szCs w:val="18"/>
        </w:rPr>
        <w:t xml:space="preserve"> </w:t>
      </w:r>
      <w:r w:rsidRPr="008D0D62">
        <w:rPr>
          <w:rFonts w:ascii="宋体" w:eastAsia="宋体" w:hAnsi="宋体" w:cs="宋体"/>
          <w:color w:val="000000"/>
          <w:kern w:val="0"/>
          <w:sz w:val="24"/>
          <w:szCs w:val="24"/>
        </w:rPr>
        <w:t xml:space="preserve">).forEach( </w:t>
      </w:r>
    </w:p>
    <w:p w:rsidR="00DF2605" w:rsidRPr="008D0D62" w:rsidRDefault="00DF2605" w:rsidP="00DF2605">
      <w:pPr>
        <w:widowControl/>
        <w:jc w:val="left"/>
        <w:rPr>
          <w:rFonts w:ascii="Consolas" w:eastAsia="宋体" w:hAnsi="Consolas" w:cs="宋体"/>
          <w:color w:val="000000"/>
          <w:kern w:val="0"/>
          <w:sz w:val="18"/>
          <w:szCs w:val="18"/>
        </w:rPr>
      </w:pPr>
      <w:r w:rsidRPr="008D0D62">
        <w:rPr>
          <w:rFonts w:ascii="宋体" w:eastAsia="宋体" w:hAnsi="宋体" w:cs="宋体"/>
          <w:color w:val="000000"/>
          <w:kern w:val="0"/>
          <w:sz w:val="24"/>
          <w:szCs w:val="24"/>
        </w:rPr>
        <w:t>            i -&gt; System.out.print( i + " "</w:t>
      </w:r>
      <w:r w:rsidRPr="008D0D62">
        <w:rPr>
          <w:rFonts w:ascii="Consolas" w:eastAsia="宋体" w:hAnsi="Consolas" w:cs="宋体"/>
          <w:color w:val="000000"/>
          <w:kern w:val="0"/>
          <w:sz w:val="18"/>
          <w:szCs w:val="18"/>
        </w:rPr>
        <w:t xml:space="preserve"> </w:t>
      </w:r>
      <w:r w:rsidRPr="008D0D62">
        <w:rPr>
          <w:rFonts w:ascii="宋体" w:eastAsia="宋体" w:hAnsi="宋体" w:cs="宋体"/>
          <w:color w:val="000000"/>
          <w:kern w:val="0"/>
          <w:sz w:val="24"/>
          <w:szCs w:val="24"/>
        </w:rPr>
        <w:t>) );</w:t>
      </w:r>
    </w:p>
    <w:p w:rsidR="00DF2605" w:rsidRPr="008D0D62" w:rsidRDefault="00DF2605" w:rsidP="00DF2605">
      <w:pPr>
        <w:widowControl/>
        <w:jc w:val="left"/>
        <w:rPr>
          <w:rFonts w:ascii="Consolas" w:eastAsia="宋体" w:hAnsi="Consolas" w:cs="宋体"/>
          <w:color w:val="000000"/>
          <w:kern w:val="0"/>
          <w:sz w:val="18"/>
          <w:szCs w:val="18"/>
        </w:rPr>
      </w:pPr>
      <w:r w:rsidRPr="008D0D62">
        <w:rPr>
          <w:rFonts w:ascii="宋体" w:eastAsia="宋体" w:hAnsi="宋体" w:cs="宋体"/>
          <w:color w:val="000000"/>
          <w:kern w:val="0"/>
          <w:sz w:val="24"/>
          <w:szCs w:val="24"/>
        </w:rPr>
        <w:t>        System.out.println();</w:t>
      </w:r>
    </w:p>
    <w:p w:rsidR="00DF2605" w:rsidRPr="008D0D62" w:rsidRDefault="00DF2605" w:rsidP="00DF2605">
      <w:pPr>
        <w:widowControl/>
        <w:jc w:val="left"/>
        <w:rPr>
          <w:rFonts w:ascii="Consolas" w:eastAsia="宋体" w:hAnsi="Consolas" w:cs="宋体"/>
          <w:color w:val="000000"/>
          <w:kern w:val="0"/>
          <w:sz w:val="18"/>
          <w:szCs w:val="18"/>
        </w:rPr>
      </w:pPr>
      <w:r w:rsidRPr="008D0D62">
        <w:rPr>
          <w:rFonts w:ascii="宋体" w:eastAsia="宋体" w:hAnsi="宋体" w:cs="宋体"/>
          <w:color w:val="000000"/>
          <w:kern w:val="0"/>
          <w:sz w:val="24"/>
          <w:szCs w:val="24"/>
        </w:rPr>
        <w:t>        </w:t>
      </w:r>
      <w:r w:rsidRPr="008D0D62">
        <w:rPr>
          <w:rFonts w:ascii="Consolas" w:eastAsia="宋体" w:hAnsi="Consolas" w:cs="宋体"/>
          <w:color w:val="000000"/>
          <w:kern w:val="0"/>
          <w:sz w:val="18"/>
          <w:szCs w:val="18"/>
        </w:rPr>
        <w:t> </w:t>
      </w:r>
    </w:p>
    <w:p w:rsidR="00DF2605" w:rsidRPr="008D0D62" w:rsidRDefault="00DF2605" w:rsidP="00DF2605">
      <w:pPr>
        <w:widowControl/>
        <w:jc w:val="left"/>
        <w:rPr>
          <w:rFonts w:ascii="Consolas" w:eastAsia="宋体" w:hAnsi="Consolas" w:cs="宋体"/>
          <w:color w:val="000000"/>
          <w:kern w:val="0"/>
          <w:sz w:val="18"/>
          <w:szCs w:val="18"/>
        </w:rPr>
      </w:pPr>
      <w:r w:rsidRPr="008D0D62">
        <w:rPr>
          <w:rFonts w:ascii="宋体" w:eastAsia="宋体" w:hAnsi="宋体" w:cs="宋体"/>
          <w:color w:val="000000"/>
          <w:kern w:val="0"/>
          <w:sz w:val="24"/>
          <w:szCs w:val="24"/>
        </w:rPr>
        <w:t xml:space="preserve">        Arrays.parallelSort( arrayOfLong );     </w:t>
      </w:r>
    </w:p>
    <w:p w:rsidR="00DF2605" w:rsidRPr="008D0D62" w:rsidRDefault="00DF2605" w:rsidP="00DF2605">
      <w:pPr>
        <w:widowControl/>
        <w:jc w:val="left"/>
        <w:rPr>
          <w:rFonts w:ascii="Consolas" w:eastAsia="宋体" w:hAnsi="Consolas" w:cs="宋体"/>
          <w:color w:val="000000"/>
          <w:kern w:val="0"/>
          <w:sz w:val="18"/>
          <w:szCs w:val="18"/>
        </w:rPr>
      </w:pPr>
      <w:r w:rsidRPr="008D0D62">
        <w:rPr>
          <w:rFonts w:ascii="宋体" w:eastAsia="宋体" w:hAnsi="宋体" w:cs="宋体"/>
          <w:color w:val="000000"/>
          <w:kern w:val="0"/>
          <w:sz w:val="24"/>
          <w:szCs w:val="24"/>
        </w:rPr>
        <w:t>        Arrays.stream( arrayOfLong ).limit( 10</w:t>
      </w:r>
      <w:r w:rsidRPr="008D0D62">
        <w:rPr>
          <w:rFonts w:ascii="Consolas" w:eastAsia="宋体" w:hAnsi="Consolas" w:cs="宋体"/>
          <w:color w:val="000000"/>
          <w:kern w:val="0"/>
          <w:sz w:val="18"/>
          <w:szCs w:val="18"/>
        </w:rPr>
        <w:t xml:space="preserve"> </w:t>
      </w:r>
      <w:r w:rsidRPr="008D0D62">
        <w:rPr>
          <w:rFonts w:ascii="宋体" w:eastAsia="宋体" w:hAnsi="宋体" w:cs="宋体"/>
          <w:color w:val="000000"/>
          <w:kern w:val="0"/>
          <w:sz w:val="24"/>
          <w:szCs w:val="24"/>
        </w:rPr>
        <w:t xml:space="preserve">).forEach( </w:t>
      </w:r>
    </w:p>
    <w:p w:rsidR="00DF2605" w:rsidRPr="008D0D62" w:rsidRDefault="00DF2605" w:rsidP="00DF2605">
      <w:pPr>
        <w:widowControl/>
        <w:jc w:val="left"/>
        <w:rPr>
          <w:rFonts w:ascii="Consolas" w:eastAsia="宋体" w:hAnsi="Consolas" w:cs="宋体"/>
          <w:color w:val="000000"/>
          <w:kern w:val="0"/>
          <w:sz w:val="18"/>
          <w:szCs w:val="18"/>
        </w:rPr>
      </w:pPr>
      <w:r w:rsidRPr="008D0D62">
        <w:rPr>
          <w:rFonts w:ascii="宋体" w:eastAsia="宋体" w:hAnsi="宋体" w:cs="宋体"/>
          <w:color w:val="000000"/>
          <w:kern w:val="0"/>
          <w:sz w:val="24"/>
          <w:szCs w:val="24"/>
        </w:rPr>
        <w:t>            i -&gt; System.out.print( i + " "</w:t>
      </w:r>
      <w:r w:rsidRPr="008D0D62">
        <w:rPr>
          <w:rFonts w:ascii="Consolas" w:eastAsia="宋体" w:hAnsi="Consolas" w:cs="宋体"/>
          <w:color w:val="000000"/>
          <w:kern w:val="0"/>
          <w:sz w:val="18"/>
          <w:szCs w:val="18"/>
        </w:rPr>
        <w:t xml:space="preserve"> </w:t>
      </w:r>
      <w:r w:rsidRPr="008D0D62">
        <w:rPr>
          <w:rFonts w:ascii="宋体" w:eastAsia="宋体" w:hAnsi="宋体" w:cs="宋体"/>
          <w:color w:val="000000"/>
          <w:kern w:val="0"/>
          <w:sz w:val="24"/>
          <w:szCs w:val="24"/>
        </w:rPr>
        <w:t>) );</w:t>
      </w:r>
    </w:p>
    <w:p w:rsidR="00DF2605" w:rsidRPr="008D0D62" w:rsidRDefault="00DF2605" w:rsidP="00DF2605">
      <w:pPr>
        <w:widowControl/>
        <w:jc w:val="left"/>
        <w:rPr>
          <w:rFonts w:ascii="Consolas" w:eastAsia="宋体" w:hAnsi="Consolas" w:cs="宋体"/>
          <w:color w:val="000000"/>
          <w:kern w:val="0"/>
          <w:sz w:val="18"/>
          <w:szCs w:val="18"/>
        </w:rPr>
      </w:pPr>
      <w:r w:rsidRPr="008D0D62">
        <w:rPr>
          <w:rFonts w:ascii="宋体" w:eastAsia="宋体" w:hAnsi="宋体" w:cs="宋体"/>
          <w:color w:val="000000"/>
          <w:kern w:val="0"/>
          <w:sz w:val="24"/>
          <w:szCs w:val="24"/>
        </w:rPr>
        <w:t>        System.out.println();</w:t>
      </w:r>
    </w:p>
    <w:p w:rsidR="00DF2605" w:rsidRPr="008D0D62" w:rsidRDefault="00DF2605" w:rsidP="00DF2605">
      <w:pPr>
        <w:widowControl/>
        <w:jc w:val="left"/>
        <w:rPr>
          <w:rFonts w:ascii="Consolas" w:eastAsia="宋体" w:hAnsi="Consolas" w:cs="宋体"/>
          <w:color w:val="000000"/>
          <w:kern w:val="0"/>
          <w:sz w:val="18"/>
          <w:szCs w:val="18"/>
        </w:rPr>
      </w:pPr>
      <w:r w:rsidRPr="008D0D62">
        <w:rPr>
          <w:rFonts w:ascii="宋体" w:eastAsia="宋体" w:hAnsi="宋体" w:cs="宋体"/>
          <w:color w:val="000000"/>
          <w:kern w:val="0"/>
          <w:sz w:val="24"/>
          <w:szCs w:val="24"/>
        </w:rPr>
        <w:t>    }</w:t>
      </w:r>
    </w:p>
    <w:p w:rsidR="00DF2605" w:rsidRPr="008D0D62" w:rsidRDefault="00DF2605" w:rsidP="00DF2605">
      <w:pPr>
        <w:widowControl/>
        <w:jc w:val="left"/>
        <w:rPr>
          <w:rFonts w:ascii="Consolas" w:eastAsia="宋体" w:hAnsi="Consolas" w:cs="宋体"/>
          <w:color w:val="000000"/>
          <w:kern w:val="0"/>
          <w:sz w:val="18"/>
          <w:szCs w:val="18"/>
        </w:rPr>
      </w:pPr>
      <w:r w:rsidRPr="008D0D62">
        <w:rPr>
          <w:rFonts w:ascii="宋体" w:eastAsia="宋体" w:hAnsi="宋体" w:cs="宋体"/>
          <w:color w:val="000000"/>
          <w:kern w:val="0"/>
          <w:sz w:val="24"/>
          <w:szCs w:val="24"/>
        </w:rPr>
        <w:t>}</w:t>
      </w:r>
    </w:p>
    <w:p w:rsidR="00DF2605" w:rsidRDefault="00DF2605" w:rsidP="00DF2605">
      <w:pPr>
        <w:pStyle w:val="4"/>
        <w:shd w:val="clear" w:color="auto" w:fill="FFFFFF"/>
        <w:spacing w:before="0" w:after="0" w:line="360" w:lineRule="atLeast"/>
        <w:rPr>
          <w:rFonts w:ascii="微软雅黑" w:eastAsia="微软雅黑" w:hAnsi="微软雅黑"/>
          <w:b w:val="0"/>
          <w:bCs w:val="0"/>
          <w:color w:val="000000"/>
        </w:rPr>
      </w:pPr>
      <w:r>
        <w:rPr>
          <w:rFonts w:ascii="微软雅黑" w:eastAsia="微软雅黑" w:hAnsi="微软雅黑" w:hint="eastAsia"/>
          <w:b w:val="0"/>
          <w:bCs w:val="0"/>
          <w:color w:val="000000"/>
        </w:rPr>
        <w:t>并发（Concurrency）</w:t>
      </w:r>
    </w:p>
    <w:p w:rsidR="00DF2605" w:rsidRDefault="00DF2605" w:rsidP="00DF2605">
      <w:pPr>
        <w:pStyle w:val="a7"/>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在新增Stream机制与lambda的基础之上，在java.util.concurrent.ConcurrentHashMap中加入了一些新方法来支持聚集操作。同时也在java.util.concurrent.ForkJoinPool类中加入了一些新方法来支持共有资源池（common pool）</w:t>
      </w:r>
    </w:p>
    <w:p w:rsidR="00DF2605" w:rsidRDefault="00DF2605" w:rsidP="00DF2605">
      <w:pPr>
        <w:pStyle w:val="a7"/>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lastRenderedPageBreak/>
        <w:t>新增的java.util.concurrent.locks.StampedLock类提供一直基于容量的锁，这种锁有三个模型来控制读写操作（它被认为是不太有名的java.util.concurrent.locks.ReadWriteLock类的替代者）。</w:t>
      </w:r>
    </w:p>
    <w:p w:rsidR="00DF2605" w:rsidRDefault="00DF2605" w:rsidP="00DF2605">
      <w:pPr>
        <w:pStyle w:val="a7"/>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在java.util.concurrent.atomic包中还增加了下面这些类：</w:t>
      </w:r>
    </w:p>
    <w:p w:rsidR="00DF2605" w:rsidRDefault="00DF2605" w:rsidP="00DF2605">
      <w:pPr>
        <w:widowControl/>
        <w:numPr>
          <w:ilvl w:val="0"/>
          <w:numId w:val="3"/>
        </w:numPr>
        <w:shd w:val="clear" w:color="auto" w:fill="FFFFFF"/>
        <w:ind w:left="0"/>
        <w:jc w:val="left"/>
        <w:rPr>
          <w:rFonts w:ascii="微软雅黑" w:eastAsia="微软雅黑" w:hAnsi="微软雅黑"/>
          <w:color w:val="000000"/>
          <w:szCs w:val="21"/>
        </w:rPr>
      </w:pPr>
      <w:r>
        <w:rPr>
          <w:rFonts w:ascii="微软雅黑" w:eastAsia="微软雅黑" w:hAnsi="微软雅黑" w:hint="eastAsia"/>
          <w:color w:val="000000"/>
          <w:szCs w:val="21"/>
        </w:rPr>
        <w:t>DoubleAccumulator</w:t>
      </w:r>
    </w:p>
    <w:p w:rsidR="00DF2605" w:rsidRDefault="00DF2605" w:rsidP="00DF2605">
      <w:pPr>
        <w:widowControl/>
        <w:numPr>
          <w:ilvl w:val="0"/>
          <w:numId w:val="3"/>
        </w:numPr>
        <w:shd w:val="clear" w:color="auto" w:fill="FFFFFF"/>
        <w:ind w:left="0"/>
        <w:jc w:val="left"/>
        <w:rPr>
          <w:rFonts w:ascii="微软雅黑" w:eastAsia="微软雅黑" w:hAnsi="微软雅黑"/>
          <w:color w:val="000000"/>
          <w:szCs w:val="21"/>
        </w:rPr>
      </w:pPr>
      <w:r>
        <w:rPr>
          <w:rFonts w:ascii="微软雅黑" w:eastAsia="微软雅黑" w:hAnsi="微软雅黑" w:hint="eastAsia"/>
          <w:color w:val="000000"/>
          <w:szCs w:val="21"/>
        </w:rPr>
        <w:t>DoubleAdder</w:t>
      </w:r>
    </w:p>
    <w:p w:rsidR="00DF2605" w:rsidRDefault="00DF2605" w:rsidP="00DF2605">
      <w:pPr>
        <w:widowControl/>
        <w:numPr>
          <w:ilvl w:val="0"/>
          <w:numId w:val="3"/>
        </w:numPr>
        <w:shd w:val="clear" w:color="auto" w:fill="FFFFFF"/>
        <w:ind w:left="0"/>
        <w:jc w:val="left"/>
        <w:rPr>
          <w:rFonts w:ascii="微软雅黑" w:eastAsia="微软雅黑" w:hAnsi="微软雅黑"/>
          <w:color w:val="000000"/>
          <w:szCs w:val="21"/>
        </w:rPr>
      </w:pPr>
      <w:r>
        <w:rPr>
          <w:rFonts w:ascii="微软雅黑" w:eastAsia="微软雅黑" w:hAnsi="微软雅黑" w:hint="eastAsia"/>
          <w:color w:val="000000"/>
          <w:szCs w:val="21"/>
        </w:rPr>
        <w:t>LongAccumulator</w:t>
      </w:r>
    </w:p>
    <w:p w:rsidR="00DF2605" w:rsidRDefault="00DF2605" w:rsidP="00DF2605">
      <w:pPr>
        <w:widowControl/>
        <w:numPr>
          <w:ilvl w:val="0"/>
          <w:numId w:val="3"/>
        </w:numPr>
        <w:shd w:val="clear" w:color="auto" w:fill="FFFFFF"/>
        <w:ind w:left="0"/>
        <w:jc w:val="left"/>
        <w:rPr>
          <w:rFonts w:ascii="微软雅黑" w:eastAsia="微软雅黑" w:hAnsi="微软雅黑"/>
          <w:color w:val="000000"/>
          <w:szCs w:val="21"/>
        </w:rPr>
      </w:pPr>
      <w:r>
        <w:rPr>
          <w:rFonts w:ascii="微软雅黑" w:eastAsia="微软雅黑" w:hAnsi="微软雅黑" w:hint="eastAsia"/>
          <w:color w:val="000000"/>
          <w:szCs w:val="21"/>
        </w:rPr>
        <w:t>LongAdder</w:t>
      </w:r>
    </w:p>
    <w:p w:rsidR="00DF2605" w:rsidRDefault="00DF2605" w:rsidP="00DF2605">
      <w:pPr>
        <w:pStyle w:val="3"/>
      </w:pPr>
      <w:r>
        <w:rPr>
          <w:rStyle w:val="apple-converted-space"/>
          <w:rFonts w:ascii="微软雅黑" w:eastAsia="微软雅黑" w:hAnsi="微软雅黑" w:hint="eastAsia"/>
          <w:b w:val="0"/>
          <w:bCs w:val="0"/>
          <w:color w:val="000000"/>
          <w:sz w:val="30"/>
          <w:szCs w:val="30"/>
        </w:rPr>
        <w:t> </w:t>
      </w:r>
      <w:r>
        <w:rPr>
          <w:rFonts w:hint="eastAsia"/>
        </w:rPr>
        <w:t>Java</w:t>
      </w:r>
      <w:r>
        <w:rPr>
          <w:rFonts w:hint="eastAsia"/>
        </w:rPr>
        <w:t>虚拟机（</w:t>
      </w:r>
      <w:r>
        <w:rPr>
          <w:rFonts w:hint="eastAsia"/>
        </w:rPr>
        <w:t>JVM</w:t>
      </w:r>
      <w:r>
        <w:rPr>
          <w:rFonts w:hint="eastAsia"/>
        </w:rPr>
        <w:t>）的新特性</w:t>
      </w:r>
    </w:p>
    <w:p w:rsidR="00DF2605" w:rsidRDefault="00DF2605" w:rsidP="00DF2605">
      <w:pPr>
        <w:pStyle w:val="a7"/>
        <w:shd w:val="clear" w:color="auto" w:fill="FFFFFF"/>
        <w:spacing w:before="0" w:beforeAutospacing="0" w:after="0" w:afterAutospacing="0"/>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PermGen空间</w:t>
      </w:r>
      <w:r w:rsidRPr="00963BC3">
        <w:rPr>
          <w:rFonts w:ascii="微软雅黑" w:eastAsia="微软雅黑" w:hAnsi="微软雅黑" w:hint="eastAsia"/>
          <w:sz w:val="21"/>
          <w:szCs w:val="21"/>
          <w:bdr w:val="none" w:sz="0" w:space="0" w:color="auto" w:frame="1"/>
          <w:shd w:val="clear" w:color="auto" w:fill="FFFFFF"/>
        </w:rPr>
        <w:t>被移除了，取而代之的是Metaspace</w:t>
      </w:r>
      <w:r>
        <w:rPr>
          <w:rFonts w:ascii="微软雅黑" w:eastAsia="微软雅黑" w:hAnsi="微软雅黑" w:hint="eastAsia"/>
          <w:color w:val="000000"/>
          <w:sz w:val="21"/>
          <w:szCs w:val="21"/>
          <w:shd w:val="clear" w:color="auto" w:fill="FFFFFF"/>
        </w:rPr>
        <w:t>（</w:t>
      </w:r>
      <w:hyperlink r:id="rId40" w:tgtFrame="_blank" w:history="1">
        <w:r>
          <w:rPr>
            <w:rStyle w:val="a5"/>
            <w:rFonts w:ascii="微软雅黑" w:eastAsia="微软雅黑" w:hAnsi="微软雅黑" w:hint="eastAsia"/>
            <w:color w:val="0099CC"/>
            <w:sz w:val="21"/>
            <w:szCs w:val="21"/>
            <w:bdr w:val="none" w:sz="0" w:space="0" w:color="auto" w:frame="1"/>
            <w:shd w:val="clear" w:color="auto" w:fill="FFFFFF"/>
          </w:rPr>
          <w:t>JEP 122</w:t>
        </w:r>
      </w:hyperlink>
      <w:r>
        <w:rPr>
          <w:rFonts w:ascii="微软雅黑" w:eastAsia="微软雅黑" w:hAnsi="微软雅黑" w:hint="eastAsia"/>
          <w:color w:val="000000"/>
          <w:sz w:val="21"/>
          <w:szCs w:val="21"/>
          <w:shd w:val="clear" w:color="auto" w:fill="FFFFFF"/>
        </w:rPr>
        <w:t>）。JVM选项</w:t>
      </w:r>
      <w:r>
        <w:rPr>
          <w:rStyle w:val="a6"/>
          <w:rFonts w:ascii="微软雅黑" w:eastAsia="微软雅黑" w:hAnsi="微软雅黑" w:hint="eastAsia"/>
          <w:color w:val="000000"/>
          <w:sz w:val="21"/>
          <w:szCs w:val="21"/>
          <w:bdr w:val="none" w:sz="0" w:space="0" w:color="auto" w:frame="1"/>
          <w:shd w:val="clear" w:color="auto" w:fill="FFFFFF"/>
        </w:rPr>
        <w:t>-XX:PermSize</w:t>
      </w:r>
      <w:r>
        <w:rPr>
          <w:rFonts w:ascii="微软雅黑" w:eastAsia="微软雅黑" w:hAnsi="微软雅黑" w:hint="eastAsia"/>
          <w:color w:val="000000"/>
          <w:sz w:val="21"/>
          <w:szCs w:val="21"/>
          <w:shd w:val="clear" w:color="auto" w:fill="FFFFFF"/>
        </w:rPr>
        <w:t>与</w:t>
      </w:r>
      <w:r>
        <w:rPr>
          <w:rStyle w:val="a6"/>
          <w:rFonts w:ascii="微软雅黑" w:eastAsia="微软雅黑" w:hAnsi="微软雅黑" w:hint="eastAsia"/>
          <w:color w:val="000000"/>
          <w:sz w:val="21"/>
          <w:szCs w:val="21"/>
          <w:bdr w:val="none" w:sz="0" w:space="0" w:color="auto" w:frame="1"/>
          <w:shd w:val="clear" w:color="auto" w:fill="FFFFFF"/>
        </w:rPr>
        <w:t>-XX:MaxPermSize</w:t>
      </w:r>
      <w:r>
        <w:rPr>
          <w:rFonts w:ascii="微软雅黑" w:eastAsia="微软雅黑" w:hAnsi="微软雅黑" w:hint="eastAsia"/>
          <w:color w:val="000000"/>
          <w:sz w:val="21"/>
          <w:szCs w:val="21"/>
          <w:shd w:val="clear" w:color="auto" w:fill="FFFFFF"/>
        </w:rPr>
        <w:t>分别被</w:t>
      </w:r>
      <w:r>
        <w:rPr>
          <w:rStyle w:val="a6"/>
          <w:rFonts w:ascii="微软雅黑" w:eastAsia="微软雅黑" w:hAnsi="微软雅黑" w:hint="eastAsia"/>
          <w:color w:val="000000"/>
          <w:sz w:val="21"/>
          <w:szCs w:val="21"/>
          <w:bdr w:val="none" w:sz="0" w:space="0" w:color="auto" w:frame="1"/>
          <w:shd w:val="clear" w:color="auto" w:fill="FFFFFF"/>
        </w:rPr>
        <w:t>-XX:MetaSpaceSize</w:t>
      </w:r>
      <w:r>
        <w:rPr>
          <w:rFonts w:ascii="微软雅黑" w:eastAsia="微软雅黑" w:hAnsi="微软雅黑" w:hint="eastAsia"/>
          <w:color w:val="000000"/>
          <w:sz w:val="21"/>
          <w:szCs w:val="21"/>
          <w:shd w:val="clear" w:color="auto" w:fill="FFFFFF"/>
        </w:rPr>
        <w:t>与</w:t>
      </w:r>
      <w:r>
        <w:rPr>
          <w:rStyle w:val="a6"/>
          <w:rFonts w:ascii="微软雅黑" w:eastAsia="微软雅黑" w:hAnsi="微软雅黑" w:hint="eastAsia"/>
          <w:color w:val="000000"/>
          <w:sz w:val="21"/>
          <w:szCs w:val="21"/>
          <w:bdr w:val="none" w:sz="0" w:space="0" w:color="auto" w:frame="1"/>
          <w:shd w:val="clear" w:color="auto" w:fill="FFFFFF"/>
        </w:rPr>
        <w:t>-XX:MaxMetaspaceSize</w:t>
      </w:r>
      <w:r>
        <w:rPr>
          <w:rFonts w:ascii="微软雅黑" w:eastAsia="微软雅黑" w:hAnsi="微软雅黑" w:hint="eastAsia"/>
          <w:color w:val="000000"/>
          <w:sz w:val="21"/>
          <w:szCs w:val="21"/>
          <w:shd w:val="clear" w:color="auto" w:fill="FFFFFF"/>
        </w:rPr>
        <w:t>所代替。</w:t>
      </w:r>
    </w:p>
    <w:p w:rsidR="002135E0" w:rsidRDefault="002135E0" w:rsidP="002135E0">
      <w:pPr>
        <w:pStyle w:val="2"/>
        <w:rPr>
          <w:shd w:val="clear" w:color="auto" w:fill="FFFFFF"/>
        </w:rPr>
      </w:pPr>
      <w:r>
        <w:rPr>
          <w:rFonts w:hint="eastAsia"/>
          <w:shd w:val="clear" w:color="auto" w:fill="FFFFFF"/>
        </w:rPr>
        <w:t>永久代和元数据空间</w:t>
      </w:r>
    </w:p>
    <w:p w:rsidR="002135E0" w:rsidRDefault="002135E0" w:rsidP="002135E0">
      <w:r>
        <w:t>J</w:t>
      </w:r>
      <w:r>
        <w:rPr>
          <w:rFonts w:hint="eastAsia"/>
        </w:rPr>
        <w:t>dk7</w:t>
      </w:r>
      <w:r>
        <w:rPr>
          <w:rFonts w:hint="eastAsia"/>
        </w:rPr>
        <w:t>将永久代的符号引用转移到</w:t>
      </w:r>
      <w:r>
        <w:rPr>
          <w:rFonts w:hint="eastAsia"/>
        </w:rPr>
        <w:t>native</w:t>
      </w:r>
      <w:r>
        <w:t xml:space="preserve"> </w:t>
      </w:r>
      <w:r>
        <w:rPr>
          <w:rFonts w:hint="eastAsia"/>
        </w:rPr>
        <w:t>heap</w:t>
      </w:r>
      <w:r>
        <w:rPr>
          <w:rFonts w:hint="eastAsia"/>
        </w:rPr>
        <w:t>，字面量转移到</w:t>
      </w:r>
      <w:r>
        <w:rPr>
          <w:rFonts w:hint="eastAsia"/>
        </w:rPr>
        <w:t>java</w:t>
      </w:r>
      <w:r>
        <w:t xml:space="preserve"> </w:t>
      </w:r>
      <w:r>
        <w:rPr>
          <w:rFonts w:hint="eastAsia"/>
        </w:rPr>
        <w:t>heap</w:t>
      </w:r>
      <w:r>
        <w:rPr>
          <w:rFonts w:hint="eastAsia"/>
        </w:rPr>
        <w:t>，类的静态变量转移到</w:t>
      </w:r>
      <w:r>
        <w:rPr>
          <w:rFonts w:hint="eastAsia"/>
        </w:rPr>
        <w:t>java</w:t>
      </w:r>
      <w:r>
        <w:t xml:space="preserve"> </w:t>
      </w:r>
      <w:r>
        <w:rPr>
          <w:rFonts w:hint="eastAsia"/>
        </w:rPr>
        <w:t>heap</w:t>
      </w:r>
      <w:r>
        <w:rPr>
          <w:rFonts w:hint="eastAsia"/>
        </w:rPr>
        <w:t>中。在</w:t>
      </w:r>
      <w:r>
        <w:rPr>
          <w:rFonts w:hint="eastAsia"/>
        </w:rPr>
        <w:t>jdk8</w:t>
      </w:r>
      <w:r>
        <w:rPr>
          <w:rFonts w:hint="eastAsia"/>
        </w:rPr>
        <w:t>中，使用元数据空间代替了永久代。</w:t>
      </w:r>
    </w:p>
    <w:p w:rsidR="002135E0" w:rsidRDefault="002135E0" w:rsidP="002135E0">
      <w:r>
        <w:rPr>
          <w:rFonts w:hint="eastAsia"/>
        </w:rPr>
        <w:t>元数据空间？因为里面存储的是类的元数据的信息。</w:t>
      </w:r>
    </w:p>
    <w:p w:rsidR="002135E0" w:rsidRDefault="002135E0" w:rsidP="002135E0">
      <w:r>
        <w:rPr>
          <w:rFonts w:hint="eastAsia"/>
        </w:rPr>
        <w:t>永久代是</w:t>
      </w:r>
      <w:r>
        <w:rPr>
          <w:rFonts w:hint="eastAsia"/>
        </w:rPr>
        <w:t>hotpot</w:t>
      </w:r>
      <w:r>
        <w:rPr>
          <w:rFonts w:hint="eastAsia"/>
        </w:rPr>
        <w:t>虚拟机对于方法区的一种实现。永久代是连续的堆内存空间，通过</w:t>
      </w:r>
      <w:r>
        <w:rPr>
          <w:rFonts w:hint="eastAsia"/>
        </w:rPr>
        <w:t>maxpermsize</w:t>
      </w:r>
      <w:r>
        <w:rPr>
          <w:rFonts w:hint="eastAsia"/>
        </w:rPr>
        <w:t>可以设定。默认</w:t>
      </w:r>
      <w:r>
        <w:rPr>
          <w:rFonts w:hint="eastAsia"/>
        </w:rPr>
        <w:t>64M</w:t>
      </w:r>
      <w:r>
        <w:rPr>
          <w:rFonts w:hint="eastAsia"/>
        </w:rPr>
        <w:t>。永久代的垃圾收集和老年代是捆绑在一起的，也就是说，无论哪个满了，都会触发永久代和老年代的收集，发生</w:t>
      </w:r>
      <w:r>
        <w:rPr>
          <w:rFonts w:hint="eastAsia"/>
        </w:rPr>
        <w:t>FULL</w:t>
      </w:r>
      <w:r>
        <w:t xml:space="preserve"> </w:t>
      </w:r>
      <w:r>
        <w:rPr>
          <w:rFonts w:hint="eastAsia"/>
        </w:rPr>
        <w:t>GC</w:t>
      </w:r>
      <w:r>
        <w:rPr>
          <w:rFonts w:hint="eastAsia"/>
        </w:rPr>
        <w:t>。</w:t>
      </w:r>
    </w:p>
    <w:p w:rsidR="002135E0" w:rsidRDefault="002135E0" w:rsidP="002135E0">
      <w:r>
        <w:rPr>
          <w:rFonts w:hint="eastAsia"/>
        </w:rPr>
        <w:t>当动态加载类（反射）比较多时，会发生永久代内存溢出，如在</w:t>
      </w:r>
      <w:r>
        <w:rPr>
          <w:rFonts w:hint="eastAsia"/>
        </w:rPr>
        <w:t>jsp</w:t>
      </w:r>
      <w:r>
        <w:rPr>
          <w:rFonts w:hint="eastAsia"/>
        </w:rPr>
        <w:t>中经常发生动态加载，很容易发生。</w:t>
      </w:r>
    </w:p>
    <w:p w:rsidR="002135E0" w:rsidRDefault="002135E0" w:rsidP="002135E0">
      <w:r>
        <w:rPr>
          <w:rFonts w:hint="eastAsia"/>
        </w:rPr>
        <w:t>元数据空间不在堆内存中，使用的是本地内存。因此只受本地内存限制。通过</w:t>
      </w:r>
      <w:r>
        <w:rPr>
          <w:rFonts w:hint="eastAsia"/>
        </w:rPr>
        <w:t>-xx:</w:t>
      </w:r>
      <w:r>
        <w:t>metaspacesize</w:t>
      </w:r>
      <w:r>
        <w:rPr>
          <w:rFonts w:hint="eastAsia"/>
        </w:rPr>
        <w:t>设置初始空间大小，</w:t>
      </w:r>
      <w:r>
        <w:rPr>
          <w:rFonts w:hint="eastAsia"/>
        </w:rPr>
        <w:t>-xx</w:t>
      </w:r>
      <w:r>
        <w:t>:maxmetaspacesize</w:t>
      </w:r>
      <w:r>
        <w:rPr>
          <w:rFonts w:hint="eastAsia"/>
        </w:rPr>
        <w:t>设置最大空间。</w:t>
      </w:r>
    </w:p>
    <w:p w:rsidR="002135E0" w:rsidRDefault="002135E0" w:rsidP="002135E0"/>
    <w:p w:rsidR="002135E0" w:rsidRDefault="002135E0" w:rsidP="002135E0">
      <w:pPr>
        <w:pStyle w:val="2"/>
      </w:pPr>
      <w:r>
        <w:rPr>
          <w:rFonts w:hint="eastAsia"/>
        </w:rPr>
        <w:lastRenderedPageBreak/>
        <w:t>抽象类和接口区别</w:t>
      </w:r>
    </w:p>
    <w:p w:rsidR="002135E0" w:rsidRDefault="002135E0" w:rsidP="002135E0">
      <w:r>
        <w:rPr>
          <w:rFonts w:hint="eastAsia"/>
        </w:rPr>
        <w:t>1</w:t>
      </w:r>
      <w:r>
        <w:t xml:space="preserve"> </w:t>
      </w:r>
      <w:r>
        <w:rPr>
          <w:rFonts w:hint="eastAsia"/>
        </w:rPr>
        <w:t>抽象类的成员变量可以是各种类型（</w:t>
      </w:r>
      <w:r>
        <w:rPr>
          <w:rFonts w:hint="eastAsia"/>
        </w:rPr>
        <w:t>public</w:t>
      </w:r>
      <w:r>
        <w:t xml:space="preserve"> protected</w:t>
      </w:r>
      <w:r>
        <w:rPr>
          <w:rFonts w:hint="eastAsia"/>
        </w:rPr>
        <w:t>等），而接口的成员变量必须是</w:t>
      </w:r>
      <w:r>
        <w:rPr>
          <w:rFonts w:hint="eastAsia"/>
        </w:rPr>
        <w:t>public static final</w:t>
      </w:r>
      <w:r>
        <w:rPr>
          <w:rFonts w:hint="eastAsia"/>
        </w:rPr>
        <w:t>，也就是说必须是常量。</w:t>
      </w:r>
    </w:p>
    <w:p w:rsidR="002135E0" w:rsidRDefault="002135E0" w:rsidP="002135E0">
      <w:r>
        <w:rPr>
          <w:rFonts w:hint="eastAsia"/>
        </w:rPr>
        <w:t>2</w:t>
      </w:r>
      <w:r>
        <w:t xml:space="preserve"> </w:t>
      </w:r>
      <w:r>
        <w:rPr>
          <w:rFonts w:hint="eastAsia"/>
        </w:rPr>
        <w:t>抽象类的方法可以是抽象方法也可以是普通方法，而接口中的方法必须是</w:t>
      </w:r>
      <w:r>
        <w:rPr>
          <w:rFonts w:hint="eastAsia"/>
        </w:rPr>
        <w:t>public abstract</w:t>
      </w:r>
      <w:r>
        <w:rPr>
          <w:rFonts w:hint="eastAsia"/>
        </w:rPr>
        <w:t>方法，在</w:t>
      </w:r>
      <w:r>
        <w:rPr>
          <w:rFonts w:hint="eastAsia"/>
        </w:rPr>
        <w:t>jdk8</w:t>
      </w:r>
      <w:r>
        <w:rPr>
          <w:rFonts w:hint="eastAsia"/>
        </w:rPr>
        <w:t>中，允许在接口中增加静态方法和默认方法（不强制必须实现默认方法，</w:t>
      </w:r>
      <w:r w:rsidR="00B7743D">
        <w:rPr>
          <w:rFonts w:hint="eastAsia"/>
        </w:rPr>
        <w:t>默认方法有自己的实现）。</w:t>
      </w:r>
    </w:p>
    <w:p w:rsidR="00B7743D" w:rsidRDefault="00B7743D" w:rsidP="002135E0">
      <w:r>
        <w:rPr>
          <w:rFonts w:hint="eastAsia"/>
        </w:rPr>
        <w:t>3</w:t>
      </w:r>
      <w:r>
        <w:t xml:space="preserve"> </w:t>
      </w:r>
      <w:r>
        <w:rPr>
          <w:rFonts w:hint="eastAsia"/>
        </w:rPr>
        <w:t>一个类可以只能继承一个类，而可以实现多个接口。</w:t>
      </w:r>
    </w:p>
    <w:p w:rsidR="00B7743D" w:rsidRDefault="00B7743D" w:rsidP="002135E0">
      <w:r>
        <w:rPr>
          <w:rFonts w:hint="eastAsia"/>
        </w:rPr>
        <w:t>4</w:t>
      </w:r>
      <w:r>
        <w:t xml:space="preserve"> </w:t>
      </w:r>
      <w:r>
        <w:rPr>
          <w:rFonts w:hint="eastAsia"/>
        </w:rPr>
        <w:t>抽象类是对事物的抽象，即对类的抽象，抽象类是最整个类整体的抽象，包括属性和行为。而接口是对类局部（行为）的抽象。比如鸟和飞机都可以飞，飞是一个行为特性，不可以设计一个飞这个类，而应该定义一个飞的接口，提供</w:t>
      </w:r>
      <w:r>
        <w:rPr>
          <w:rFonts w:hint="eastAsia"/>
        </w:rPr>
        <w:t>fly</w:t>
      </w:r>
      <w:r>
        <w:rPr>
          <w:rFonts w:hint="eastAsia"/>
        </w:rPr>
        <w:t>方法，然后其他类去实现这个接口。</w:t>
      </w:r>
    </w:p>
    <w:p w:rsidR="00B7743D" w:rsidRDefault="00B7743D" w:rsidP="002135E0">
      <w:r>
        <w:rPr>
          <w:rFonts w:hint="eastAsia"/>
        </w:rPr>
        <w:t>接口更是一种约束，体现的是有没有的关系，而抽象类需要继承，是</w:t>
      </w:r>
      <w:r>
        <w:rPr>
          <w:rFonts w:hint="eastAsia"/>
        </w:rPr>
        <w:t xml:space="preserve"> </w:t>
      </w:r>
      <w:r>
        <w:rPr>
          <w:rFonts w:hint="eastAsia"/>
        </w:rPr>
        <w:t>是不是的关系。</w:t>
      </w:r>
    </w:p>
    <w:p w:rsidR="00B7743D" w:rsidRDefault="00B7743D" w:rsidP="002135E0">
      <w:r>
        <w:rPr>
          <w:rFonts w:hint="eastAsia"/>
        </w:rPr>
        <w:t>5</w:t>
      </w:r>
      <w:r>
        <w:t xml:space="preserve"> </w:t>
      </w:r>
      <w:r>
        <w:rPr>
          <w:rFonts w:hint="eastAsia"/>
        </w:rPr>
        <w:t>抽象类是一种模板式的设计，而接口是一种行为规范。对于抽象类，如果要添加新的方法，直接在抽象类中添加具体的实现，子类可以不需要变更。而对接口进行变更时，则实现该接口的所有类都必须进行相应的改变。</w:t>
      </w:r>
    </w:p>
    <w:p w:rsidR="00B7743D" w:rsidRDefault="00B7743D" w:rsidP="002135E0"/>
    <w:p w:rsidR="00B7743D" w:rsidRDefault="00B7743D" w:rsidP="002135E0">
      <w:r>
        <w:rPr>
          <w:rFonts w:hint="eastAsia"/>
        </w:rPr>
        <w:t>例子：对于门，有关和开两个动作，可以将门设计为一个抽象类或接口。</w:t>
      </w:r>
    </w:p>
    <w:p w:rsidR="00B7743D" w:rsidRDefault="00B7743D" w:rsidP="002135E0">
      <w:r>
        <w:rPr>
          <w:rFonts w:hint="eastAsia"/>
        </w:rPr>
        <w:t>此时需要有报警功能。</w:t>
      </w:r>
    </w:p>
    <w:p w:rsidR="00B7743D" w:rsidRDefault="00B7743D" w:rsidP="002135E0">
      <w:r>
        <w:rPr>
          <w:rFonts w:hint="eastAsia"/>
        </w:rPr>
        <w:t>如果把报警功能放在抽象类中，那么所有继承这个抽象类的子类都具有报警功能了。</w:t>
      </w:r>
    </w:p>
    <w:p w:rsidR="00B7743D" w:rsidRDefault="00B7743D" w:rsidP="002135E0">
      <w:r>
        <w:rPr>
          <w:rFonts w:hint="eastAsia"/>
        </w:rPr>
        <w:t>如果把报警功能放在接口中，那么所有实现这个接口的们都必须有报警功能。</w:t>
      </w:r>
    </w:p>
    <w:p w:rsidR="00B7743D" w:rsidRDefault="00B7743D" w:rsidP="002135E0">
      <w:r>
        <w:rPr>
          <w:rFonts w:hint="eastAsia"/>
        </w:rPr>
        <w:t>但是有的门是不需要报警功能的。应该将报警单独作为一个接口，这样需要报警的门实现这个接口即可。</w:t>
      </w:r>
    </w:p>
    <w:p w:rsidR="002135E0" w:rsidRPr="002135E0" w:rsidRDefault="002135E0" w:rsidP="002135E0"/>
    <w:p w:rsidR="002135E0" w:rsidRPr="002135E0" w:rsidRDefault="002135E0" w:rsidP="002135E0"/>
    <w:p w:rsidR="00DF2605" w:rsidRDefault="00DF2605" w:rsidP="00DF2605">
      <w:pPr>
        <w:pStyle w:val="2"/>
      </w:pPr>
      <w:r>
        <w:rPr>
          <w:rFonts w:hint="eastAsia"/>
        </w:rPr>
        <w:t>注解的实现原理</w:t>
      </w:r>
    </w:p>
    <w:p w:rsidR="00DF2605" w:rsidRDefault="00CF59C6" w:rsidP="00DF2605">
      <w:pPr>
        <w:rPr>
          <w:rStyle w:val="a5"/>
        </w:rPr>
      </w:pPr>
      <w:hyperlink r:id="rId41" w:history="1">
        <w:r w:rsidR="00DF2605" w:rsidRPr="009B7B6A">
          <w:rPr>
            <w:rStyle w:val="a5"/>
          </w:rPr>
          <w:t>http://blog.csdn.net/lylwo317/article/details/52163304</w:t>
        </w:r>
      </w:hyperlink>
    </w:p>
    <w:p w:rsidR="00DF2605" w:rsidRDefault="00CF59C6" w:rsidP="00DF2605">
      <w:hyperlink r:id="rId42" w:history="1">
        <w:r w:rsidR="00DF2605" w:rsidRPr="00B115CD">
          <w:rPr>
            <w:rStyle w:val="a5"/>
          </w:rPr>
          <w:t>http://www.cnblogs.com/peida/archive/2013/04/26/3038503.html</w:t>
        </w:r>
      </w:hyperlink>
    </w:p>
    <w:p w:rsidR="00DF2605" w:rsidRDefault="00DF2605" w:rsidP="00DF2605"/>
    <w:p w:rsidR="00DF2605" w:rsidRPr="00BA6FF1" w:rsidRDefault="00DF2605" w:rsidP="00DF2605"/>
    <w:p w:rsidR="00DF2605" w:rsidRDefault="00DF2605" w:rsidP="00DF2605">
      <w:pPr>
        <w:rPr>
          <w:rFonts w:asciiTheme="minorEastAsia" w:hAnsiTheme="minorEastAsia"/>
          <w:color w:val="000000" w:themeColor="text1"/>
          <w:szCs w:val="21"/>
          <w:shd w:val="clear" w:color="auto" w:fill="FFFFFF"/>
        </w:rPr>
      </w:pPr>
      <w:r>
        <w:rPr>
          <w:rFonts w:hint="eastAsia"/>
        </w:rPr>
        <w:t>注解其实就是一个接口，是一个是实现了</w:t>
      </w:r>
      <w:r>
        <w:rPr>
          <w:rFonts w:hint="eastAsia"/>
        </w:rPr>
        <w:t>Annotation</w:t>
      </w:r>
      <w:r>
        <w:rPr>
          <w:rFonts w:hint="eastAsia"/>
        </w:rPr>
        <w:t>接口的特殊接口。当我们通过反射获得注解时，返回的是</w:t>
      </w:r>
      <w:r>
        <w:rPr>
          <w:rFonts w:hint="eastAsia"/>
        </w:rPr>
        <w:t>java</w:t>
      </w:r>
      <w:r>
        <w:rPr>
          <w:rFonts w:hint="eastAsia"/>
        </w:rPr>
        <w:t>运行时生成的动态代理对象</w:t>
      </w:r>
      <w:r w:rsidRPr="006A0480">
        <w:rPr>
          <w:rFonts w:asciiTheme="minorEastAsia" w:hAnsiTheme="minorEastAsia"/>
          <w:color w:val="000000" w:themeColor="text1"/>
          <w:szCs w:val="21"/>
          <w:shd w:val="clear" w:color="auto" w:fill="FFFFFF"/>
        </w:rPr>
        <w:t>$Proxy1</w:t>
      </w:r>
      <w:r>
        <w:rPr>
          <w:rFonts w:asciiTheme="minorEastAsia" w:hAnsiTheme="minorEastAsia" w:hint="eastAsia"/>
          <w:color w:val="000000" w:themeColor="text1"/>
          <w:szCs w:val="21"/>
          <w:shd w:val="clear" w:color="auto" w:fill="FFFFFF"/>
        </w:rPr>
        <w:t>，该类就是注解的具体实现类。</w:t>
      </w:r>
    </w:p>
    <w:p w:rsidR="00CD335A" w:rsidRDefault="00CD335A" w:rsidP="00DF2605">
      <w:pPr>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注解是在运行时起作用的。</w:t>
      </w:r>
    </w:p>
    <w:p w:rsidR="00DF2605" w:rsidRDefault="00DF2605" w:rsidP="00DF2605">
      <w:pPr>
        <w:rPr>
          <w:rFonts w:asciiTheme="minorEastAsia" w:hAnsiTheme="minorEastAsia"/>
          <w:color w:val="000000" w:themeColor="text1"/>
          <w:szCs w:val="21"/>
          <w:shd w:val="clear" w:color="auto" w:fill="FFFFFF"/>
        </w:rPr>
      </w:pPr>
    </w:p>
    <w:p w:rsidR="00DF2605" w:rsidRDefault="00DF2605" w:rsidP="00DF2605">
      <w:pPr>
        <w:pStyle w:val="2"/>
        <w:rPr>
          <w:shd w:val="clear" w:color="auto" w:fill="FFFFFF"/>
        </w:rPr>
      </w:pPr>
      <w:r>
        <w:rPr>
          <w:rFonts w:hint="eastAsia"/>
          <w:shd w:val="clear" w:color="auto" w:fill="FFFFFF"/>
        </w:rPr>
        <w:t>如何从</w:t>
      </w:r>
      <w:r>
        <w:rPr>
          <w:rFonts w:hint="eastAsia"/>
          <w:shd w:val="clear" w:color="auto" w:fill="FFFFFF"/>
        </w:rPr>
        <w:t>100</w:t>
      </w:r>
      <w:r>
        <w:rPr>
          <w:rFonts w:hint="eastAsia"/>
          <w:shd w:val="clear" w:color="auto" w:fill="FFFFFF"/>
        </w:rPr>
        <w:t>万个数找出最大的前</w:t>
      </w:r>
      <w:r>
        <w:rPr>
          <w:rFonts w:hint="eastAsia"/>
          <w:shd w:val="clear" w:color="auto" w:fill="FFFFFF"/>
        </w:rPr>
        <w:t>100</w:t>
      </w:r>
      <w:r>
        <w:rPr>
          <w:rFonts w:hint="eastAsia"/>
          <w:shd w:val="clear" w:color="auto" w:fill="FFFFFF"/>
        </w:rPr>
        <w:t>个数</w:t>
      </w:r>
    </w:p>
    <w:p w:rsidR="00DF2605" w:rsidRDefault="00DF2605" w:rsidP="00DF2605">
      <w:r>
        <w:rPr>
          <w:rFonts w:hint="eastAsia"/>
        </w:rPr>
        <w:t>1</w:t>
      </w:r>
      <w:r>
        <w:t xml:space="preserve"> </w:t>
      </w:r>
      <w:r>
        <w:rPr>
          <w:rFonts w:hint="eastAsia"/>
        </w:rPr>
        <w:t>堆排序</w:t>
      </w:r>
    </w:p>
    <w:p w:rsidR="00DF2605" w:rsidRDefault="00DF2605" w:rsidP="00DF2605">
      <w:r>
        <w:t xml:space="preserve">  </w:t>
      </w:r>
      <w:r>
        <w:rPr>
          <w:rFonts w:hint="eastAsia"/>
        </w:rPr>
        <w:t>先取出前</w:t>
      </w:r>
      <w:r>
        <w:rPr>
          <w:rFonts w:hint="eastAsia"/>
        </w:rPr>
        <w:t>100</w:t>
      </w:r>
      <w:r>
        <w:rPr>
          <w:rFonts w:hint="eastAsia"/>
        </w:rPr>
        <w:t>个数（</w:t>
      </w:r>
      <w:r>
        <w:rPr>
          <w:rFonts w:hint="eastAsia"/>
        </w:rPr>
        <w:t>m</w:t>
      </w:r>
      <w:r>
        <w:rPr>
          <w:rFonts w:hint="eastAsia"/>
        </w:rPr>
        <w:t>），维护一个</w:t>
      </w:r>
      <w:r>
        <w:rPr>
          <w:rFonts w:hint="eastAsia"/>
        </w:rPr>
        <w:t>100</w:t>
      </w:r>
      <w:r>
        <w:rPr>
          <w:rFonts w:hint="eastAsia"/>
        </w:rPr>
        <w:t>个数的小根堆。然后读取后续的元素，如果当前元素小于堆顶元素，直接丢弃，如果大于，则替换堆顶元素，然后调整为小根堆。</w:t>
      </w:r>
    </w:p>
    <w:p w:rsidR="00DF2605" w:rsidRDefault="00DF2605" w:rsidP="00DF2605">
      <w:r>
        <w:rPr>
          <w:rFonts w:hint="eastAsia"/>
        </w:rPr>
        <w:t>最坏情况下是每次都需要替换掉堆顶的元素，因此维护堆的代价为</w:t>
      </w:r>
      <w:r>
        <w:rPr>
          <w:rFonts w:hint="eastAsia"/>
        </w:rPr>
        <w:t>(N-m)logm</w:t>
      </w:r>
    </w:p>
    <w:p w:rsidR="00DF2605" w:rsidRDefault="00DF2605" w:rsidP="00DF2605">
      <w:r>
        <w:rPr>
          <w:rFonts w:hint="eastAsia"/>
        </w:rPr>
        <w:lastRenderedPageBreak/>
        <w:t>建立一个小根堆的运行时间是</w:t>
      </w:r>
      <w:r>
        <w:rPr>
          <w:rFonts w:hint="eastAsia"/>
        </w:rPr>
        <w:t>mO(logm)</w:t>
      </w:r>
    </w:p>
    <w:p w:rsidR="00DF2605" w:rsidRDefault="00DF2605" w:rsidP="00DF2605">
      <w:r>
        <w:rPr>
          <w:rFonts w:hint="eastAsia"/>
        </w:rPr>
        <w:t>这个也可以简化，直接使用数组保存</w:t>
      </w:r>
      <w:r>
        <w:rPr>
          <w:rFonts w:hint="eastAsia"/>
        </w:rPr>
        <w:t>100</w:t>
      </w:r>
      <w:r>
        <w:rPr>
          <w:rFonts w:hint="eastAsia"/>
        </w:rPr>
        <w:t>个数，对于第</w:t>
      </w:r>
      <w:r>
        <w:rPr>
          <w:rFonts w:hint="eastAsia"/>
        </w:rPr>
        <w:t>101</w:t>
      </w:r>
      <w:r>
        <w:rPr>
          <w:rFonts w:hint="eastAsia"/>
        </w:rPr>
        <w:t>个数，如果大于数组中最小的数，则替换</w:t>
      </w:r>
      <w:r>
        <w:t>….</w:t>
      </w:r>
    </w:p>
    <w:p w:rsidR="00DF2605" w:rsidRDefault="00DF2605" w:rsidP="00DF2605"/>
    <w:p w:rsidR="00DF2605" w:rsidRDefault="00DF2605" w:rsidP="00DF2605">
      <w:r>
        <w:t xml:space="preserve">2 </w:t>
      </w:r>
      <w:r>
        <w:rPr>
          <w:rFonts w:hint="eastAsia"/>
        </w:rPr>
        <w:t>分块查找</w:t>
      </w:r>
    </w:p>
    <w:p w:rsidR="00DF2605" w:rsidRDefault="00DF2605" w:rsidP="00DF2605">
      <w:r>
        <w:rPr>
          <w:rFonts w:hint="eastAsia"/>
        </w:rPr>
        <w:t>先把</w:t>
      </w:r>
      <w:r>
        <w:rPr>
          <w:rFonts w:hint="eastAsia"/>
        </w:rPr>
        <w:t>100w</w:t>
      </w:r>
      <w:r>
        <w:rPr>
          <w:rFonts w:hint="eastAsia"/>
        </w:rPr>
        <w:t>个数分成</w:t>
      </w:r>
      <w:r>
        <w:rPr>
          <w:rFonts w:hint="eastAsia"/>
        </w:rPr>
        <w:t>100</w:t>
      </w:r>
      <w:r>
        <w:rPr>
          <w:rFonts w:hint="eastAsia"/>
        </w:rPr>
        <w:t>份，每份</w:t>
      </w:r>
      <w:r>
        <w:rPr>
          <w:rFonts w:hint="eastAsia"/>
        </w:rPr>
        <w:t>1w</w:t>
      </w:r>
      <w:r>
        <w:rPr>
          <w:rFonts w:hint="eastAsia"/>
        </w:rPr>
        <w:t>个数，分别找出每</w:t>
      </w:r>
      <w:r>
        <w:rPr>
          <w:rFonts w:hint="eastAsia"/>
        </w:rPr>
        <w:t>1w</w:t>
      </w:r>
      <w:r>
        <w:rPr>
          <w:rFonts w:hint="eastAsia"/>
        </w:rPr>
        <w:t>个数中最大的数，然后比较。找出</w:t>
      </w:r>
      <w:r>
        <w:rPr>
          <w:rFonts w:hint="eastAsia"/>
        </w:rPr>
        <w:t>100</w:t>
      </w:r>
      <w:r>
        <w:rPr>
          <w:rFonts w:hint="eastAsia"/>
        </w:rPr>
        <w:t>个最大的数中的最大的数和最小的数，取最大数的这组的第二大的数与最小的数进行比较</w:t>
      </w:r>
      <w:r>
        <w:rPr>
          <w:rFonts w:hint="eastAsia"/>
        </w:rPr>
        <w:t>...</w:t>
      </w:r>
    </w:p>
    <w:p w:rsidR="00DF2605" w:rsidRDefault="00DF2605" w:rsidP="00DF2605"/>
    <w:p w:rsidR="00DF2605" w:rsidRDefault="00DF2605" w:rsidP="00DF2605">
      <w:r>
        <w:rPr>
          <w:rFonts w:hint="eastAsia"/>
        </w:rPr>
        <w:t>3</w:t>
      </w:r>
      <w:r>
        <w:t xml:space="preserve"> </w:t>
      </w:r>
      <w:r>
        <w:rPr>
          <w:rFonts w:hint="eastAsia"/>
        </w:rPr>
        <w:t>利用快速排序的思想，使用分区函数</w:t>
      </w:r>
    </w:p>
    <w:p w:rsidR="00DF2605" w:rsidRPr="002D778F" w:rsidRDefault="00DF2605" w:rsidP="00DF2605">
      <w:pPr>
        <w:pStyle w:val="aa"/>
        <w:numPr>
          <w:ilvl w:val="0"/>
          <w:numId w:val="4"/>
        </w:numPr>
        <w:ind w:firstLineChars="0"/>
        <w:rPr>
          <w:rFonts w:ascii="Helvetica" w:hAnsi="Helvetica" w:cs="Helvetica"/>
          <w:color w:val="000000" w:themeColor="text1"/>
        </w:rPr>
      </w:pPr>
      <w:r w:rsidRPr="002D778F">
        <w:rPr>
          <w:rFonts w:ascii="Helvetica" w:hAnsi="Helvetica" w:cs="Helvetica"/>
          <w:color w:val="000000" w:themeColor="text1"/>
        </w:rPr>
        <w:t>递归对所有数据分成</w:t>
      </w:r>
      <w:r w:rsidRPr="002D778F">
        <w:rPr>
          <w:rFonts w:ascii="Helvetica" w:hAnsi="Helvetica" w:cs="Helvetica"/>
          <w:color w:val="000000" w:themeColor="text1"/>
        </w:rPr>
        <w:t>[a,b</w:t>
      </w:r>
      <w:r w:rsidRPr="002D778F">
        <w:rPr>
          <w:rFonts w:ascii="Helvetica" w:hAnsi="Helvetica" w:cs="Helvetica"/>
          <w:color w:val="000000" w:themeColor="text1"/>
        </w:rPr>
        <w:t>）</w:t>
      </w:r>
      <w:r w:rsidRPr="002D778F">
        <w:rPr>
          <w:rFonts w:ascii="Helvetica" w:hAnsi="Helvetica" w:cs="Helvetica"/>
          <w:color w:val="000000" w:themeColor="text1"/>
        </w:rPr>
        <w:t>b</w:t>
      </w:r>
      <w:r w:rsidRPr="002D778F">
        <w:rPr>
          <w:rFonts w:ascii="Helvetica" w:hAnsi="Helvetica" w:cs="Helvetica"/>
          <w:color w:val="000000" w:themeColor="text1"/>
        </w:rPr>
        <w:t>（</w:t>
      </w:r>
      <w:r w:rsidRPr="002D778F">
        <w:rPr>
          <w:rFonts w:ascii="Helvetica" w:hAnsi="Helvetica" w:cs="Helvetica"/>
          <w:color w:val="000000" w:themeColor="text1"/>
        </w:rPr>
        <w:t>b,d]</w:t>
      </w:r>
      <w:r w:rsidRPr="002D778F">
        <w:rPr>
          <w:rFonts w:ascii="Helvetica" w:hAnsi="Helvetica" w:cs="Helvetica"/>
          <w:color w:val="000000" w:themeColor="text1"/>
        </w:rPr>
        <w:t>两个区间，</w:t>
      </w:r>
      <w:r w:rsidRPr="002D778F">
        <w:rPr>
          <w:rFonts w:ascii="Helvetica" w:hAnsi="Helvetica" w:cs="Helvetica"/>
          <w:color w:val="000000" w:themeColor="text1"/>
        </w:rPr>
        <w:t>(b,d]</w:t>
      </w:r>
      <w:r w:rsidRPr="002D778F">
        <w:rPr>
          <w:rFonts w:ascii="Helvetica" w:hAnsi="Helvetica" w:cs="Helvetica"/>
          <w:color w:val="000000" w:themeColor="text1"/>
        </w:rPr>
        <w:t>区间内的数都是大于</w:t>
      </w:r>
      <w:r w:rsidRPr="002D778F">
        <w:rPr>
          <w:rFonts w:ascii="Helvetica" w:hAnsi="Helvetica" w:cs="Helvetica"/>
          <w:color w:val="000000" w:themeColor="text1"/>
        </w:rPr>
        <w:t>[a,b)</w:t>
      </w:r>
      <w:r w:rsidRPr="002D778F">
        <w:rPr>
          <w:rFonts w:ascii="Helvetica" w:hAnsi="Helvetica" w:cs="Helvetica"/>
          <w:color w:val="000000" w:themeColor="text1"/>
        </w:rPr>
        <w:t>区间内的数</w:t>
      </w:r>
      <w:r w:rsidRPr="002D778F">
        <w:rPr>
          <w:rFonts w:ascii="Helvetica" w:hAnsi="Helvetica" w:cs="Helvetica"/>
          <w:color w:val="000000" w:themeColor="text1"/>
        </w:rPr>
        <w:t> </w:t>
      </w:r>
      <w:r w:rsidRPr="002D778F">
        <w:rPr>
          <w:rFonts w:ascii="Helvetica" w:hAnsi="Helvetica" w:cs="Helvetica"/>
          <w:color w:val="000000" w:themeColor="text1"/>
        </w:rPr>
        <w:br/>
        <w:t xml:space="preserve">(2) </w:t>
      </w:r>
      <w:r w:rsidRPr="002D778F">
        <w:rPr>
          <w:rFonts w:ascii="Helvetica" w:hAnsi="Helvetica" w:cs="Helvetica"/>
          <w:color w:val="000000" w:themeColor="text1"/>
        </w:rPr>
        <w:t>对</w:t>
      </w:r>
      <w:r w:rsidRPr="002D778F">
        <w:rPr>
          <w:rFonts w:ascii="Helvetica" w:hAnsi="Helvetica" w:cs="Helvetica"/>
          <w:color w:val="000000" w:themeColor="text1"/>
        </w:rPr>
        <w:t>(b,d]</w:t>
      </w:r>
      <w:r w:rsidRPr="002D778F">
        <w:rPr>
          <w:rFonts w:ascii="Helvetica" w:hAnsi="Helvetica" w:cs="Helvetica"/>
          <w:color w:val="000000" w:themeColor="text1"/>
        </w:rPr>
        <w:t>重复</w:t>
      </w:r>
      <w:r w:rsidRPr="002D778F">
        <w:rPr>
          <w:rFonts w:ascii="Helvetica" w:hAnsi="Helvetica" w:cs="Helvetica"/>
          <w:color w:val="000000" w:themeColor="text1"/>
        </w:rPr>
        <w:t>(1)</w:t>
      </w:r>
      <w:r w:rsidRPr="002D778F">
        <w:rPr>
          <w:rFonts w:ascii="Helvetica" w:hAnsi="Helvetica" w:cs="Helvetica"/>
          <w:color w:val="000000" w:themeColor="text1"/>
        </w:rPr>
        <w:t>操作，直到最右边的区间个数小于</w:t>
      </w:r>
      <w:r w:rsidRPr="002D778F">
        <w:rPr>
          <w:rFonts w:ascii="Helvetica" w:hAnsi="Helvetica" w:cs="Helvetica"/>
          <w:color w:val="000000" w:themeColor="text1"/>
        </w:rPr>
        <w:t>100</w:t>
      </w:r>
      <w:r w:rsidRPr="002D778F">
        <w:rPr>
          <w:rFonts w:ascii="Helvetica" w:hAnsi="Helvetica" w:cs="Helvetica"/>
          <w:color w:val="000000" w:themeColor="text1"/>
        </w:rPr>
        <w:t>个。注意</w:t>
      </w:r>
      <w:r w:rsidRPr="002D778F">
        <w:rPr>
          <w:rFonts w:ascii="Helvetica" w:hAnsi="Helvetica" w:cs="Helvetica"/>
          <w:color w:val="000000" w:themeColor="text1"/>
        </w:rPr>
        <w:t>[a,b)</w:t>
      </w:r>
      <w:r w:rsidRPr="002D778F">
        <w:rPr>
          <w:rFonts w:ascii="Helvetica" w:hAnsi="Helvetica" w:cs="Helvetica"/>
          <w:color w:val="000000" w:themeColor="text1"/>
        </w:rPr>
        <w:t>区间不用划分</w:t>
      </w:r>
      <w:r w:rsidRPr="002D778F">
        <w:rPr>
          <w:rFonts w:ascii="Helvetica" w:hAnsi="Helvetica" w:cs="Helvetica"/>
          <w:color w:val="000000" w:themeColor="text1"/>
        </w:rPr>
        <w:t> </w:t>
      </w:r>
      <w:r w:rsidRPr="002D778F">
        <w:rPr>
          <w:rFonts w:ascii="Helvetica" w:hAnsi="Helvetica" w:cs="Helvetica"/>
          <w:color w:val="000000" w:themeColor="text1"/>
        </w:rPr>
        <w:br/>
        <w:t xml:space="preserve">(3) </w:t>
      </w:r>
      <w:r w:rsidRPr="002D778F">
        <w:rPr>
          <w:rFonts w:ascii="Helvetica" w:hAnsi="Helvetica" w:cs="Helvetica"/>
          <w:color w:val="000000" w:themeColor="text1"/>
        </w:rPr>
        <w:t>返回上一个区间，并返回此区间的数字数目。接着方法仍然是对上一区间的左边进行划分，分为</w:t>
      </w:r>
      <w:r w:rsidRPr="002D778F">
        <w:rPr>
          <w:rFonts w:ascii="Helvetica" w:hAnsi="Helvetica" w:cs="Helvetica"/>
          <w:color w:val="000000" w:themeColor="text1"/>
        </w:rPr>
        <w:t>[a2,b2</w:t>
      </w:r>
      <w:r w:rsidRPr="002D778F">
        <w:rPr>
          <w:rFonts w:ascii="Helvetica" w:hAnsi="Helvetica" w:cs="Helvetica"/>
          <w:color w:val="000000" w:themeColor="text1"/>
        </w:rPr>
        <w:t>）</w:t>
      </w:r>
      <w:r w:rsidRPr="002D778F">
        <w:rPr>
          <w:rFonts w:ascii="Helvetica" w:hAnsi="Helvetica" w:cs="Helvetica"/>
          <w:color w:val="000000" w:themeColor="text1"/>
        </w:rPr>
        <w:t>b2</w:t>
      </w:r>
      <w:r w:rsidRPr="002D778F">
        <w:rPr>
          <w:rFonts w:ascii="Helvetica" w:hAnsi="Helvetica" w:cs="Helvetica"/>
          <w:color w:val="000000" w:themeColor="text1"/>
        </w:rPr>
        <w:t>（</w:t>
      </w:r>
      <w:r w:rsidRPr="002D778F">
        <w:rPr>
          <w:rFonts w:ascii="Helvetica" w:hAnsi="Helvetica" w:cs="Helvetica"/>
          <w:color w:val="000000" w:themeColor="text1"/>
        </w:rPr>
        <w:t>b2,d2]</w:t>
      </w:r>
      <w:r w:rsidRPr="002D778F">
        <w:rPr>
          <w:rFonts w:ascii="Helvetica" w:hAnsi="Helvetica" w:cs="Helvetica"/>
          <w:color w:val="000000" w:themeColor="text1"/>
        </w:rPr>
        <w:t>两个区间，取（</w:t>
      </w:r>
      <w:r w:rsidRPr="002D778F">
        <w:rPr>
          <w:rFonts w:ascii="Helvetica" w:hAnsi="Helvetica" w:cs="Helvetica"/>
          <w:color w:val="000000" w:themeColor="text1"/>
        </w:rPr>
        <w:t>b2,d2]</w:t>
      </w:r>
      <w:r w:rsidRPr="002D778F">
        <w:rPr>
          <w:rFonts w:ascii="Helvetica" w:hAnsi="Helvetica" w:cs="Helvetica"/>
          <w:color w:val="000000" w:themeColor="text1"/>
        </w:rPr>
        <w:t>区间。如果个数不够，继续</w:t>
      </w:r>
      <w:r w:rsidRPr="002D778F">
        <w:rPr>
          <w:rFonts w:ascii="Helvetica" w:hAnsi="Helvetica" w:cs="Helvetica"/>
          <w:color w:val="000000" w:themeColor="text1"/>
        </w:rPr>
        <w:t>(3)</w:t>
      </w:r>
      <w:r w:rsidRPr="002D778F">
        <w:rPr>
          <w:rFonts w:ascii="Helvetica" w:hAnsi="Helvetica" w:cs="Helvetica"/>
          <w:color w:val="000000" w:themeColor="text1"/>
        </w:rPr>
        <w:t>操作，如果个数超过</w:t>
      </w:r>
      <w:r w:rsidRPr="002D778F">
        <w:rPr>
          <w:rFonts w:ascii="Helvetica" w:hAnsi="Helvetica" w:cs="Helvetica"/>
          <w:color w:val="000000" w:themeColor="text1"/>
        </w:rPr>
        <w:t>100</w:t>
      </w:r>
      <w:r w:rsidRPr="002D778F">
        <w:rPr>
          <w:rFonts w:ascii="Helvetica" w:hAnsi="Helvetica" w:cs="Helvetica"/>
          <w:color w:val="000000" w:themeColor="text1"/>
        </w:rPr>
        <w:t>的就重复</w:t>
      </w:r>
      <w:r w:rsidRPr="002D778F">
        <w:rPr>
          <w:rFonts w:ascii="Helvetica" w:hAnsi="Helvetica" w:cs="Helvetica"/>
          <w:color w:val="000000" w:themeColor="text1"/>
        </w:rPr>
        <w:t>1</w:t>
      </w:r>
      <w:r w:rsidRPr="002D778F">
        <w:rPr>
          <w:rFonts w:ascii="Helvetica" w:hAnsi="Helvetica" w:cs="Helvetica"/>
          <w:color w:val="000000" w:themeColor="text1"/>
        </w:rPr>
        <w:t>操作，直到最后右边只有</w:t>
      </w:r>
      <w:r w:rsidRPr="002D778F">
        <w:rPr>
          <w:rFonts w:ascii="Helvetica" w:hAnsi="Helvetica" w:cs="Helvetica"/>
          <w:color w:val="000000" w:themeColor="text1"/>
        </w:rPr>
        <w:t>100</w:t>
      </w:r>
      <w:r w:rsidRPr="002D778F">
        <w:rPr>
          <w:rFonts w:ascii="Helvetica" w:hAnsi="Helvetica" w:cs="Helvetica"/>
          <w:color w:val="000000" w:themeColor="text1"/>
        </w:rPr>
        <w:t>个数为止。</w:t>
      </w:r>
      <w:r w:rsidRPr="002D778F">
        <w:rPr>
          <w:rFonts w:ascii="Helvetica" w:hAnsi="Helvetica" w:cs="Helvetica"/>
          <w:color w:val="000000" w:themeColor="text1"/>
        </w:rPr>
        <w:t> </w:t>
      </w:r>
      <w:r w:rsidRPr="002D778F">
        <w:rPr>
          <w:rFonts w:ascii="Helvetica" w:hAnsi="Helvetica" w:cs="Helvetica"/>
          <w:color w:val="000000" w:themeColor="text1"/>
        </w:rPr>
        <w:t>递归对所有数据分成</w:t>
      </w:r>
      <w:r w:rsidRPr="002D778F">
        <w:rPr>
          <w:rFonts w:ascii="Helvetica" w:hAnsi="Helvetica" w:cs="Helvetica"/>
          <w:color w:val="000000" w:themeColor="text1"/>
        </w:rPr>
        <w:t>[a,b</w:t>
      </w:r>
      <w:r w:rsidRPr="002D778F">
        <w:rPr>
          <w:rFonts w:ascii="Helvetica" w:hAnsi="Helvetica" w:cs="Helvetica"/>
          <w:color w:val="000000" w:themeColor="text1"/>
        </w:rPr>
        <w:t>）</w:t>
      </w:r>
      <w:r w:rsidRPr="002D778F">
        <w:rPr>
          <w:rFonts w:ascii="Helvetica" w:hAnsi="Helvetica" w:cs="Helvetica"/>
          <w:color w:val="000000" w:themeColor="text1"/>
        </w:rPr>
        <w:t>b</w:t>
      </w:r>
      <w:r w:rsidRPr="002D778F">
        <w:rPr>
          <w:rFonts w:ascii="Helvetica" w:hAnsi="Helvetica" w:cs="Helvetica"/>
          <w:color w:val="000000" w:themeColor="text1"/>
        </w:rPr>
        <w:t>（</w:t>
      </w:r>
      <w:r w:rsidRPr="002D778F">
        <w:rPr>
          <w:rFonts w:ascii="Helvetica" w:hAnsi="Helvetica" w:cs="Helvetica"/>
          <w:color w:val="000000" w:themeColor="text1"/>
        </w:rPr>
        <w:t>b,d]</w:t>
      </w:r>
      <w:r w:rsidRPr="002D778F">
        <w:rPr>
          <w:rFonts w:ascii="Helvetica" w:hAnsi="Helvetica" w:cs="Helvetica"/>
          <w:color w:val="000000" w:themeColor="text1"/>
        </w:rPr>
        <w:t>两个区间，</w:t>
      </w:r>
      <w:r w:rsidRPr="002D778F">
        <w:rPr>
          <w:rFonts w:ascii="Helvetica" w:hAnsi="Helvetica" w:cs="Helvetica"/>
          <w:color w:val="000000" w:themeColor="text1"/>
        </w:rPr>
        <w:t>(b,d]</w:t>
      </w:r>
      <w:r w:rsidRPr="002D778F">
        <w:rPr>
          <w:rFonts w:ascii="Helvetica" w:hAnsi="Helvetica" w:cs="Helvetica"/>
          <w:color w:val="000000" w:themeColor="text1"/>
        </w:rPr>
        <w:t>区间内的数都是大于</w:t>
      </w:r>
      <w:r w:rsidRPr="002D778F">
        <w:rPr>
          <w:rFonts w:ascii="Helvetica" w:hAnsi="Helvetica" w:cs="Helvetica"/>
          <w:color w:val="000000" w:themeColor="text1"/>
        </w:rPr>
        <w:t>[a,b)</w:t>
      </w:r>
      <w:r w:rsidRPr="002D778F">
        <w:rPr>
          <w:rFonts w:ascii="Helvetica" w:hAnsi="Helvetica" w:cs="Helvetica"/>
          <w:color w:val="000000" w:themeColor="text1"/>
        </w:rPr>
        <w:t>区间内的数</w:t>
      </w:r>
      <w:r w:rsidRPr="002D778F">
        <w:rPr>
          <w:rFonts w:ascii="Helvetica" w:hAnsi="Helvetica" w:cs="Helvetica"/>
          <w:color w:val="000000" w:themeColor="text1"/>
        </w:rPr>
        <w:t> </w:t>
      </w:r>
      <w:r w:rsidRPr="002D778F">
        <w:rPr>
          <w:rFonts w:ascii="Helvetica" w:hAnsi="Helvetica" w:cs="Helvetica"/>
          <w:color w:val="000000" w:themeColor="text1"/>
        </w:rPr>
        <w:br/>
        <w:t xml:space="preserve">(2) </w:t>
      </w:r>
      <w:r w:rsidRPr="002D778F">
        <w:rPr>
          <w:rFonts w:ascii="Helvetica" w:hAnsi="Helvetica" w:cs="Helvetica"/>
          <w:color w:val="000000" w:themeColor="text1"/>
        </w:rPr>
        <w:t>对</w:t>
      </w:r>
      <w:r w:rsidRPr="002D778F">
        <w:rPr>
          <w:rFonts w:ascii="Helvetica" w:hAnsi="Helvetica" w:cs="Helvetica"/>
          <w:color w:val="000000" w:themeColor="text1"/>
        </w:rPr>
        <w:t>(b,d]</w:t>
      </w:r>
      <w:r w:rsidRPr="002D778F">
        <w:rPr>
          <w:rFonts w:ascii="Helvetica" w:hAnsi="Helvetica" w:cs="Helvetica"/>
          <w:color w:val="000000" w:themeColor="text1"/>
        </w:rPr>
        <w:t>重复</w:t>
      </w:r>
      <w:r w:rsidRPr="002D778F">
        <w:rPr>
          <w:rFonts w:ascii="Helvetica" w:hAnsi="Helvetica" w:cs="Helvetica"/>
          <w:color w:val="000000" w:themeColor="text1"/>
        </w:rPr>
        <w:t>(1)</w:t>
      </w:r>
      <w:r w:rsidRPr="002D778F">
        <w:rPr>
          <w:rFonts w:ascii="Helvetica" w:hAnsi="Helvetica" w:cs="Helvetica"/>
          <w:color w:val="000000" w:themeColor="text1"/>
        </w:rPr>
        <w:t>操作，直到最右边的区间个数小于</w:t>
      </w:r>
      <w:r w:rsidRPr="002D778F">
        <w:rPr>
          <w:rFonts w:ascii="Helvetica" w:hAnsi="Helvetica" w:cs="Helvetica"/>
          <w:color w:val="000000" w:themeColor="text1"/>
        </w:rPr>
        <w:t>100</w:t>
      </w:r>
      <w:r w:rsidRPr="002D778F">
        <w:rPr>
          <w:rFonts w:ascii="Helvetica" w:hAnsi="Helvetica" w:cs="Helvetica"/>
          <w:color w:val="000000" w:themeColor="text1"/>
        </w:rPr>
        <w:t>个。注意</w:t>
      </w:r>
      <w:r w:rsidRPr="002D778F">
        <w:rPr>
          <w:rFonts w:ascii="Helvetica" w:hAnsi="Helvetica" w:cs="Helvetica"/>
          <w:color w:val="000000" w:themeColor="text1"/>
        </w:rPr>
        <w:t>[a,b)</w:t>
      </w:r>
      <w:r w:rsidRPr="002D778F">
        <w:rPr>
          <w:rFonts w:ascii="Helvetica" w:hAnsi="Helvetica" w:cs="Helvetica"/>
          <w:color w:val="000000" w:themeColor="text1"/>
        </w:rPr>
        <w:t>区间不用划分</w:t>
      </w:r>
      <w:r w:rsidRPr="002D778F">
        <w:rPr>
          <w:rFonts w:ascii="Helvetica" w:hAnsi="Helvetica" w:cs="Helvetica"/>
          <w:color w:val="000000" w:themeColor="text1"/>
        </w:rPr>
        <w:t> </w:t>
      </w:r>
      <w:r w:rsidRPr="002D778F">
        <w:rPr>
          <w:rFonts w:ascii="Helvetica" w:hAnsi="Helvetica" w:cs="Helvetica"/>
          <w:color w:val="000000" w:themeColor="text1"/>
        </w:rPr>
        <w:br/>
        <w:t xml:space="preserve">(3) </w:t>
      </w:r>
      <w:r w:rsidRPr="002D778F">
        <w:rPr>
          <w:rFonts w:ascii="Helvetica" w:hAnsi="Helvetica" w:cs="Helvetica"/>
          <w:color w:val="000000" w:themeColor="text1"/>
        </w:rPr>
        <w:t>返回上一个区间，并返回此区间的数字数目。接着方法仍然是对上一区间的左边进行划分，分为</w:t>
      </w:r>
      <w:r w:rsidRPr="002D778F">
        <w:rPr>
          <w:rFonts w:ascii="Helvetica" w:hAnsi="Helvetica" w:cs="Helvetica"/>
          <w:color w:val="000000" w:themeColor="text1"/>
        </w:rPr>
        <w:t>[a2,b2</w:t>
      </w:r>
      <w:r w:rsidRPr="002D778F">
        <w:rPr>
          <w:rFonts w:ascii="Helvetica" w:hAnsi="Helvetica" w:cs="Helvetica"/>
          <w:color w:val="000000" w:themeColor="text1"/>
        </w:rPr>
        <w:t>）</w:t>
      </w:r>
      <w:r w:rsidRPr="002D778F">
        <w:rPr>
          <w:rFonts w:ascii="Helvetica" w:hAnsi="Helvetica" w:cs="Helvetica"/>
          <w:color w:val="000000" w:themeColor="text1"/>
        </w:rPr>
        <w:t>b2</w:t>
      </w:r>
      <w:r w:rsidRPr="002D778F">
        <w:rPr>
          <w:rFonts w:ascii="Helvetica" w:hAnsi="Helvetica" w:cs="Helvetica"/>
          <w:color w:val="000000" w:themeColor="text1"/>
        </w:rPr>
        <w:t>（</w:t>
      </w:r>
      <w:r w:rsidRPr="002D778F">
        <w:rPr>
          <w:rFonts w:ascii="Helvetica" w:hAnsi="Helvetica" w:cs="Helvetica"/>
          <w:color w:val="000000" w:themeColor="text1"/>
        </w:rPr>
        <w:t>b2,d2]</w:t>
      </w:r>
      <w:r w:rsidRPr="002D778F">
        <w:rPr>
          <w:rFonts w:ascii="Helvetica" w:hAnsi="Helvetica" w:cs="Helvetica"/>
          <w:color w:val="000000" w:themeColor="text1"/>
        </w:rPr>
        <w:t>两个区间，取（</w:t>
      </w:r>
      <w:r w:rsidRPr="002D778F">
        <w:rPr>
          <w:rFonts w:ascii="Helvetica" w:hAnsi="Helvetica" w:cs="Helvetica"/>
          <w:color w:val="000000" w:themeColor="text1"/>
        </w:rPr>
        <w:t>b2,d2]</w:t>
      </w:r>
      <w:r w:rsidRPr="002D778F">
        <w:rPr>
          <w:rFonts w:ascii="Helvetica" w:hAnsi="Helvetica" w:cs="Helvetica"/>
          <w:color w:val="000000" w:themeColor="text1"/>
        </w:rPr>
        <w:t>区间。如果个数不够，继续</w:t>
      </w:r>
      <w:r w:rsidRPr="002D778F">
        <w:rPr>
          <w:rFonts w:ascii="Helvetica" w:hAnsi="Helvetica" w:cs="Helvetica"/>
          <w:color w:val="000000" w:themeColor="text1"/>
        </w:rPr>
        <w:t>(3)</w:t>
      </w:r>
      <w:r w:rsidRPr="002D778F">
        <w:rPr>
          <w:rFonts w:ascii="Helvetica" w:hAnsi="Helvetica" w:cs="Helvetica"/>
          <w:color w:val="000000" w:themeColor="text1"/>
        </w:rPr>
        <w:t>操作，如果个数超过</w:t>
      </w:r>
      <w:r w:rsidRPr="002D778F">
        <w:rPr>
          <w:rFonts w:ascii="Helvetica" w:hAnsi="Helvetica" w:cs="Helvetica"/>
          <w:color w:val="000000" w:themeColor="text1"/>
        </w:rPr>
        <w:t>100</w:t>
      </w:r>
      <w:r w:rsidRPr="002D778F">
        <w:rPr>
          <w:rFonts w:ascii="Helvetica" w:hAnsi="Helvetica" w:cs="Helvetica"/>
          <w:color w:val="000000" w:themeColor="text1"/>
        </w:rPr>
        <w:t>的就重复</w:t>
      </w:r>
      <w:r w:rsidRPr="002D778F">
        <w:rPr>
          <w:rFonts w:ascii="Helvetica" w:hAnsi="Helvetica" w:cs="Helvetica"/>
          <w:color w:val="000000" w:themeColor="text1"/>
        </w:rPr>
        <w:t>1</w:t>
      </w:r>
      <w:r w:rsidRPr="002D778F">
        <w:rPr>
          <w:rFonts w:ascii="Helvetica" w:hAnsi="Helvetica" w:cs="Helvetica"/>
          <w:color w:val="000000" w:themeColor="text1"/>
        </w:rPr>
        <w:t>操作，直到最后右边只有</w:t>
      </w:r>
      <w:r w:rsidRPr="002D778F">
        <w:rPr>
          <w:rFonts w:ascii="Helvetica" w:hAnsi="Helvetica" w:cs="Helvetica"/>
          <w:color w:val="000000" w:themeColor="text1"/>
        </w:rPr>
        <w:t>100</w:t>
      </w:r>
      <w:r w:rsidRPr="002D778F">
        <w:rPr>
          <w:rFonts w:ascii="Helvetica" w:hAnsi="Helvetica" w:cs="Helvetica"/>
          <w:color w:val="000000" w:themeColor="text1"/>
        </w:rPr>
        <w:t>个数为止。</w:t>
      </w:r>
    </w:p>
    <w:p w:rsidR="00DF2605" w:rsidRDefault="00DF2605" w:rsidP="00DF2605">
      <w:pPr>
        <w:rPr>
          <w:color w:val="000000" w:themeColor="text1"/>
        </w:rPr>
      </w:pPr>
    </w:p>
    <w:p w:rsidR="00DF2605" w:rsidRDefault="00DF2605" w:rsidP="00DF2605">
      <w:pPr>
        <w:rPr>
          <w:color w:val="000000" w:themeColor="text1"/>
        </w:rPr>
      </w:pPr>
    </w:p>
    <w:p w:rsidR="003B0F97" w:rsidRDefault="003B0F97" w:rsidP="003B0F97">
      <w:pPr>
        <w:pStyle w:val="2"/>
      </w:pPr>
      <w:r>
        <w:rPr>
          <w:rFonts w:hint="eastAsia"/>
        </w:rPr>
        <w:t>对象之间的关系</w:t>
      </w:r>
    </w:p>
    <w:p w:rsidR="003B0F97" w:rsidRDefault="003B0F97" w:rsidP="003B0F97">
      <w:r>
        <w:rPr>
          <w:rFonts w:hint="eastAsia"/>
        </w:rPr>
        <w:t>对象之间的关系：依赖</w:t>
      </w:r>
      <w:r>
        <w:rPr>
          <w:rFonts w:hint="eastAsia"/>
        </w:rPr>
        <w:t xml:space="preserve">  </w:t>
      </w:r>
      <w:r>
        <w:rPr>
          <w:rFonts w:hint="eastAsia"/>
        </w:rPr>
        <w:t>关联</w:t>
      </w:r>
      <w:r>
        <w:rPr>
          <w:rFonts w:hint="eastAsia"/>
        </w:rPr>
        <w:t xml:space="preserve">  </w:t>
      </w:r>
      <w:r>
        <w:rPr>
          <w:rFonts w:hint="eastAsia"/>
        </w:rPr>
        <w:t>聚合</w:t>
      </w:r>
      <w:r>
        <w:rPr>
          <w:rFonts w:hint="eastAsia"/>
        </w:rPr>
        <w:t xml:space="preserve">  </w:t>
      </w:r>
      <w:r>
        <w:rPr>
          <w:rFonts w:hint="eastAsia"/>
        </w:rPr>
        <w:t>组合</w:t>
      </w:r>
      <w:r>
        <w:rPr>
          <w:rFonts w:hint="eastAsia"/>
        </w:rPr>
        <w:t xml:space="preserve">  </w:t>
      </w:r>
      <w:r>
        <w:rPr>
          <w:rFonts w:hint="eastAsia"/>
        </w:rPr>
        <w:t>继承</w:t>
      </w:r>
    </w:p>
    <w:p w:rsidR="003B0F97" w:rsidRDefault="003B0F97" w:rsidP="003B0F97"/>
    <w:p w:rsidR="003B0F97" w:rsidRDefault="003B0F97" w:rsidP="003B0F97">
      <w:pPr>
        <w:pStyle w:val="3"/>
      </w:pPr>
      <w:r>
        <w:rPr>
          <w:rFonts w:hint="eastAsia"/>
        </w:rPr>
        <w:t>依赖</w:t>
      </w:r>
    </w:p>
    <w:p w:rsidR="003B0F97" w:rsidRDefault="003B0F97" w:rsidP="003B0F97">
      <w:r w:rsidRPr="003B0F97">
        <w:t>对象之间最弱的一种关联方式，是临时性的关联。代码中一般指由局部变量、函数参数、返回值建立的对于其他对象的调用关系。</w:t>
      </w:r>
      <w:r w:rsidRPr="003B0F97">
        <w:t xml:space="preserve"> </w:t>
      </w:r>
      <w:r w:rsidRPr="003B0F97">
        <w:t>依赖一般情况下是以下几种情况之一：</w:t>
      </w:r>
      <w:r w:rsidRPr="003B0F97">
        <w:br/>
        <w:t>a</w:t>
      </w:r>
      <w:r w:rsidRPr="003B0F97">
        <w:t>、</w:t>
      </w:r>
      <w:r w:rsidRPr="003B0F97">
        <w:t>ClassA</w:t>
      </w:r>
      <w:r w:rsidRPr="003B0F97">
        <w:t>中某个方法的参数类型是</w:t>
      </w:r>
      <w:r w:rsidRPr="003B0F97">
        <w:t>ClassB</w:t>
      </w:r>
      <w:r w:rsidRPr="003B0F97">
        <w:t>；</w:t>
      </w:r>
      <w:r w:rsidRPr="003B0F97">
        <w:t>  </w:t>
      </w:r>
      <w:r w:rsidRPr="003B0F97">
        <w:t>这种情况成为耦合；</w:t>
      </w:r>
      <w:r w:rsidRPr="003B0F97">
        <w:br/>
        <w:t>b</w:t>
      </w:r>
      <w:r w:rsidRPr="003B0F97">
        <w:t>、</w:t>
      </w:r>
      <w:r w:rsidRPr="003B0F97">
        <w:t>ClassA</w:t>
      </w:r>
      <w:r w:rsidRPr="003B0F97">
        <w:t>中某个方法的参数类型是</w:t>
      </w:r>
      <w:r w:rsidRPr="003B0F97">
        <w:t>ClassB</w:t>
      </w:r>
      <w:r w:rsidRPr="003B0F97">
        <w:t>的一个属性；</w:t>
      </w:r>
      <w:r w:rsidRPr="003B0F97">
        <w:t> </w:t>
      </w:r>
      <w:r w:rsidRPr="003B0F97">
        <w:t>这种情况成为紧耦合；</w:t>
      </w:r>
      <w:r w:rsidRPr="003B0F97">
        <w:br/>
        <w:t>c</w:t>
      </w:r>
      <w:r w:rsidRPr="003B0F97">
        <w:t>、</w:t>
      </w:r>
      <w:r w:rsidRPr="003B0F97">
        <w:t>ClassA</w:t>
      </w:r>
      <w:r w:rsidRPr="003B0F97">
        <w:t>中某个方法的实现实例化</w:t>
      </w:r>
      <w:r w:rsidRPr="003B0F97">
        <w:t>ClassB</w:t>
      </w:r>
      <w:r w:rsidRPr="003B0F97">
        <w:t>；</w:t>
      </w:r>
      <w:r w:rsidRPr="003B0F97">
        <w:br/>
        <w:t>d</w:t>
      </w:r>
      <w:r w:rsidRPr="003B0F97">
        <w:t>、</w:t>
      </w:r>
      <w:r w:rsidRPr="003B0F97">
        <w:t>ClassA</w:t>
      </w:r>
      <w:r w:rsidRPr="003B0F97">
        <w:t>中某个方法的返回值的类型是</w:t>
      </w:r>
      <w:r w:rsidRPr="003B0F97">
        <w:t>ClassB</w:t>
      </w:r>
      <w:r w:rsidRPr="003B0F97">
        <w:t>；</w:t>
      </w:r>
      <w:r w:rsidRPr="003B0F97">
        <w:br/>
      </w:r>
      <w:r w:rsidRPr="003B0F97">
        <w:t>如果出现了上述四种情况之一，两个类很有可能就是</w:t>
      </w:r>
      <w:r w:rsidRPr="003B0F97">
        <w:t>“</w:t>
      </w:r>
      <w:r w:rsidRPr="003B0F97">
        <w:t>依赖</w:t>
      </w:r>
      <w:r w:rsidRPr="003B0F97">
        <w:t>”</w:t>
      </w:r>
      <w:r w:rsidRPr="003B0F97">
        <w:t>关系。</w:t>
      </w:r>
      <w:r w:rsidRPr="003B0F97">
        <w:t> </w:t>
      </w:r>
      <w:r w:rsidRPr="003B0F97">
        <w:br/>
      </w:r>
      <w:r w:rsidRPr="003B0F97">
        <w:t>依赖关系（</w:t>
      </w:r>
      <w:r w:rsidRPr="003B0F97">
        <w:t>Dependency</w:t>
      </w:r>
      <w:r w:rsidRPr="003B0F97">
        <w:t>）：</w:t>
      </w:r>
      <w:r w:rsidRPr="003B0F97">
        <w:br/>
      </w:r>
      <w:r w:rsidRPr="003B0F97">
        <w:t>是类与类之间的连接，依赖总是单向的。依赖关系代表一个类依赖于另一个类的定义。下面的例子中</w:t>
      </w:r>
      <w:r w:rsidRPr="003B0F97">
        <w:t xml:space="preserve">class A </w:t>
      </w:r>
      <w:r w:rsidRPr="003B0F97">
        <w:t>依赖与</w:t>
      </w:r>
      <w:r w:rsidRPr="003B0F97">
        <w:t>class B</w:t>
      </w:r>
      <w:r w:rsidRPr="003B0F97">
        <w:t>、</w:t>
      </w:r>
      <w:r w:rsidRPr="003B0F97">
        <w:t>C</w:t>
      </w:r>
      <w:r w:rsidRPr="003B0F97">
        <w:t>、</w:t>
      </w:r>
      <w:r w:rsidRPr="003B0F97">
        <w:t>D</w:t>
      </w:r>
      <w:r w:rsidRPr="003B0F97">
        <w:t>。</w:t>
      </w:r>
      <w:r w:rsidRPr="003B0F97">
        <w:br/>
        <w:t>public class A{   </w:t>
      </w:r>
      <w:r w:rsidRPr="003B0F97">
        <w:br/>
        <w:t>     public B getB(C c, D d){   </w:t>
      </w:r>
      <w:r w:rsidRPr="003B0F97">
        <w:br/>
        <w:t>       E e = new E();   </w:t>
      </w:r>
      <w:r w:rsidRPr="003B0F97">
        <w:br/>
      </w:r>
      <w:r w:rsidRPr="003B0F97">
        <w:lastRenderedPageBreak/>
        <w:t>       B b = new B(c, d, e);   </w:t>
      </w:r>
      <w:r w:rsidRPr="003B0F97">
        <w:br/>
        <w:t>    }   </w:t>
      </w:r>
      <w:r w:rsidRPr="003B0F97">
        <w:br/>
        <w:t>   } </w:t>
      </w:r>
    </w:p>
    <w:p w:rsidR="003B0F97" w:rsidRDefault="003B0F97" w:rsidP="003B0F97">
      <w:r>
        <w:rPr>
          <w:rFonts w:hint="eastAsia"/>
        </w:rPr>
        <w:t>人与空气就是依赖的关系。</w:t>
      </w:r>
    </w:p>
    <w:p w:rsidR="003B0F97" w:rsidRDefault="003B0F97" w:rsidP="003B0F97"/>
    <w:p w:rsidR="003B0F97" w:rsidRDefault="003B0F97" w:rsidP="003B0F97">
      <w:pPr>
        <w:pStyle w:val="3"/>
      </w:pPr>
      <w:r>
        <w:rPr>
          <w:rFonts w:hint="eastAsia"/>
        </w:rPr>
        <w:t>关联</w:t>
      </w:r>
    </w:p>
    <w:p w:rsidR="003B0F97" w:rsidRPr="003B0F97" w:rsidRDefault="003B0F97" w:rsidP="003B0F97">
      <w:r w:rsidRPr="003B0F97">
        <w:t>对象之间一种引用关系，比如客户类与订单类之间的关系。这种关系通常使用类的属性表达。</w:t>
      </w:r>
      <w:r w:rsidRPr="003B0F97">
        <w:t xml:space="preserve"> </w:t>
      </w:r>
      <w:r w:rsidRPr="003B0F97">
        <w:t>关联关系所涉及的两个类是处于同一层次上的，而在聚合关系中，两个类处在不平等的层次上的，一个代表整体，一个代表部分。（关联与聚合仅仅从语法上是区分不开的，需要察所涉及的类之间的逻辑关系。）关联是一种结构关系，说明一个事物的对象与另一个事物的对象相联系。给定一个连接两各类的关联，可以从一个类的对象导航到另一个类的对象。关联类通过一条虚线与关联连接</w:t>
      </w:r>
      <w:r w:rsidRPr="003B0F97">
        <w:br/>
      </w:r>
      <w:r w:rsidRPr="003B0F97">
        <w:t>关联可以有方向，即导航。一般不作说明的时候，导航是双向的，不需要在线上标出箭头。大部分情况下导航是单向的，可以加一个箭头表示。关联在代码中一般表示为属性（成员变量），例如下面例子中</w:t>
      </w:r>
      <w:r w:rsidRPr="003B0F97">
        <w:t xml:space="preserve"> class A</w:t>
      </w:r>
      <w:r w:rsidRPr="003B0F97">
        <w:t>与</w:t>
      </w:r>
      <w:r w:rsidRPr="003B0F97">
        <w:t>B</w:t>
      </w:r>
      <w:r w:rsidRPr="003B0F97">
        <w:t>关联</w:t>
      </w:r>
      <w:r w:rsidRPr="003B0F97">
        <w:br/>
        <w:t>public class A{   </w:t>
      </w:r>
      <w:r w:rsidRPr="003B0F97">
        <w:br/>
        <w:t>    private B b;   </w:t>
      </w:r>
      <w:r w:rsidRPr="003B0F97">
        <w:br/>
        <w:t>}   </w:t>
      </w:r>
      <w:r w:rsidRPr="003B0F97">
        <w:br/>
      </w:r>
      <w:r w:rsidRPr="003B0F97">
        <w:t>如果</w:t>
      </w:r>
      <w:r w:rsidRPr="003B0F97">
        <w:t>B</w:t>
      </w:r>
      <w:r w:rsidRPr="003B0F97">
        <w:t>也关联到</w:t>
      </w:r>
      <w:r w:rsidRPr="003B0F97">
        <w:t>A</w:t>
      </w:r>
      <w:r w:rsidRPr="003B0F97">
        <w:t>，那么它们就是双向的关联。</w:t>
      </w:r>
      <w:r w:rsidRPr="003B0F97">
        <w:br/>
        <w:t>public class B{   </w:t>
      </w:r>
      <w:r w:rsidRPr="003B0F97">
        <w:br/>
        <w:t>    private A a;   </w:t>
      </w:r>
      <w:r w:rsidRPr="003B0F97">
        <w:br/>
        <w:t>} </w:t>
      </w:r>
    </w:p>
    <w:p w:rsidR="003B0F97" w:rsidRPr="003B0F97" w:rsidRDefault="003B0F97" w:rsidP="003B0F97">
      <w:r w:rsidRPr="003B0F97">
        <w:t>关联和依赖的区别：</w:t>
      </w:r>
      <w:r w:rsidRPr="003B0F97">
        <w:t> </w:t>
      </w:r>
      <w:r w:rsidRPr="003B0F97">
        <w:br/>
      </w:r>
      <w:r w:rsidRPr="003B0F97">
        <w:t>从类之间关系的强弱程度来分，关联表示类之间的很强的关系；依赖表示类之间的较弱的关系；</w:t>
      </w:r>
    </w:p>
    <w:p w:rsidR="003B0F97" w:rsidRPr="003B0F97" w:rsidRDefault="003B0F97" w:rsidP="003B0F97">
      <w:r w:rsidRPr="003B0F97">
        <w:t>从类之间关系的时间角度来分，</w:t>
      </w:r>
      <w:r w:rsidRPr="003B0F97">
        <w:br/>
      </w:r>
      <w:r w:rsidRPr="003B0F97">
        <w:t>关联表示类之间的</w:t>
      </w:r>
      <w:r w:rsidRPr="003B0F97">
        <w:t>“</w:t>
      </w:r>
      <w:r w:rsidRPr="003B0F97">
        <w:t>持久</w:t>
      </w:r>
      <w:r w:rsidRPr="003B0F97">
        <w:t>”</w:t>
      </w:r>
      <w:r w:rsidRPr="003B0F97">
        <w:t>关系，这种关系一般表示一种重要的业务之间的关系，需要保存的，或者说需要</w:t>
      </w:r>
      <w:r w:rsidRPr="003B0F97">
        <w:t>“</w:t>
      </w:r>
      <w:r w:rsidRPr="003B0F97">
        <w:t>持久化</w:t>
      </w:r>
      <w:r w:rsidRPr="003B0F97">
        <w:t>”</w:t>
      </w:r>
      <w:r w:rsidRPr="003B0F97">
        <w:t>的，或者说需要保存到数据库中的。比如学生管理系统中的</w:t>
      </w:r>
      <w:r w:rsidRPr="003B0F97">
        <w:t>Student</w:t>
      </w:r>
      <w:r w:rsidRPr="003B0F97">
        <w:t>类和</w:t>
      </w:r>
      <w:r w:rsidRPr="003B0F97">
        <w:t>Class</w:t>
      </w:r>
      <w:r w:rsidRPr="003B0F97">
        <w:t>（班级）类，一个</w:t>
      </w:r>
      <w:r w:rsidRPr="003B0F97">
        <w:t>Student</w:t>
      </w:r>
      <w:r w:rsidRPr="003B0F97">
        <w:t>对象属于哪个</w:t>
      </w:r>
      <w:r w:rsidRPr="003B0F97">
        <w:t>Class</w:t>
      </w:r>
      <w:r w:rsidRPr="003B0F97">
        <w:t>是一个重要的业务关系，如果这种关系不保存，系统就无法管理。</w:t>
      </w:r>
    </w:p>
    <w:p w:rsidR="003B0F97" w:rsidRPr="003B0F97" w:rsidRDefault="003B0F97" w:rsidP="003B0F97">
      <w:r w:rsidRPr="003B0F97">
        <w:t>另外，依赖表示类之间的是一种</w:t>
      </w:r>
      <w:r w:rsidRPr="003B0F97">
        <w:t>“</w:t>
      </w:r>
      <w:r w:rsidRPr="003B0F97">
        <w:t>临时、短暂</w:t>
      </w:r>
      <w:r w:rsidRPr="003B0F97">
        <w:t>”</w:t>
      </w:r>
      <w:r w:rsidRPr="003B0F97">
        <w:t>关系，这种关系是不需要保存的，比如</w:t>
      </w:r>
      <w:r w:rsidRPr="003B0F97">
        <w:t>Student</w:t>
      </w:r>
      <w:r w:rsidRPr="003B0F97">
        <w:t>类和</w:t>
      </w:r>
      <w:r w:rsidRPr="003B0F97">
        <w:t>StuEditScreen</w:t>
      </w:r>
      <w:r w:rsidRPr="003B0F97">
        <w:t>（学生登录界面）类之间就是一种依赖关系，</w:t>
      </w:r>
      <w:r w:rsidRPr="003B0F97">
        <w:t>StuEditScreen</w:t>
      </w:r>
      <w:r w:rsidRPr="003B0F97">
        <w:t>类依赖</w:t>
      </w:r>
      <w:r w:rsidRPr="003B0F97">
        <w:t>Student</w:t>
      </w:r>
      <w:r w:rsidRPr="003B0F97">
        <w:t>类，依赖</w:t>
      </w:r>
      <w:r w:rsidRPr="003B0F97">
        <w:t>Student</w:t>
      </w:r>
      <w:r w:rsidRPr="003B0F97">
        <w:t>对象的信息来显示编辑学生信息。</w:t>
      </w:r>
    </w:p>
    <w:p w:rsidR="003B0F97" w:rsidRPr="003B0F97" w:rsidRDefault="003B0F97" w:rsidP="003B0F97"/>
    <w:p w:rsidR="003B0F97" w:rsidRDefault="003B0F97" w:rsidP="003B0F97">
      <w:pPr>
        <w:pStyle w:val="3"/>
      </w:pPr>
      <w:r>
        <w:rPr>
          <w:rFonts w:hint="eastAsia"/>
        </w:rPr>
        <w:t>聚合</w:t>
      </w:r>
    </w:p>
    <w:p w:rsidR="003B0F97" w:rsidRPr="003B0F97" w:rsidRDefault="003B0F97" w:rsidP="003B0F97">
      <w:r w:rsidRPr="003B0F97">
        <w:t>聚合（关联关系的一种）：表示</w:t>
      </w:r>
      <w:r w:rsidRPr="003B0F97">
        <w:t>has-a</w:t>
      </w:r>
      <w:r w:rsidRPr="003B0F97">
        <w:t>的关系，是一种不稳定的包含关系。聚合类不必对被聚合类负责。使用集合属性表达聚合关系，当对象</w:t>
      </w:r>
      <w:r w:rsidRPr="003B0F97">
        <w:t>A</w:t>
      </w:r>
      <w:r w:rsidRPr="003B0F97">
        <w:t>被加入到对象</w:t>
      </w:r>
      <w:r w:rsidRPr="003B0F97">
        <w:t>B</w:t>
      </w:r>
      <w:r w:rsidRPr="003B0F97">
        <w:t>中，成为对象</w:t>
      </w:r>
      <w:r w:rsidRPr="003B0F97">
        <w:t>B</w:t>
      </w:r>
      <w:r w:rsidRPr="003B0F97">
        <w:t>的组成部分时，对象</w:t>
      </w:r>
      <w:r w:rsidRPr="003B0F97">
        <w:t>B</w:t>
      </w:r>
      <w:r w:rsidRPr="003B0F97">
        <w:t>和对象</w:t>
      </w:r>
      <w:r w:rsidRPr="003B0F97">
        <w:t>A</w:t>
      </w:r>
      <w:r w:rsidRPr="003B0F97">
        <w:t>之间为聚集关系。聚合是关联关系的一种，是较强的关联关系，强调的是整体与部分之间的关系。与关联关系一样，聚合关系也是通过实例变量来实现这样关</w:t>
      </w:r>
      <w:r w:rsidRPr="003B0F97">
        <w:lastRenderedPageBreak/>
        <w:t>系的。关联关系和聚合关系来语法上是没办法区分的，从语义上才能更好的区分两者的区别。聚合关系</w:t>
      </w:r>
      <w:r w:rsidRPr="003B0F97">
        <w:t>(Aggregation)</w:t>
      </w:r>
      <w:r w:rsidRPr="003B0F97">
        <w:t>：是关联关系的一种，是强的关联关系。聚合是整体与个体之间的关系。如汽车类与引挚类，轮胎类之间的关系就是整体与个体的关系。</w:t>
      </w:r>
      <w:r w:rsidRPr="003B0F97">
        <w:t> </w:t>
      </w:r>
      <w:r w:rsidRPr="003B0F97">
        <w:br/>
      </w:r>
      <w:r w:rsidRPr="003B0F97">
        <w:t>与关联关系一样，聚合关系也是通过实例变量来实现的。空心菱形</w:t>
      </w:r>
    </w:p>
    <w:p w:rsidR="003B0F97" w:rsidRPr="003B0F97" w:rsidRDefault="003B0F97" w:rsidP="003B0F97">
      <w:r w:rsidRPr="003B0F97">
        <w:t>关联和聚集的区别：</w:t>
      </w:r>
      <w:r w:rsidRPr="003B0F97">
        <w:br/>
        <w:t>(1)</w:t>
      </w:r>
      <w:r w:rsidRPr="003B0F97">
        <w:t>关联关系所涉及的两个对象是处在同一个层次上的。比如人和自行车就是一种关联关系，而不是聚合关系，因为人不是由自行车组成的。</w:t>
      </w:r>
      <w:r w:rsidRPr="003B0F97">
        <w:br/>
      </w:r>
      <w:r w:rsidRPr="003B0F97">
        <w:t>聚合关系涉及的两个对象处于不平等的层次上，一个代表整体，一个代表部分。比如电脑和它的显示器、键盘、主板以及内存就是聚集关系，因为主板是电脑的组成部分。</w:t>
      </w:r>
      <w:r w:rsidRPr="003B0F97">
        <w:br/>
        <w:t>(2)</w:t>
      </w:r>
      <w:r w:rsidRPr="003B0F97">
        <w:t>对于具有聚集关系（尤其是强聚集关系）的两个对象，整体对象会制约它的组成对象的生命周期。部分类的对象不能单独存在，它的生命周期依赖于整体类的对象的生命周期，当整体消失，部分也就随之消失。比如张三的电脑被偷了，那么电脑的所有组件也不存在了，除非张三事先把一些电脑的组件（比如硬盘和内存）拆了下来。</w:t>
      </w:r>
    </w:p>
    <w:p w:rsidR="003B0F97" w:rsidRDefault="003B0F97" w:rsidP="003B0F97"/>
    <w:p w:rsidR="003B0F97" w:rsidRDefault="003B0F97" w:rsidP="003B0F97">
      <w:pPr>
        <w:pStyle w:val="3"/>
      </w:pPr>
      <w:r>
        <w:rPr>
          <w:rFonts w:hint="eastAsia"/>
        </w:rPr>
        <w:t>组合</w:t>
      </w:r>
    </w:p>
    <w:p w:rsidR="003B0F97" w:rsidRDefault="003B0F97" w:rsidP="003B0F97">
      <w:r w:rsidRPr="003B0F97">
        <w:t>组合：表示</w:t>
      </w:r>
      <w:r w:rsidRPr="003B0F97">
        <w:t>contains-a</w:t>
      </w:r>
      <w:r w:rsidRPr="003B0F97">
        <w:t>的关系，是一种强烈的包含关系。组合类负责被组合类的生命周期。也使用集合属性表达聚合关系</w:t>
      </w:r>
      <w:r w:rsidRPr="003B0F97">
        <w:t xml:space="preserve"> </w:t>
      </w:r>
      <w:r w:rsidRPr="003B0F97">
        <w:t>，是关联关系的一种，是比聚合关系强的关系。它要求普通的聚合关系中代表的对象负责代表部分的对象的生命周期，合成关系是不能共享的。</w:t>
      </w:r>
      <w:r w:rsidRPr="003B0F97">
        <w:t> </w:t>
      </w:r>
      <w:r w:rsidRPr="003B0F97">
        <w:br/>
      </w:r>
      <w:r w:rsidRPr="003B0F97">
        <w:t>代表整体的对象需要负责保持对象的存活，在一些情况下负责将代表部分的对象湮灭掉。代表整体的对象可以将代表部分的对象传递给另一个对象，由后者负责此对象的生命周期。换言之，代表部分的对象在每一个时刻只能与一个对象发生合成关系，由后者排它的负责其生命周期，（聚合和组合的明显的区别是：如果类</w:t>
      </w:r>
      <w:r w:rsidRPr="003B0F97">
        <w:t>B</w:t>
      </w:r>
      <w:r w:rsidRPr="003B0F97">
        <w:t>含有</w:t>
      </w:r>
      <w:r w:rsidRPr="003B0F97">
        <w:t>A</w:t>
      </w:r>
      <w:r w:rsidRPr="003B0F97">
        <w:t>类对象的指针，那算聚合（生存周期不一样），如果类</w:t>
      </w:r>
      <w:r w:rsidRPr="003B0F97">
        <w:t>B</w:t>
      </w:r>
      <w:r w:rsidRPr="003B0F97">
        <w:t>含有</w:t>
      </w:r>
      <w:r w:rsidRPr="003B0F97">
        <w:t>A</w:t>
      </w:r>
      <w:r w:rsidRPr="003B0F97">
        <w:t>类对象的变量为属性，那么就必为组合（生存周期必须相同）），实心菱形</w:t>
      </w:r>
    </w:p>
    <w:p w:rsidR="003B0F97" w:rsidRDefault="003B0F97" w:rsidP="003B0F97"/>
    <w:p w:rsidR="003B0F97" w:rsidRDefault="003B0F97" w:rsidP="003B0F97">
      <w:pPr>
        <w:pStyle w:val="3"/>
      </w:pPr>
      <w:r>
        <w:rPr>
          <w:rFonts w:hint="eastAsia"/>
        </w:rPr>
        <w:t>继承</w:t>
      </w:r>
    </w:p>
    <w:p w:rsidR="003B0F97" w:rsidRPr="003B0F97" w:rsidRDefault="003B0F97" w:rsidP="003B0F97">
      <w:r w:rsidRPr="003B0F97">
        <w:t>继承：表示</w:t>
      </w:r>
      <w:r w:rsidRPr="003B0F97">
        <w:t>is-a</w:t>
      </w:r>
      <w:r w:rsidRPr="003B0F97">
        <w:t>的关系，是对象之间耦合度最大的一种关系，子类继承父类的所有细节。直接使用语言中的继承表达。</w:t>
      </w:r>
      <w:r w:rsidRPr="003B0F97">
        <w:t xml:space="preserve"> </w:t>
      </w:r>
      <w:r w:rsidRPr="003B0F97">
        <w:t>类图中继承的表示方法是从子类拉出一条闭合的、单键头（或三角形）的实线指向基类</w:t>
      </w:r>
    </w:p>
    <w:p w:rsidR="003B0F97" w:rsidRDefault="003B0F97" w:rsidP="003B0F97"/>
    <w:p w:rsidR="003B0F97" w:rsidRPr="003B0F97" w:rsidRDefault="003B0F97" w:rsidP="003B0F97"/>
    <w:p w:rsidR="003B0F97" w:rsidRDefault="003B0F97" w:rsidP="00DF2605">
      <w:pPr>
        <w:rPr>
          <w:color w:val="000000" w:themeColor="text1"/>
        </w:rPr>
      </w:pPr>
    </w:p>
    <w:p w:rsidR="00DF2605" w:rsidRDefault="00DF2605" w:rsidP="00DF2605">
      <w:pPr>
        <w:pStyle w:val="2"/>
      </w:pPr>
      <w:r>
        <w:rPr>
          <w:rFonts w:hint="eastAsia"/>
        </w:rPr>
        <w:t>NIO</w:t>
      </w:r>
    </w:p>
    <w:p w:rsidR="00DF2605" w:rsidRDefault="00CF59C6" w:rsidP="00DF2605">
      <w:hyperlink r:id="rId43" w:history="1">
        <w:r w:rsidR="00DF2605" w:rsidRPr="00DA5791">
          <w:rPr>
            <w:rStyle w:val="a5"/>
          </w:rPr>
          <w:t>http://www.importnew.com/19816.html</w:t>
        </w:r>
      </w:hyperlink>
    </w:p>
    <w:p w:rsidR="00DF2605" w:rsidRDefault="00DF2605" w:rsidP="00DF2605"/>
    <w:p w:rsidR="00DF2605" w:rsidRDefault="00DF2605" w:rsidP="00DF2605">
      <w:pPr>
        <w:pStyle w:val="2"/>
      </w:pPr>
      <w:r>
        <w:rPr>
          <w:rFonts w:hint="eastAsia"/>
        </w:rPr>
        <w:lastRenderedPageBreak/>
        <w:t>同步</w:t>
      </w:r>
      <w:r>
        <w:rPr>
          <w:rFonts w:hint="eastAsia"/>
        </w:rPr>
        <w:t xml:space="preserve"> </w:t>
      </w:r>
      <w:r>
        <w:rPr>
          <w:rFonts w:hint="eastAsia"/>
        </w:rPr>
        <w:t>异步</w:t>
      </w:r>
      <w:r>
        <w:rPr>
          <w:rFonts w:hint="eastAsia"/>
        </w:rPr>
        <w:t xml:space="preserve"> </w:t>
      </w:r>
      <w:r>
        <w:rPr>
          <w:rFonts w:hint="eastAsia"/>
        </w:rPr>
        <w:t>阻塞</w:t>
      </w:r>
      <w:r>
        <w:rPr>
          <w:rFonts w:hint="eastAsia"/>
        </w:rPr>
        <w:t xml:space="preserve"> </w:t>
      </w:r>
      <w:r>
        <w:rPr>
          <w:rFonts w:hint="eastAsia"/>
        </w:rPr>
        <w:t>非阻塞</w:t>
      </w:r>
    </w:p>
    <w:p w:rsidR="00DF2605" w:rsidRPr="00786B1D" w:rsidRDefault="00DF2605" w:rsidP="00DF2605">
      <w:pPr>
        <w:rPr>
          <w:b/>
        </w:rPr>
      </w:pPr>
      <w:r w:rsidRPr="00786B1D">
        <w:rPr>
          <w:rFonts w:hint="eastAsia"/>
          <w:b/>
        </w:rPr>
        <w:t>同步和异步关注的是消息通信机制。主要是针对客户端。</w:t>
      </w:r>
    </w:p>
    <w:p w:rsidR="00DF2605" w:rsidRDefault="00DF2605" w:rsidP="00DF2605">
      <w:r>
        <w:rPr>
          <w:rFonts w:hint="eastAsia"/>
        </w:rPr>
        <w:t>同步：当客户端发出一个功能调用时，在没有得到结果之前，该调用不返回。也就是说必须一件一件的事情去做，等一件做完了才能去做下一件。</w:t>
      </w:r>
    </w:p>
    <w:p w:rsidR="00DF2605" w:rsidRDefault="00DF2605" w:rsidP="00DF2605">
      <w:r>
        <w:rPr>
          <w:rFonts w:hint="eastAsia"/>
        </w:rPr>
        <w:t>异步：当客户端发出一个功能调用时，这个调用就直接返回了，不管有没有结果。调用处理完成后，被调用者会通过状态、通知和回调来通知调用者。</w:t>
      </w:r>
    </w:p>
    <w:p w:rsidR="00DF2605" w:rsidRDefault="00DF2605" w:rsidP="00DF2605">
      <w:r>
        <w:rPr>
          <w:rFonts w:hint="eastAsia"/>
        </w:rPr>
        <w:t>同步异步主要是针对客户端，但是必须配合服务器端才能实现。同步异步是客户端自己控制，但是服务器端阻塞非阻塞，客户端就不需要关心了。</w:t>
      </w:r>
    </w:p>
    <w:p w:rsidR="00DF2605" w:rsidRPr="00786B1D" w:rsidRDefault="00DF2605" w:rsidP="00DF2605">
      <w:pPr>
        <w:rPr>
          <w:b/>
        </w:rPr>
      </w:pPr>
      <w:r w:rsidRPr="00786B1D">
        <w:rPr>
          <w:rFonts w:hint="eastAsia"/>
          <w:b/>
        </w:rPr>
        <w:t>阻塞非阻塞关注的是在等待调用结果时的状态。主要针对服务器端。</w:t>
      </w:r>
    </w:p>
    <w:p w:rsidR="00DF2605" w:rsidRDefault="00DF2605" w:rsidP="00DF2605">
      <w:r>
        <w:rPr>
          <w:rFonts w:hint="eastAsia"/>
        </w:rPr>
        <w:t>阻塞：在服务器端被调用者调用结果返回之前，当前线程会被挂起。调用线程只有在得到结果之后才会返回。</w:t>
      </w:r>
    </w:p>
    <w:p w:rsidR="00DF2605" w:rsidRDefault="00DF2605" w:rsidP="00DF2605">
      <w:r>
        <w:rPr>
          <w:rFonts w:hint="eastAsia"/>
        </w:rPr>
        <w:t>非阻塞：在不能立即得到结果之前，该调用不会阻塞当前线程。（减少了线程切换的开销）</w:t>
      </w:r>
    </w:p>
    <w:p w:rsidR="00DF2605" w:rsidRDefault="00DF2605" w:rsidP="00DF2605">
      <w:r>
        <w:rPr>
          <w:rFonts w:hint="eastAsia"/>
        </w:rPr>
        <w:t>以下面的例子说明：</w:t>
      </w:r>
    </w:p>
    <w:p w:rsidR="00DF2605" w:rsidRPr="000A08B6" w:rsidRDefault="00DF2605" w:rsidP="00DF2605">
      <w:r w:rsidRPr="000A08B6">
        <w:t>老张爱喝茶，废话不说，煮开水。</w:t>
      </w:r>
      <w:r w:rsidRPr="000A08B6">
        <w:br/>
      </w:r>
      <w:r w:rsidRPr="000A08B6">
        <w:t>出场人物：老张，水壶两把（普通水壶，简称水壶；会响的水壶，简称响水壶）。</w:t>
      </w:r>
      <w:r w:rsidRPr="000A08B6">
        <w:br/>
        <w:t xml:space="preserve">1 </w:t>
      </w:r>
      <w:r w:rsidRPr="000A08B6">
        <w:t>老张把水壶放到火上，立等水开。（同步阻塞）</w:t>
      </w:r>
      <w:r w:rsidRPr="000A08B6">
        <w:br/>
      </w:r>
      <w:r w:rsidRPr="000A08B6">
        <w:t>老张觉得自己有点傻</w:t>
      </w:r>
      <w:r w:rsidRPr="000A08B6">
        <w:br/>
        <w:t xml:space="preserve">2 </w:t>
      </w:r>
      <w:r w:rsidRPr="000A08B6">
        <w:t>老张把水壶放到火上，去客厅看电视，时不时去厨房看看水开没有。（同步非阻塞）</w:t>
      </w:r>
      <w:r w:rsidRPr="000A08B6">
        <w:br/>
      </w:r>
      <w:r w:rsidRPr="000A08B6">
        <w:t>老张还是觉得自己有点傻，于是变高端了，买了把会响笛的那种水壶。水开之后，能大声发出嘀</w:t>
      </w:r>
      <w:r w:rsidRPr="000A08B6">
        <w:t>~~~~</w:t>
      </w:r>
      <w:r w:rsidRPr="000A08B6">
        <w:t>的噪音。</w:t>
      </w:r>
      <w:r w:rsidRPr="000A08B6">
        <w:br/>
        <w:t xml:space="preserve">3 </w:t>
      </w:r>
      <w:r w:rsidRPr="000A08B6">
        <w:t>老张把响水壶放到火上，立等水开。（异步阻塞）</w:t>
      </w:r>
      <w:r w:rsidRPr="000A08B6">
        <w:br/>
      </w:r>
      <w:r w:rsidRPr="000A08B6">
        <w:t>老张觉得这样傻等意义不大</w:t>
      </w:r>
      <w:r w:rsidRPr="000A08B6">
        <w:br/>
        <w:t xml:space="preserve">4 </w:t>
      </w:r>
      <w:r w:rsidRPr="000A08B6">
        <w:t>老张把响水壶放到火上，去客厅看电视，水壶响之前不再去看它了，响了再去拿壶。（异步非阻塞）</w:t>
      </w:r>
      <w:r w:rsidRPr="000A08B6">
        <w:br/>
      </w:r>
      <w:r w:rsidRPr="000A08B6">
        <w:t>老张觉得自己聪明了。</w:t>
      </w:r>
    </w:p>
    <w:p w:rsidR="00DF2605" w:rsidRDefault="00DF2605" w:rsidP="00DF2605"/>
    <w:p w:rsidR="00DF2605" w:rsidRPr="00B02597" w:rsidRDefault="00DF2605" w:rsidP="00DF2605">
      <w:r w:rsidRPr="00B02597">
        <w:t>所谓同步异步，只是对于水壶而言。</w:t>
      </w:r>
      <w:r w:rsidRPr="00B02597">
        <w:br/>
      </w:r>
      <w:r w:rsidRPr="00B02597">
        <w:t>普通水壶，同步；响水壶，异步。</w:t>
      </w:r>
      <w:r w:rsidRPr="00B02597">
        <w:br/>
      </w:r>
      <w:r w:rsidRPr="00B02597">
        <w:t>虽然都能干活，但响水壶可以在自己完工之后，提示老张水开了。这是普通水壶所不能及的。</w:t>
      </w:r>
      <w:r w:rsidRPr="00B02597">
        <w:br/>
      </w:r>
      <w:r w:rsidRPr="00B02597">
        <w:t>同步只能让调用者去轮询自己（情况</w:t>
      </w:r>
      <w:r w:rsidRPr="00B02597">
        <w:t>2</w:t>
      </w:r>
      <w:r w:rsidRPr="00B02597">
        <w:t>中），造成老张效率的低下。</w:t>
      </w:r>
    </w:p>
    <w:p w:rsidR="00DF2605" w:rsidRPr="00B02597" w:rsidRDefault="00DF2605" w:rsidP="00DF2605">
      <w:r w:rsidRPr="00B02597">
        <w:t>所谓阻塞非阻塞，仅仅对于老张而言。</w:t>
      </w:r>
      <w:r w:rsidRPr="00B02597">
        <w:br/>
      </w:r>
      <w:r w:rsidRPr="00B02597">
        <w:t>立等的老张，阻塞；看电视的老张，非阻塞。</w:t>
      </w:r>
      <w:r w:rsidRPr="00B02597">
        <w:br/>
      </w:r>
      <w:r w:rsidRPr="00B02597">
        <w:t>情况</w:t>
      </w:r>
      <w:r w:rsidRPr="00B02597">
        <w:t>1</w:t>
      </w:r>
      <w:r w:rsidRPr="00B02597">
        <w:t>和情况</w:t>
      </w:r>
      <w:r w:rsidRPr="00B02597">
        <w:t>3</w:t>
      </w:r>
      <w:r w:rsidRPr="00B02597">
        <w:t>中老张就是阻塞的，媳妇喊他都不知道。虽然</w:t>
      </w:r>
      <w:r w:rsidRPr="00B02597">
        <w:t>3</w:t>
      </w:r>
      <w:r w:rsidRPr="00B02597">
        <w:t>中响水壶是异步的，可对于立等的老张没有太大的意义。所以一般异步是配合非阻塞使用的，这样才能发挥异步的效用。</w:t>
      </w:r>
    </w:p>
    <w:p w:rsidR="00DF2605" w:rsidRDefault="00DF2605" w:rsidP="00DF2605"/>
    <w:p w:rsidR="00DF2605" w:rsidRDefault="00DF2605" w:rsidP="00DF2605">
      <w:r>
        <w:rPr>
          <w:rFonts w:hint="eastAsia"/>
        </w:rPr>
        <w:t>对应到</w:t>
      </w:r>
      <w:r>
        <w:rPr>
          <w:rFonts w:hint="eastAsia"/>
        </w:rPr>
        <w:t>java</w:t>
      </w:r>
      <w:r>
        <w:rPr>
          <w:rFonts w:hint="eastAsia"/>
        </w:rPr>
        <w:t>中：</w:t>
      </w:r>
    </w:p>
    <w:p w:rsidR="00DF2605" w:rsidRPr="000903EF" w:rsidRDefault="00DF2605" w:rsidP="00DF2605">
      <w:r w:rsidRPr="000903EF">
        <w:rPr>
          <w:b/>
          <w:bCs/>
        </w:rPr>
        <w:t>同步阻塞</w:t>
      </w:r>
      <w:r w:rsidRPr="000903EF">
        <w:rPr>
          <w:b/>
          <w:bCs/>
        </w:rPr>
        <w:t xml:space="preserve"> IO </w:t>
      </w:r>
      <w:r w:rsidRPr="000903EF">
        <w:rPr>
          <w:b/>
          <w:bCs/>
        </w:rPr>
        <w:t>：</w:t>
      </w:r>
    </w:p>
    <w:p w:rsidR="00DF2605" w:rsidRDefault="00DF2605" w:rsidP="00DF2605">
      <w:r w:rsidRPr="000903EF">
        <w:t>在此种方式下，用户进程在发起一个</w:t>
      </w:r>
      <w:r w:rsidRPr="000903EF">
        <w:t xml:space="preserve"> IO </w:t>
      </w:r>
      <w:r w:rsidRPr="000903EF">
        <w:t>操作以后，必须等待</w:t>
      </w:r>
      <w:r w:rsidRPr="000903EF">
        <w:t xml:space="preserve"> IO </w:t>
      </w:r>
      <w:r w:rsidRPr="000903EF">
        <w:t>操作的完成，只有当真正完成了</w:t>
      </w:r>
      <w:r w:rsidRPr="000903EF">
        <w:t xml:space="preserve"> IO </w:t>
      </w:r>
      <w:r w:rsidRPr="000903EF">
        <w:t>操作以后，用户进程才能运行。</w:t>
      </w:r>
      <w:r w:rsidRPr="000903EF">
        <w:t xml:space="preserve"> JAVA</w:t>
      </w:r>
      <w:r w:rsidRPr="000903EF">
        <w:t>传统的</w:t>
      </w:r>
      <w:r w:rsidRPr="000903EF">
        <w:t xml:space="preserve"> IO </w:t>
      </w:r>
      <w:r w:rsidRPr="000903EF">
        <w:t>模型属于此种方式！</w:t>
      </w:r>
    </w:p>
    <w:p w:rsidR="00DF2605" w:rsidRPr="000903EF" w:rsidRDefault="00DF2605" w:rsidP="00DF2605"/>
    <w:p w:rsidR="00DF2605" w:rsidRPr="0005223D" w:rsidRDefault="00DF2605" w:rsidP="00DF2605">
      <w:r w:rsidRPr="0005223D">
        <w:t>client</w:t>
      </w:r>
      <w:r w:rsidRPr="0005223D">
        <w:t>在调用</w:t>
      </w:r>
      <w:r w:rsidRPr="0005223D">
        <w:t>read</w:t>
      </w:r>
      <w:r w:rsidRPr="0005223D">
        <w:t>（）方法时，</w:t>
      </w:r>
      <w:r w:rsidRPr="0005223D">
        <w:t>stream</w:t>
      </w:r>
      <w:r w:rsidRPr="0005223D">
        <w:t>里没有数据可读，线程停止向下执行，直至</w:t>
      </w:r>
      <w:r w:rsidRPr="0005223D">
        <w:t>stream</w:t>
      </w:r>
      <w:r w:rsidRPr="0005223D">
        <w:t>有数据。</w:t>
      </w:r>
    </w:p>
    <w:p w:rsidR="00DF2605" w:rsidRPr="0005223D" w:rsidRDefault="00DF2605" w:rsidP="00DF2605">
      <w:r w:rsidRPr="0005223D">
        <w:lastRenderedPageBreak/>
        <w:t>阻塞：体现在这个线程不能干别的了，只能在这里等着</w:t>
      </w:r>
      <w:r w:rsidRPr="0005223D">
        <w:br/>
      </w:r>
      <w:r w:rsidRPr="0005223D">
        <w:t>同步：是体现在消息通知机制上的，即</w:t>
      </w:r>
      <w:r w:rsidRPr="0005223D">
        <w:t>stream</w:t>
      </w:r>
      <w:r w:rsidRPr="0005223D">
        <w:t>有没有数据是需要我自己来判断的。</w:t>
      </w:r>
    </w:p>
    <w:p w:rsidR="00DF2605" w:rsidRPr="0005223D" w:rsidRDefault="00DF2605" w:rsidP="00DF2605"/>
    <w:p w:rsidR="00DF2605" w:rsidRPr="000903EF" w:rsidRDefault="00DF2605" w:rsidP="00DF2605">
      <w:r w:rsidRPr="000903EF">
        <w:rPr>
          <w:b/>
          <w:bCs/>
        </w:rPr>
        <w:t>同步非阻塞</w:t>
      </w:r>
      <w:r w:rsidRPr="000903EF">
        <w:rPr>
          <w:b/>
          <w:bCs/>
        </w:rPr>
        <w:t xml:space="preserve"> IO:</w:t>
      </w:r>
    </w:p>
    <w:p w:rsidR="00DF2605" w:rsidRDefault="00DF2605" w:rsidP="00DF2605">
      <w:r w:rsidRPr="000903EF">
        <w:t>在此种方式下，用户进程发起一个</w:t>
      </w:r>
      <w:r w:rsidRPr="000903EF">
        <w:t xml:space="preserve"> IO </w:t>
      </w:r>
      <w:r w:rsidRPr="000903EF">
        <w:t>操作以后</w:t>
      </w:r>
      <w:r>
        <w:rPr>
          <w:rFonts w:hint="eastAsia"/>
        </w:rPr>
        <w:t>，就可以</w:t>
      </w:r>
      <w:r w:rsidRPr="000903EF">
        <w:t>返回做其它事情，但是用户进程需要时不时的询问</w:t>
      </w:r>
      <w:r w:rsidRPr="000903EF">
        <w:t xml:space="preserve"> IO </w:t>
      </w:r>
      <w:r w:rsidRPr="000903EF">
        <w:t>操作是否就绪，这就要求用户进程不停的去询问，从而引入不必要的</w:t>
      </w:r>
      <w:r w:rsidRPr="000903EF">
        <w:t xml:space="preserve"> CPU </w:t>
      </w:r>
      <w:r w:rsidRPr="000903EF">
        <w:t>资源浪费。</w:t>
      </w:r>
      <w:r>
        <w:rPr>
          <w:rFonts w:hint="eastAsia"/>
        </w:rPr>
        <w:t>（并不会把当前线程挂起，可以通过循环，但是浪费</w:t>
      </w:r>
      <w:r>
        <w:rPr>
          <w:rFonts w:hint="eastAsia"/>
        </w:rPr>
        <w:t>cpu</w:t>
      </w:r>
      <w:r>
        <w:rPr>
          <w:rFonts w:hint="eastAsia"/>
        </w:rPr>
        <w:t>资源）</w:t>
      </w:r>
      <w:r w:rsidRPr="000903EF">
        <w:t>其中目前</w:t>
      </w:r>
      <w:r w:rsidRPr="000903EF">
        <w:t xml:space="preserve"> JAVA </w:t>
      </w:r>
      <w:r w:rsidRPr="000903EF">
        <w:t>的</w:t>
      </w:r>
      <w:r w:rsidRPr="000903EF">
        <w:t xml:space="preserve"> NIO </w:t>
      </w:r>
      <w:r w:rsidRPr="000903EF">
        <w:t>就属于同步非阻塞</w:t>
      </w:r>
      <w:r>
        <w:t xml:space="preserve"> IO</w:t>
      </w:r>
      <w:r w:rsidRPr="000903EF">
        <w:t>。</w:t>
      </w:r>
    </w:p>
    <w:p w:rsidR="00DF2605" w:rsidRDefault="00DF2605" w:rsidP="00DF2605"/>
    <w:p w:rsidR="00DF2605" w:rsidRPr="004C68E2" w:rsidRDefault="00DF2605" w:rsidP="00DF2605">
      <w:pPr>
        <w:widowControl/>
        <w:jc w:val="left"/>
      </w:pPr>
      <w:r w:rsidRPr="004C68E2">
        <w:t>调用</w:t>
      </w:r>
      <w:r w:rsidRPr="004C68E2">
        <w:t>read</w:t>
      </w:r>
      <w:r w:rsidRPr="004C68E2">
        <w:t>方法后，如果</w:t>
      </w:r>
      <w:r w:rsidRPr="004C68E2">
        <w:t>stream</w:t>
      </w:r>
      <w:r w:rsidRPr="004C68E2">
        <w:t>没有数据，方法就返回，然后这个线程就就干别的去了。</w:t>
      </w:r>
    </w:p>
    <w:p w:rsidR="00DF2605" w:rsidRPr="004C68E2" w:rsidRDefault="00DF2605" w:rsidP="00DF2605">
      <w:pPr>
        <w:widowControl/>
        <w:jc w:val="left"/>
      </w:pPr>
      <w:r w:rsidRPr="004C68E2">
        <w:t>非阻塞：体现在，这个线程可以去干别的，不需要一直在这等着</w:t>
      </w:r>
      <w:r w:rsidRPr="004C68E2">
        <w:br/>
      </w:r>
      <w:r w:rsidRPr="004C68E2">
        <w:t>同步：体现在消息通知机制，这个线程仍然要定时的读取</w:t>
      </w:r>
      <w:r w:rsidRPr="004C68E2">
        <w:t>stream</w:t>
      </w:r>
      <w:r w:rsidRPr="004C68E2">
        <w:t>，判断数据有没有准备好，</w:t>
      </w:r>
      <w:r w:rsidRPr="004C68E2">
        <w:t>client</w:t>
      </w:r>
      <w:r w:rsidRPr="004C68E2">
        <w:t>采用循环的方式去读取，可以看出</w:t>
      </w:r>
      <w:r w:rsidRPr="004C68E2">
        <w:t>CPU</w:t>
      </w:r>
      <w:r w:rsidRPr="004C68E2">
        <w:t>大部分被浪费了</w:t>
      </w:r>
    </w:p>
    <w:p w:rsidR="00DF2605" w:rsidRPr="000903EF" w:rsidRDefault="00DF2605" w:rsidP="00DF2605"/>
    <w:p w:rsidR="00DF2605" w:rsidRDefault="00DF2605" w:rsidP="00DF2605">
      <w:pPr>
        <w:rPr>
          <w:b/>
          <w:bCs/>
        </w:rPr>
      </w:pPr>
      <w:r w:rsidRPr="000903EF">
        <w:rPr>
          <w:b/>
          <w:bCs/>
        </w:rPr>
        <w:t>异步阻塞</w:t>
      </w:r>
      <w:r w:rsidRPr="000903EF">
        <w:rPr>
          <w:b/>
          <w:bCs/>
        </w:rPr>
        <w:t xml:space="preserve"> IO </w:t>
      </w:r>
      <w:r w:rsidRPr="000903EF">
        <w:rPr>
          <w:b/>
          <w:bCs/>
        </w:rPr>
        <w:t>：</w:t>
      </w:r>
    </w:p>
    <w:p w:rsidR="00DF2605" w:rsidRPr="000903EF" w:rsidRDefault="00DF2605" w:rsidP="00DF2605">
      <w:r w:rsidRPr="00FD065D">
        <w:t>http://www.linuxidc.com/Linux/2012-11/74321.htm</w:t>
      </w:r>
    </w:p>
    <w:p w:rsidR="00DF2605" w:rsidRPr="000903EF" w:rsidRDefault="00DF2605" w:rsidP="00DF2605">
      <w:r w:rsidRPr="00302E73">
        <w:rPr>
          <w:bCs/>
        </w:rPr>
        <w:t>此种方式下是指应用发起一个</w:t>
      </w:r>
      <w:r w:rsidRPr="00302E73">
        <w:rPr>
          <w:bCs/>
        </w:rPr>
        <w:t xml:space="preserve"> IO </w:t>
      </w:r>
      <w:r w:rsidRPr="00302E73">
        <w:rPr>
          <w:bCs/>
        </w:rPr>
        <w:t>操作以后，不等待内核</w:t>
      </w:r>
      <w:r w:rsidRPr="00302E73">
        <w:rPr>
          <w:bCs/>
        </w:rPr>
        <w:t xml:space="preserve"> IO </w:t>
      </w:r>
      <w:r w:rsidRPr="00302E73">
        <w:rPr>
          <w:bCs/>
        </w:rPr>
        <w:t>操作的完成，等内核完成</w:t>
      </w:r>
      <w:r w:rsidRPr="00302E73">
        <w:rPr>
          <w:bCs/>
        </w:rPr>
        <w:t xml:space="preserve"> IO </w:t>
      </w:r>
      <w:r w:rsidRPr="00302E73">
        <w:rPr>
          <w:bCs/>
        </w:rPr>
        <w:t>操作以后会通知应用程序，这其实就是同步和异步最关键的区别，同步必须等待或者主动的去询问</w:t>
      </w:r>
      <w:r w:rsidRPr="00302E73">
        <w:rPr>
          <w:bCs/>
        </w:rPr>
        <w:t xml:space="preserve"> IO </w:t>
      </w:r>
      <w:r w:rsidRPr="00302E73">
        <w:rPr>
          <w:bCs/>
        </w:rPr>
        <w:t>是否完成，</w:t>
      </w:r>
      <w:r w:rsidRPr="00302E73">
        <w:t>那么为什么说是阻塞</w:t>
      </w:r>
      <w:r w:rsidRPr="000903EF">
        <w:t>的呢？因为此时是通过</w:t>
      </w:r>
      <w:r w:rsidRPr="000903EF">
        <w:t xml:space="preserve"> select </w:t>
      </w:r>
      <w:r w:rsidRPr="000903EF">
        <w:t>系统调用来完成的，而</w:t>
      </w:r>
      <w:r w:rsidRPr="000903EF">
        <w:t xml:space="preserve"> select </w:t>
      </w:r>
      <w:r w:rsidRPr="000903EF">
        <w:t>函数本身的实现方式是阻塞的，</w:t>
      </w:r>
      <w:r w:rsidRPr="000903EF">
        <w:rPr>
          <w:b/>
          <w:bCs/>
        </w:rPr>
        <w:t>而采用</w:t>
      </w:r>
      <w:r w:rsidRPr="000903EF">
        <w:rPr>
          <w:b/>
          <w:bCs/>
        </w:rPr>
        <w:t xml:space="preserve"> select </w:t>
      </w:r>
      <w:r w:rsidRPr="000903EF">
        <w:rPr>
          <w:b/>
          <w:bCs/>
        </w:rPr>
        <w:t>函数有个好处就是它可以同时监听多个文件句柄，从而提高系统的并发性！</w:t>
      </w:r>
    </w:p>
    <w:p w:rsidR="00DF2605" w:rsidRPr="000903EF" w:rsidRDefault="00DF2605" w:rsidP="00DF2605"/>
    <w:p w:rsidR="00DF2605" w:rsidRDefault="00DF2605" w:rsidP="00DF2605">
      <w:pPr>
        <w:rPr>
          <w:b/>
          <w:bCs/>
        </w:rPr>
      </w:pPr>
      <w:r w:rsidRPr="000903EF">
        <w:rPr>
          <w:b/>
          <w:bCs/>
        </w:rPr>
        <w:t>异步非阻塞</w:t>
      </w:r>
      <w:r w:rsidRPr="000903EF">
        <w:rPr>
          <w:b/>
          <w:bCs/>
        </w:rPr>
        <w:t xml:space="preserve"> IO:</w:t>
      </w:r>
    </w:p>
    <w:p w:rsidR="00DF2605" w:rsidRPr="000903EF" w:rsidRDefault="00DF2605" w:rsidP="00DF2605">
      <w:r w:rsidRPr="00A03628">
        <w:t>https://my.oschina.net/joshuashaw/blog/650117</w:t>
      </w:r>
    </w:p>
    <w:p w:rsidR="00DF2605" w:rsidRDefault="00DF2605" w:rsidP="00DF2605">
      <w:r w:rsidRPr="000903EF">
        <w:t>在此种模式下，用户进程只需要发起一个</w:t>
      </w:r>
      <w:r w:rsidRPr="000903EF">
        <w:t xml:space="preserve"> IO </w:t>
      </w:r>
      <w:r w:rsidRPr="000903EF">
        <w:t>操作然后立即返回，等</w:t>
      </w:r>
      <w:r w:rsidRPr="000903EF">
        <w:t xml:space="preserve"> IO </w:t>
      </w:r>
      <w:r w:rsidRPr="000903EF">
        <w:t>操作真正的完成以后，应用程序会得到</w:t>
      </w:r>
      <w:r w:rsidRPr="000903EF">
        <w:t xml:space="preserve"> IO </w:t>
      </w:r>
      <w:r w:rsidRPr="000903EF">
        <w:t>操作完成的通知，此时用户进程只需要对数据进行处理就好了，不需要进行实际的</w:t>
      </w:r>
      <w:r w:rsidRPr="000903EF">
        <w:t xml:space="preserve"> IO </w:t>
      </w:r>
      <w:r w:rsidRPr="000903EF">
        <w:t>读写操作，因为</w:t>
      </w:r>
      <w:r w:rsidRPr="000903EF">
        <w:t xml:space="preserve"> </w:t>
      </w:r>
      <w:r w:rsidRPr="000903EF">
        <w:t>真正的</w:t>
      </w:r>
      <w:r w:rsidRPr="000903EF">
        <w:t xml:space="preserve"> IO</w:t>
      </w:r>
      <w:r w:rsidRPr="000903EF">
        <w:t>读取或者写入操作已经由</w:t>
      </w:r>
      <w:r w:rsidRPr="000903EF">
        <w:t xml:space="preserve"> </w:t>
      </w:r>
      <w:r w:rsidRPr="000903EF">
        <w:t>内核完成了。目前</w:t>
      </w:r>
      <w:r w:rsidRPr="000903EF">
        <w:t xml:space="preserve"> Java </w:t>
      </w:r>
      <w:r w:rsidRPr="000903EF">
        <w:t>中还没有支持此种</w:t>
      </w:r>
      <w:r w:rsidRPr="000903EF">
        <w:t xml:space="preserve"> IO </w:t>
      </w:r>
      <w:r w:rsidRPr="000903EF">
        <w:t>模型。</w:t>
      </w:r>
    </w:p>
    <w:p w:rsidR="00DF2605" w:rsidRPr="000903EF" w:rsidRDefault="00DF2605" w:rsidP="00DF2605">
      <w:r w:rsidRPr="004C68E2">
        <w:t>服务端调用</w:t>
      </w:r>
      <w:r w:rsidRPr="004C68E2">
        <w:t>read()</w:t>
      </w:r>
      <w:r w:rsidRPr="004C68E2">
        <w:t>方法，若</w:t>
      </w:r>
      <w:r w:rsidRPr="004C68E2">
        <w:t>stream</w:t>
      </w:r>
      <w:r w:rsidRPr="004C68E2">
        <w:t>中无数据则返回，程序继续向下执行。当</w:t>
      </w:r>
      <w:r w:rsidRPr="004C68E2">
        <w:t>stream</w:t>
      </w:r>
      <w:r w:rsidRPr="004C68E2">
        <w:t>中有数据时，操作系统会负责把数据拷贝到用户空间，然后通知这个线程，这里的消息通知机制就是异步！而不是像</w:t>
      </w:r>
      <w:r w:rsidRPr="004C68E2">
        <w:t>NIO</w:t>
      </w:r>
      <w:r w:rsidRPr="004C68E2">
        <w:t>那样，自己起一个线程去监控</w:t>
      </w:r>
      <w:r w:rsidRPr="004C68E2">
        <w:t>stream</w:t>
      </w:r>
      <w:r w:rsidRPr="004C68E2">
        <w:t>里面有没有数据！</w:t>
      </w:r>
    </w:p>
    <w:p w:rsidR="00DF2605" w:rsidRDefault="00DF2605" w:rsidP="00DF2605"/>
    <w:p w:rsidR="00854716" w:rsidRDefault="00854716" w:rsidP="00DF2605"/>
    <w:p w:rsidR="00854716" w:rsidRDefault="00854716" w:rsidP="00DF2605">
      <w:r>
        <w:rPr>
          <w:rFonts w:hint="eastAsia"/>
        </w:rPr>
        <w:t>总结：</w:t>
      </w:r>
    </w:p>
    <w:p w:rsidR="00854716" w:rsidRDefault="00854716" w:rsidP="00DF2605">
      <w:r>
        <w:rPr>
          <w:rFonts w:hint="eastAsia"/>
        </w:rPr>
        <w:t>同步和异步针对的是消息的通信机制。</w:t>
      </w:r>
    </w:p>
    <w:p w:rsidR="00854716" w:rsidRDefault="00854716" w:rsidP="00DF2605">
      <w:r>
        <w:rPr>
          <w:rFonts w:hint="eastAsia"/>
        </w:rPr>
        <w:t>同步是在发出一个功能调用后，在没有得到结果之前，该调用不会返回。比如普通的</w:t>
      </w:r>
      <w:r>
        <w:rPr>
          <w:rFonts w:hint="eastAsia"/>
        </w:rPr>
        <w:t>b/s</w:t>
      </w:r>
      <w:r>
        <w:rPr>
          <w:rFonts w:hint="eastAsia"/>
        </w:rPr>
        <w:t>模式，提交请求—等待服务器处理—处理完毕后返回，这个期间浏览器不能做其他事情</w:t>
      </w:r>
    </w:p>
    <w:p w:rsidR="00854716" w:rsidRDefault="00854716" w:rsidP="00DF2605">
      <w:r>
        <w:rPr>
          <w:rFonts w:hint="eastAsia"/>
        </w:rPr>
        <w:t>异步是在发出一个功能调用之后，不管有没有结果，这个调用会立即返回。服务端在处理结束之后，会通过状态</w:t>
      </w:r>
      <w:r>
        <w:rPr>
          <w:rFonts w:hint="eastAsia"/>
        </w:rPr>
        <w:t xml:space="preserve"> </w:t>
      </w:r>
      <w:r>
        <w:rPr>
          <w:rFonts w:hint="eastAsia"/>
        </w:rPr>
        <w:t>通知和回调来通知调用者。比如</w:t>
      </w:r>
      <w:r>
        <w:rPr>
          <w:rFonts w:hint="eastAsia"/>
        </w:rPr>
        <w:t>ajax</w:t>
      </w:r>
      <w:r>
        <w:rPr>
          <w:rFonts w:hint="eastAsia"/>
        </w:rPr>
        <w:t>异步请求：请求通过事件触发—服务器处理（这时浏览器可以做其他事情）—处理完毕</w:t>
      </w:r>
    </w:p>
    <w:p w:rsidR="0062278D" w:rsidRDefault="0062278D" w:rsidP="00DF2605">
      <w:r>
        <w:rPr>
          <w:rFonts w:hint="eastAsia"/>
        </w:rPr>
        <w:t>比如打电话给书店老板问有没有这本书，如果是同步，老板会说，你等下，我找找，然后告诉结果。如果是异步，老板会说，我先查一下，找到了打电话给你，然后挂断电话，找到了就会主动打电话给你（回调）。</w:t>
      </w:r>
    </w:p>
    <w:p w:rsidR="00854716" w:rsidRDefault="00854716" w:rsidP="00DF2605"/>
    <w:p w:rsidR="00854716" w:rsidRDefault="00854716" w:rsidP="00DF2605">
      <w:r>
        <w:rPr>
          <w:rFonts w:hint="eastAsia"/>
        </w:rPr>
        <w:lastRenderedPageBreak/>
        <w:t>阻塞和非阻塞针对的是在等待调用结果这个期间的状态。</w:t>
      </w:r>
    </w:p>
    <w:p w:rsidR="00854716" w:rsidRDefault="00854716" w:rsidP="00DF2605">
      <w:r>
        <w:rPr>
          <w:rFonts w:hint="eastAsia"/>
        </w:rPr>
        <w:t>阻塞是在调用结果返回之前，当前线程会被挂起（线程进入不可执行状态，在这个状态下，</w:t>
      </w:r>
      <w:r>
        <w:rPr>
          <w:rFonts w:hint="eastAsia"/>
        </w:rPr>
        <w:t>cpu</w:t>
      </w:r>
      <w:r>
        <w:rPr>
          <w:rFonts w:hint="eastAsia"/>
        </w:rPr>
        <w:t>不会给该线程分配时间片）。只有在得到结果之后才会返回。阻塞不等于同步，对于同步调用来说，当前线程可以是激活的，只是逻辑上没有返回。比如</w:t>
      </w:r>
      <w:r>
        <w:rPr>
          <w:rFonts w:hint="eastAsia"/>
        </w:rPr>
        <w:t>socket</w:t>
      </w:r>
      <w:r>
        <w:rPr>
          <w:rFonts w:hint="eastAsia"/>
        </w:rPr>
        <w:t>中的</w:t>
      </w:r>
      <w:r>
        <w:rPr>
          <w:rFonts w:hint="eastAsia"/>
        </w:rPr>
        <w:t>recv</w:t>
      </w:r>
      <w:r>
        <w:rPr>
          <w:rFonts w:hint="eastAsia"/>
        </w:rPr>
        <w:t>函数，如果缓冲区中没有数据，这个函数会一直等待，直至有数据才返回。而此时，当前线程可以处理其他事情。</w:t>
      </w:r>
    </w:p>
    <w:p w:rsidR="00854716" w:rsidRDefault="00854716" w:rsidP="00DF2605">
      <w:r>
        <w:rPr>
          <w:rFonts w:hint="eastAsia"/>
        </w:rPr>
        <w:t>非阻塞是指在没有得到结果之前，也不会阻塞当前线程，会立即返回。</w:t>
      </w:r>
    </w:p>
    <w:p w:rsidR="00854716" w:rsidRDefault="0062278D" w:rsidP="00DF2605">
      <w:r>
        <w:rPr>
          <w:rFonts w:hint="eastAsia"/>
        </w:rPr>
        <w:t>还是上个例子，如果是阻塞，你会一直把自己挂起，</w:t>
      </w:r>
      <w:r w:rsidR="006502D8">
        <w:rPr>
          <w:rFonts w:hint="eastAsia"/>
        </w:rPr>
        <w:t>直至得到这本书有没有的结果，如果是非阻塞，不管老板有没有告诉你，然后你去做其他事情，偶尔过来检查一下老板有没有回复这个结果。</w:t>
      </w:r>
    </w:p>
    <w:p w:rsidR="00526787" w:rsidRDefault="00526787" w:rsidP="00DF2605"/>
    <w:p w:rsidR="00526787" w:rsidRDefault="00526787" w:rsidP="00DF2605">
      <w:r>
        <w:rPr>
          <w:rFonts w:hint="eastAsia"/>
        </w:rPr>
        <w:t>其实阻塞和非阻塞只是针对于同步来说，异步没有阻塞和非阻塞之分。</w:t>
      </w:r>
    </w:p>
    <w:p w:rsidR="00854716" w:rsidRDefault="00854716" w:rsidP="00854716">
      <w:pPr>
        <w:pStyle w:val="2"/>
      </w:pPr>
      <w:r>
        <w:t>L</w:t>
      </w:r>
      <w:r>
        <w:rPr>
          <w:rFonts w:hint="eastAsia"/>
        </w:rPr>
        <w:t>inux</w:t>
      </w:r>
      <w:r>
        <w:rPr>
          <w:rFonts w:hint="eastAsia"/>
        </w:rPr>
        <w:t>中五种</w:t>
      </w:r>
      <w:r>
        <w:rPr>
          <w:rFonts w:hint="eastAsia"/>
        </w:rPr>
        <w:t>IO</w:t>
      </w:r>
      <w:r>
        <w:rPr>
          <w:rFonts w:hint="eastAsia"/>
        </w:rPr>
        <w:t>模型</w:t>
      </w:r>
    </w:p>
    <w:p w:rsidR="00854716" w:rsidRPr="00854716" w:rsidRDefault="00854716" w:rsidP="00854716">
      <w:r w:rsidRPr="00854716">
        <w:t>1)</w:t>
      </w:r>
      <w:r w:rsidRPr="00854716">
        <w:t>阻塞</w:t>
      </w:r>
      <w:r w:rsidRPr="00854716">
        <w:t>I/O</w:t>
      </w:r>
      <w:r w:rsidRPr="00854716">
        <w:t>（</w:t>
      </w:r>
      <w:r w:rsidRPr="00854716">
        <w:t>blocking I/O</w:t>
      </w:r>
      <w:r w:rsidRPr="00854716">
        <w:t>）</w:t>
      </w:r>
      <w:r w:rsidRPr="00854716">
        <w:br/>
        <w:t>2)</w:t>
      </w:r>
      <w:r w:rsidRPr="00854716">
        <w:t>非阻塞</w:t>
      </w:r>
      <w:r w:rsidRPr="00854716">
        <w:t>I/O </w:t>
      </w:r>
      <w:r w:rsidRPr="00854716">
        <w:t>（</w:t>
      </w:r>
      <w:r w:rsidRPr="00854716">
        <w:t>nonblocking I/O</w:t>
      </w:r>
      <w:r w:rsidRPr="00854716">
        <w:t>）</w:t>
      </w:r>
      <w:r w:rsidRPr="00854716">
        <w:br/>
        <w:t>3) I/O</w:t>
      </w:r>
      <w:r w:rsidRPr="00854716">
        <w:t>复用</w:t>
      </w:r>
      <w:r w:rsidRPr="00854716">
        <w:t xml:space="preserve">(select </w:t>
      </w:r>
      <w:r w:rsidRPr="00854716">
        <w:t>和</w:t>
      </w:r>
      <w:r w:rsidRPr="00854716">
        <w:t>poll) </w:t>
      </w:r>
      <w:r w:rsidRPr="00854716">
        <w:t>（</w:t>
      </w:r>
      <w:r w:rsidRPr="00854716">
        <w:t>I/O multiplexing</w:t>
      </w:r>
      <w:r w:rsidRPr="00854716">
        <w:t>）</w:t>
      </w:r>
      <w:r w:rsidRPr="00854716">
        <w:br/>
        <w:t>4)</w:t>
      </w:r>
      <w:r w:rsidRPr="00854716">
        <w:t>信号驱动</w:t>
      </w:r>
      <w:r w:rsidRPr="00854716">
        <w:t>I/O </w:t>
      </w:r>
      <w:r w:rsidRPr="00854716">
        <w:t>（</w:t>
      </w:r>
      <w:r w:rsidRPr="00854716">
        <w:t>signal driven I/O (SIGIO)</w:t>
      </w:r>
      <w:r w:rsidRPr="00854716">
        <w:t>）</w:t>
      </w:r>
      <w:r w:rsidRPr="00854716">
        <w:br/>
        <w:t>5)</w:t>
      </w:r>
      <w:r w:rsidRPr="00854716">
        <w:t>异步</w:t>
      </w:r>
      <w:r w:rsidRPr="00854716">
        <w:t>I/O </w:t>
      </w:r>
      <w:r w:rsidRPr="00854716">
        <w:t>（</w:t>
      </w:r>
      <w:r w:rsidRPr="00854716">
        <w:t>asynchronous I/O (the POSIX aio_functions)</w:t>
      </w:r>
      <w:r w:rsidRPr="00854716">
        <w:t>）</w:t>
      </w:r>
    </w:p>
    <w:p w:rsidR="00854716" w:rsidRDefault="00854716" w:rsidP="00DF2605">
      <w:r>
        <w:rPr>
          <w:rFonts w:hint="eastAsia"/>
        </w:rPr>
        <w:t>前四种都是同步，最后一种才是异步。</w:t>
      </w:r>
    </w:p>
    <w:p w:rsidR="000742B8" w:rsidRDefault="000742B8" w:rsidP="000742B8">
      <w:pPr>
        <w:pStyle w:val="3"/>
      </w:pPr>
      <w:r>
        <w:rPr>
          <w:rFonts w:hint="eastAsia"/>
        </w:rPr>
        <w:t>阻塞</w:t>
      </w:r>
      <w:r>
        <w:rPr>
          <w:rFonts w:hint="eastAsia"/>
        </w:rPr>
        <w:t>IO</w:t>
      </w:r>
    </w:p>
    <w:p w:rsidR="000742B8" w:rsidRPr="000742B8" w:rsidRDefault="000742B8" w:rsidP="000742B8">
      <w:r w:rsidRPr="000742B8">
        <w:t>简介：进程会一直阻塞，直到数据拷贝完成</w:t>
      </w:r>
    </w:p>
    <w:p w:rsidR="000742B8" w:rsidRPr="000742B8" w:rsidRDefault="000742B8" w:rsidP="000742B8">
      <w:r w:rsidRPr="000742B8">
        <w:t xml:space="preserve">     </w:t>
      </w:r>
      <w:r w:rsidRPr="000742B8">
        <w:t>应用程序调用一个</w:t>
      </w:r>
      <w:r w:rsidRPr="000742B8">
        <w:t>IO</w:t>
      </w:r>
      <w:r w:rsidRPr="000742B8">
        <w:t>函数，导致应用程序阻塞，等待数据准备好。</w:t>
      </w:r>
      <w:r w:rsidRPr="000742B8">
        <w:t xml:space="preserve"> </w:t>
      </w:r>
      <w:r w:rsidRPr="000742B8">
        <w:t>如果数据没有准备好，一直等待</w:t>
      </w:r>
      <w:r w:rsidRPr="000742B8">
        <w:t>….</w:t>
      </w:r>
      <w:r w:rsidRPr="000742B8">
        <w:t>数据准备好了，从内核拷贝到用户空间</w:t>
      </w:r>
      <w:r w:rsidRPr="000742B8">
        <w:t>,IO</w:t>
      </w:r>
      <w:r w:rsidRPr="000742B8">
        <w:t>函数返回成功指示。</w:t>
      </w:r>
    </w:p>
    <w:p w:rsidR="000742B8" w:rsidRPr="000742B8" w:rsidRDefault="000742B8" w:rsidP="000742B8">
      <w:r w:rsidRPr="000742B8">
        <w:rPr>
          <w:b/>
          <w:bCs/>
        </w:rPr>
        <w:t>阻塞</w:t>
      </w:r>
      <w:r w:rsidRPr="000742B8">
        <w:rPr>
          <w:b/>
          <w:bCs/>
        </w:rPr>
        <w:t>I/O</w:t>
      </w:r>
      <w:r w:rsidRPr="000742B8">
        <w:rPr>
          <w:b/>
          <w:bCs/>
        </w:rPr>
        <w:t>模型图：</w:t>
      </w:r>
      <w:r w:rsidRPr="000742B8">
        <w:t>在调用</w:t>
      </w:r>
      <w:r w:rsidRPr="000742B8">
        <w:t>recv()/recvfrom</w:t>
      </w:r>
      <w:r w:rsidRPr="000742B8">
        <w:t>（）函数时，发生在内核中等待数据和复制数据的过程。</w:t>
      </w:r>
    </w:p>
    <w:p w:rsidR="000742B8" w:rsidRDefault="000742B8" w:rsidP="000742B8">
      <w:r>
        <w:rPr>
          <w:noProof/>
        </w:rPr>
        <w:drawing>
          <wp:inline distT="0" distB="0" distL="0" distR="0">
            <wp:extent cx="5274310" cy="2731572"/>
            <wp:effectExtent l="0" t="0" r="2540" b="0"/>
            <wp:docPr id="168" name="图片 168" descr="http://my.csdn.net/uploads/201204/12/1334216532_9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y.csdn.net/uploads/201204/12/1334216532_974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731572"/>
                    </a:xfrm>
                    <a:prstGeom prst="rect">
                      <a:avLst/>
                    </a:prstGeom>
                    <a:noFill/>
                    <a:ln>
                      <a:noFill/>
                    </a:ln>
                  </pic:spPr>
                </pic:pic>
              </a:graphicData>
            </a:graphic>
          </wp:inline>
        </w:drawing>
      </w:r>
    </w:p>
    <w:p w:rsidR="000742B8" w:rsidRPr="000742B8" w:rsidRDefault="000742B8" w:rsidP="000742B8">
      <w:r w:rsidRPr="000742B8">
        <w:lastRenderedPageBreak/>
        <w:t xml:space="preserve">  </w:t>
      </w:r>
      <w:r w:rsidRPr="000742B8">
        <w:t>当调用</w:t>
      </w:r>
      <w:r w:rsidRPr="000742B8">
        <w:t>recv()</w:t>
      </w:r>
      <w:r w:rsidRPr="000742B8">
        <w:t>函数时，系统首先查是否有准备好的数据。如果数据没有准备好，那么系统就处于等待状态。当数据准备好后，将数据从系统缓冲区复制到用户空间，然后该函数返回。在套接应用程序中，当调用</w:t>
      </w:r>
      <w:r w:rsidRPr="000742B8">
        <w:t>recv()</w:t>
      </w:r>
      <w:r w:rsidRPr="000742B8">
        <w:t>函数时，未必用户空间就已经存在数据，那么此时</w:t>
      </w:r>
      <w:r w:rsidRPr="000742B8">
        <w:t>recv()</w:t>
      </w:r>
      <w:r w:rsidRPr="000742B8">
        <w:t>函数就会处于等待状态。</w:t>
      </w:r>
    </w:p>
    <w:p w:rsidR="000742B8" w:rsidRPr="000742B8" w:rsidRDefault="000742B8" w:rsidP="000742B8">
      <w:r w:rsidRPr="000742B8">
        <w:t> </w:t>
      </w:r>
    </w:p>
    <w:p w:rsidR="000742B8" w:rsidRPr="000742B8" w:rsidRDefault="000742B8" w:rsidP="000742B8">
      <w:r w:rsidRPr="000742B8">
        <w:t>     </w:t>
      </w:r>
      <w:r w:rsidRPr="000742B8">
        <w:t>当使用</w:t>
      </w:r>
      <w:r w:rsidRPr="000742B8">
        <w:t>socket()</w:t>
      </w:r>
      <w:r w:rsidRPr="000742B8">
        <w:t>函数和</w:t>
      </w:r>
      <w:r w:rsidRPr="000742B8">
        <w:t>WSASocket()</w:t>
      </w:r>
      <w:r w:rsidRPr="000742B8">
        <w:t>函数创建套接字时，默认的套接字都是阻塞的。这意味着当调用</w:t>
      </w:r>
      <w:r w:rsidRPr="000742B8">
        <w:t>Windows Sockets API</w:t>
      </w:r>
      <w:r w:rsidRPr="000742B8">
        <w:t>不能立即完成时，线程处于等待状态，直到操作完成。</w:t>
      </w:r>
    </w:p>
    <w:p w:rsidR="000742B8" w:rsidRPr="000742B8" w:rsidRDefault="000742B8" w:rsidP="000742B8">
      <w:r w:rsidRPr="000742B8">
        <w:t xml:space="preserve">    </w:t>
      </w:r>
      <w:r w:rsidRPr="000742B8">
        <w:t>并不是所有</w:t>
      </w:r>
      <w:r w:rsidRPr="000742B8">
        <w:t>Windows Sockets API</w:t>
      </w:r>
      <w:r w:rsidRPr="000742B8">
        <w:t>以阻塞套接字为参数调用都会发生阻塞。例如，以阻塞模式的套接字为参数调用</w:t>
      </w:r>
      <w:r w:rsidRPr="000742B8">
        <w:t>bind()</w:t>
      </w:r>
      <w:r w:rsidRPr="000742B8">
        <w:t>、</w:t>
      </w:r>
      <w:r w:rsidRPr="000742B8">
        <w:t>listen()</w:t>
      </w:r>
      <w:r w:rsidRPr="000742B8">
        <w:t>函数时，函数会立即返回。将可能阻塞套接字的</w:t>
      </w:r>
      <w:r w:rsidRPr="000742B8">
        <w:t>Windows Sockets API</w:t>
      </w:r>
      <w:r w:rsidRPr="000742B8">
        <w:t>调用分为以下四种</w:t>
      </w:r>
      <w:r w:rsidRPr="000742B8">
        <w:t>:</w:t>
      </w:r>
    </w:p>
    <w:p w:rsidR="000742B8" w:rsidRPr="000742B8" w:rsidRDefault="000742B8" w:rsidP="000742B8">
      <w:r w:rsidRPr="000742B8">
        <w:t>    1</w:t>
      </w:r>
      <w:r w:rsidRPr="000742B8">
        <w:t>．输入操作：</w:t>
      </w:r>
      <w:r w:rsidRPr="000742B8">
        <w:t> recv()</w:t>
      </w:r>
      <w:r w:rsidRPr="000742B8">
        <w:t>、</w:t>
      </w:r>
      <w:r w:rsidRPr="000742B8">
        <w:t>recvfrom()</w:t>
      </w:r>
      <w:r w:rsidRPr="000742B8">
        <w:t>、</w:t>
      </w:r>
      <w:r w:rsidRPr="000742B8">
        <w:t>WSARecv()</w:t>
      </w:r>
      <w:r w:rsidRPr="000742B8">
        <w:t>和</w:t>
      </w:r>
      <w:r w:rsidRPr="000742B8">
        <w:t>WSARecvfrom()</w:t>
      </w:r>
      <w:r w:rsidRPr="000742B8">
        <w:t>函数。以阻塞套接字为参数调用该函数接收数据。如果此时套接字缓冲区内没有数据可读，则调用线程在数据到来前一直睡眠。</w:t>
      </w:r>
    </w:p>
    <w:p w:rsidR="000742B8" w:rsidRPr="000742B8" w:rsidRDefault="000742B8" w:rsidP="000742B8">
      <w:r w:rsidRPr="000742B8">
        <w:t>    2</w:t>
      </w:r>
      <w:r w:rsidRPr="000742B8">
        <w:t>．输出操作：</w:t>
      </w:r>
      <w:r w:rsidRPr="000742B8">
        <w:t> send()</w:t>
      </w:r>
      <w:r w:rsidRPr="000742B8">
        <w:t>、</w:t>
      </w:r>
      <w:r w:rsidRPr="000742B8">
        <w:t>sendto()</w:t>
      </w:r>
      <w:r w:rsidRPr="000742B8">
        <w:t>、</w:t>
      </w:r>
      <w:r w:rsidRPr="000742B8">
        <w:t>WSASend()</w:t>
      </w:r>
      <w:r w:rsidRPr="000742B8">
        <w:t>和</w:t>
      </w:r>
      <w:r w:rsidRPr="000742B8">
        <w:t>WSASendto()</w:t>
      </w:r>
      <w:r w:rsidRPr="000742B8">
        <w:t>函数。以阻塞套接字为参数调用该函数发送数据。如果套接字缓冲区没有可用空间，线程会一直睡眠，直到有空间。</w:t>
      </w:r>
    </w:p>
    <w:p w:rsidR="000742B8" w:rsidRPr="000742B8" w:rsidRDefault="000742B8" w:rsidP="000742B8">
      <w:r w:rsidRPr="000742B8">
        <w:t>    3</w:t>
      </w:r>
      <w:r w:rsidRPr="000742B8">
        <w:t>．接受连接：</w:t>
      </w:r>
      <w:r w:rsidRPr="000742B8">
        <w:t>accept()</w:t>
      </w:r>
      <w:r w:rsidRPr="000742B8">
        <w:t>和</w:t>
      </w:r>
      <w:r w:rsidRPr="000742B8">
        <w:t>WSAAcept()</w:t>
      </w:r>
      <w:r w:rsidRPr="000742B8">
        <w:t>函数。以阻塞套接字为参数调用该函数，等待接受对方的连接请求。如果此时没有连接请求，线程就会进入睡眠状态。</w:t>
      </w:r>
    </w:p>
    <w:p w:rsidR="000742B8" w:rsidRPr="000742B8" w:rsidRDefault="000742B8" w:rsidP="000742B8">
      <w:r w:rsidRPr="000742B8">
        <w:t>   4</w:t>
      </w:r>
      <w:r w:rsidRPr="000742B8">
        <w:t>．外出连接：</w:t>
      </w:r>
      <w:r w:rsidRPr="000742B8">
        <w:t>connect()</w:t>
      </w:r>
      <w:r w:rsidRPr="000742B8">
        <w:t>和</w:t>
      </w:r>
      <w:r w:rsidRPr="000742B8">
        <w:t>WSAConnect()</w:t>
      </w:r>
      <w:r w:rsidRPr="000742B8">
        <w:t>函数。对于</w:t>
      </w:r>
      <w:r w:rsidRPr="000742B8">
        <w:t>TCP</w:t>
      </w:r>
      <w:r w:rsidRPr="000742B8">
        <w:t>连接，客户端以阻塞套接字为参数，调用该函数向服务器发起连接。该函数在收到服务器的应答前，不会返回。这意味着</w:t>
      </w:r>
      <w:r w:rsidRPr="000742B8">
        <w:t>TCP</w:t>
      </w:r>
      <w:r w:rsidRPr="000742B8">
        <w:t>连接总会等待至少到服务器的一次往返时间。</w:t>
      </w:r>
    </w:p>
    <w:p w:rsidR="000742B8" w:rsidRPr="000742B8" w:rsidRDefault="000742B8" w:rsidP="000742B8">
      <w:r w:rsidRPr="000742B8">
        <w:t xml:space="preserve">　　使用阻塞模式的套接字，开发网络程序比较简单，容易实现。当希望能够立即发送和接收数据，且处理的套接字数量比较少的情况下，使用阻塞模式来开发网络程序比较合适。</w:t>
      </w:r>
    </w:p>
    <w:p w:rsidR="000742B8" w:rsidRPr="000742B8" w:rsidRDefault="000742B8" w:rsidP="000742B8">
      <w:r w:rsidRPr="000742B8">
        <w:t xml:space="preserve">    </w:t>
      </w:r>
      <w:r w:rsidRPr="000742B8">
        <w:t>阻塞模式套接字的不足表现为，在大量建立好的套接字线程之间进行通信时比较困难。当使用</w:t>
      </w:r>
      <w:r w:rsidRPr="000742B8">
        <w:t>“</w:t>
      </w:r>
      <w:r w:rsidRPr="000742B8">
        <w:t>生产者</w:t>
      </w:r>
      <w:r w:rsidRPr="000742B8">
        <w:t>-</w:t>
      </w:r>
      <w:r w:rsidRPr="000742B8">
        <w:t>消费者</w:t>
      </w:r>
      <w:r w:rsidRPr="000742B8">
        <w:t>”</w:t>
      </w:r>
      <w:r w:rsidRPr="000742B8">
        <w:t>模型开发网络程序时，为每个套接字都分别分配一个读线程、一个处理数据线程和一个用于同步的事件，那么这样无疑加大系统的开销。其最大的缺点是当希望同时处理大量套接字时，将无从下手，其扩展性很差</w:t>
      </w:r>
    </w:p>
    <w:p w:rsidR="000742B8" w:rsidRDefault="000742B8" w:rsidP="000742B8">
      <w:pPr>
        <w:pStyle w:val="3"/>
      </w:pPr>
      <w:r>
        <w:rPr>
          <w:rFonts w:hint="eastAsia"/>
        </w:rPr>
        <w:t>非阻塞</w:t>
      </w:r>
      <w:r>
        <w:rPr>
          <w:rFonts w:hint="eastAsia"/>
        </w:rPr>
        <w:t>IO</w:t>
      </w:r>
    </w:p>
    <w:p w:rsidR="000742B8" w:rsidRPr="000742B8" w:rsidRDefault="000742B8" w:rsidP="000742B8">
      <w:r w:rsidRPr="000742B8">
        <w:t> </w:t>
      </w:r>
      <w:r w:rsidRPr="000742B8">
        <w:t>简介：非阻塞</w:t>
      </w:r>
      <w:r w:rsidRPr="000742B8">
        <w:t>IO</w:t>
      </w:r>
      <w:r w:rsidRPr="000742B8">
        <w:t>通过进程反复调用</w:t>
      </w:r>
      <w:r w:rsidRPr="000742B8">
        <w:t>IO</w:t>
      </w:r>
      <w:r w:rsidRPr="000742B8">
        <w:t>函数（多次系统调用，并马上返回）；在数据拷贝的过程中，进程是阻塞的；</w:t>
      </w:r>
    </w:p>
    <w:p w:rsidR="000742B8" w:rsidRPr="000742B8" w:rsidRDefault="000742B8" w:rsidP="000742B8">
      <w:r w:rsidRPr="000742B8">
        <w:t> </w:t>
      </w:r>
    </w:p>
    <w:p w:rsidR="000742B8" w:rsidRPr="000742B8" w:rsidRDefault="000742B8" w:rsidP="000742B8">
      <w:r w:rsidRPr="000742B8">
        <w:t>       </w:t>
      </w:r>
    </w:p>
    <w:p w:rsidR="000742B8" w:rsidRPr="000742B8" w:rsidRDefault="000742B8" w:rsidP="000742B8">
      <w:r w:rsidRPr="000742B8">
        <w:t xml:space="preserve">       </w:t>
      </w:r>
      <w:r w:rsidRPr="000742B8">
        <w:t>我们把一个</w:t>
      </w:r>
      <w:r w:rsidRPr="000742B8">
        <w:t>SOCKET</w:t>
      </w:r>
      <w:r w:rsidRPr="000742B8">
        <w:t>接口设置为非阻塞就是告诉内核，当所请求的</w:t>
      </w:r>
      <w:r w:rsidRPr="000742B8">
        <w:t>I/O</w:t>
      </w:r>
      <w:r w:rsidRPr="000742B8">
        <w:t>操作无法完成时，不要将进程睡眠，而是返回一个错误。这样我们的</w:t>
      </w:r>
      <w:r w:rsidRPr="000742B8">
        <w:t>I/O</w:t>
      </w:r>
      <w:r w:rsidRPr="000742B8">
        <w:t>操作函数将不断的测试数据是否已经准备好，如果没有准备好，继续测试，直到数据准备好为止。在这个不断测试的过程中，会大量的占用</w:t>
      </w:r>
      <w:r w:rsidRPr="000742B8">
        <w:t>CPU</w:t>
      </w:r>
      <w:r w:rsidRPr="000742B8">
        <w:t>的时间。</w:t>
      </w:r>
    </w:p>
    <w:p w:rsidR="000742B8" w:rsidRPr="000742B8" w:rsidRDefault="000742B8" w:rsidP="000742B8">
      <w:r w:rsidRPr="000742B8">
        <w:t xml:space="preserve">    </w:t>
      </w:r>
      <w:r w:rsidRPr="000742B8">
        <w:t>把</w:t>
      </w:r>
      <w:r w:rsidRPr="000742B8">
        <w:t>SOCKET</w:t>
      </w:r>
      <w:r w:rsidRPr="000742B8">
        <w:t>设置为非阻塞模式，即通知系统内核：在调用</w:t>
      </w:r>
      <w:r w:rsidRPr="000742B8">
        <w:t>Windows Sockets API</w:t>
      </w:r>
      <w:r w:rsidRPr="000742B8">
        <w:t>时，不要让线程睡眠，而应该让函数立即返回。在返回时，该函数返回一个错误代码。图所示，一个非阻塞模式套接字多次调用</w:t>
      </w:r>
      <w:r w:rsidRPr="000742B8">
        <w:t>recv()</w:t>
      </w:r>
      <w:r w:rsidRPr="000742B8">
        <w:t>函数的过程。前三次调用</w:t>
      </w:r>
      <w:r w:rsidRPr="000742B8">
        <w:t>recv()</w:t>
      </w:r>
      <w:r w:rsidRPr="000742B8">
        <w:t>函数时，内核数据还没有准备好。因此，该函数立即返回</w:t>
      </w:r>
      <w:r w:rsidRPr="000742B8">
        <w:t>WSAEWOULDBLOCK</w:t>
      </w:r>
      <w:r w:rsidRPr="000742B8">
        <w:t>错误代码。第四次调用</w:t>
      </w:r>
      <w:r w:rsidRPr="000742B8">
        <w:t>recv()</w:t>
      </w:r>
      <w:r w:rsidRPr="000742B8">
        <w:t>函数时，数据已经准备好，被复制到应用程序的缓冲区中，</w:t>
      </w:r>
      <w:r w:rsidRPr="000742B8">
        <w:t>recv()</w:t>
      </w:r>
      <w:r w:rsidRPr="000742B8">
        <w:t>函数返回成功指示，应用程序开始处理数据。</w:t>
      </w:r>
    </w:p>
    <w:p w:rsidR="000742B8" w:rsidRDefault="000742B8" w:rsidP="000742B8">
      <w:r>
        <w:rPr>
          <w:noProof/>
        </w:rPr>
        <w:lastRenderedPageBreak/>
        <w:drawing>
          <wp:inline distT="0" distB="0" distL="0" distR="0">
            <wp:extent cx="5274310" cy="2938380"/>
            <wp:effectExtent l="0" t="0" r="2540" b="0"/>
            <wp:docPr id="169" name="图片 169" descr="http://my.csdn.net/uploads/201204/12/1334216607_3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y.csdn.net/uploads/201204/12/1334216607_300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938380"/>
                    </a:xfrm>
                    <a:prstGeom prst="rect">
                      <a:avLst/>
                    </a:prstGeom>
                    <a:noFill/>
                    <a:ln>
                      <a:noFill/>
                    </a:ln>
                  </pic:spPr>
                </pic:pic>
              </a:graphicData>
            </a:graphic>
          </wp:inline>
        </w:drawing>
      </w:r>
    </w:p>
    <w:p w:rsidR="000742B8" w:rsidRPr="000742B8" w:rsidRDefault="000742B8" w:rsidP="000742B8">
      <w:r w:rsidRPr="000742B8">
        <w:t> </w:t>
      </w:r>
      <w:r w:rsidRPr="000742B8">
        <w:t>当使用</w:t>
      </w:r>
      <w:r w:rsidRPr="000742B8">
        <w:t>socket()</w:t>
      </w:r>
      <w:r w:rsidRPr="000742B8">
        <w:t>函数和</w:t>
      </w:r>
      <w:r w:rsidRPr="000742B8">
        <w:t>WSASocket()</w:t>
      </w:r>
      <w:r w:rsidRPr="000742B8">
        <w:t>函数创建套接字时，默认都是阻塞的。在创建套接字之后，通过调用</w:t>
      </w:r>
      <w:r w:rsidRPr="000742B8">
        <w:t>ioctlsocket()</w:t>
      </w:r>
      <w:r w:rsidRPr="000742B8">
        <w:t>函数，将该套接字设置为非阻塞模式。</w:t>
      </w:r>
      <w:r w:rsidRPr="000742B8">
        <w:t>Linux</w:t>
      </w:r>
      <w:r w:rsidRPr="000742B8">
        <w:t>下的函数是</w:t>
      </w:r>
      <w:r w:rsidRPr="000742B8">
        <w:t>:fcntl().</w:t>
      </w:r>
      <w:r w:rsidRPr="000742B8">
        <w:br/>
        <w:t xml:space="preserve">    </w:t>
      </w:r>
      <w:r w:rsidRPr="000742B8">
        <w:t>套接字设置为非阻塞模式后，在调用</w:t>
      </w:r>
      <w:r w:rsidRPr="000742B8">
        <w:t>Windows Sockets API</w:t>
      </w:r>
      <w:r w:rsidRPr="000742B8">
        <w:t>函数时，调用函数会立即返回。大多数情况下，这些函数调用都会调用</w:t>
      </w:r>
      <w:r w:rsidRPr="000742B8">
        <w:t>“</w:t>
      </w:r>
      <w:r w:rsidRPr="000742B8">
        <w:t>失败</w:t>
      </w:r>
      <w:r w:rsidRPr="000742B8">
        <w:t>”</w:t>
      </w:r>
      <w:r w:rsidRPr="000742B8">
        <w:t>，并返回</w:t>
      </w:r>
      <w:r w:rsidRPr="000742B8">
        <w:t>WSAEWOULDBLOCK</w:t>
      </w:r>
      <w:r w:rsidRPr="000742B8">
        <w:t>错误代码。说明请求的操作在调用期间内没有时间完成。通常，应用程序需要重复调用该函数，直到获得成功返回代码。</w:t>
      </w:r>
    </w:p>
    <w:p w:rsidR="000742B8" w:rsidRPr="000742B8" w:rsidRDefault="000742B8" w:rsidP="000742B8">
      <w:r w:rsidRPr="000742B8">
        <w:t xml:space="preserve">    </w:t>
      </w:r>
      <w:r w:rsidRPr="000742B8">
        <w:t>需要说明的是并非所有的</w:t>
      </w:r>
      <w:r w:rsidRPr="000742B8">
        <w:t>Windows Sockets API</w:t>
      </w:r>
      <w:r w:rsidRPr="000742B8">
        <w:t>在非阻塞模式下调用，都会返回</w:t>
      </w:r>
      <w:r w:rsidRPr="000742B8">
        <w:t>WSAEWOULDBLOCK</w:t>
      </w:r>
      <w:r w:rsidRPr="000742B8">
        <w:t>错误。例如，以非阻塞模式的套接字为参数调用</w:t>
      </w:r>
      <w:r w:rsidRPr="000742B8">
        <w:t>bind()</w:t>
      </w:r>
      <w:r w:rsidRPr="000742B8">
        <w:t>函数时，就不会返回该错误代码。当然，在调用</w:t>
      </w:r>
      <w:r w:rsidRPr="000742B8">
        <w:t>WSAStartup()</w:t>
      </w:r>
      <w:r w:rsidRPr="000742B8">
        <w:t>函数时更不会返回该错误代码，因为该函数是应用程序第一调用的函数，当然不会返回这样的错误代码。</w:t>
      </w:r>
    </w:p>
    <w:p w:rsidR="000742B8" w:rsidRPr="000742B8" w:rsidRDefault="000742B8" w:rsidP="000742B8">
      <w:r w:rsidRPr="000742B8">
        <w:t xml:space="preserve">    </w:t>
      </w:r>
      <w:r w:rsidRPr="000742B8">
        <w:t>要将套接字设置为非阻塞模式，除了使用</w:t>
      </w:r>
      <w:r w:rsidRPr="000742B8">
        <w:t>ioctlsocket()</w:t>
      </w:r>
      <w:r w:rsidRPr="000742B8">
        <w:t>函数之外，还可以使用</w:t>
      </w:r>
      <w:r w:rsidRPr="000742B8">
        <w:t>WSAAsyncselect()</w:t>
      </w:r>
      <w:r w:rsidRPr="000742B8">
        <w:t>和</w:t>
      </w:r>
      <w:r w:rsidRPr="000742B8">
        <w:t>WSAEventselect()</w:t>
      </w:r>
      <w:r w:rsidRPr="000742B8">
        <w:t>函数。当调用该函数时，套接字会自动地设置为非阻塞方式。</w:t>
      </w:r>
    </w:p>
    <w:p w:rsidR="000742B8" w:rsidRPr="000742B8" w:rsidRDefault="000742B8" w:rsidP="000742B8">
      <w:r w:rsidRPr="000742B8">
        <w:t xml:space="preserve">　　由于使用非阻塞套接字在调用函数时，会经常返回</w:t>
      </w:r>
      <w:r w:rsidRPr="000742B8">
        <w:t>WSAEWOULDBLOCK</w:t>
      </w:r>
      <w:r w:rsidRPr="000742B8">
        <w:t>错误。所以在任何时候，都应仔细检查返回代码并作好对</w:t>
      </w:r>
      <w:r w:rsidRPr="000742B8">
        <w:t>“</w:t>
      </w:r>
      <w:r w:rsidRPr="000742B8">
        <w:t>失败</w:t>
      </w:r>
      <w:r w:rsidRPr="000742B8">
        <w:t>”</w:t>
      </w:r>
      <w:r w:rsidRPr="000742B8">
        <w:t>的准备。应用程序连续不断地调用这个函数，直到它返回成功指示为止。上面的程序清单中，在</w:t>
      </w:r>
      <w:r w:rsidRPr="000742B8">
        <w:t>While</w:t>
      </w:r>
      <w:r w:rsidRPr="000742B8">
        <w:t>循环体内不断地调用</w:t>
      </w:r>
      <w:r w:rsidRPr="000742B8">
        <w:t>recv()</w:t>
      </w:r>
      <w:r w:rsidRPr="000742B8">
        <w:t>函数，以读入</w:t>
      </w:r>
      <w:r w:rsidRPr="000742B8">
        <w:t>1024</w:t>
      </w:r>
      <w:r w:rsidRPr="000742B8">
        <w:t>个字节的数据。这种做法很浪费系统资源。</w:t>
      </w:r>
    </w:p>
    <w:p w:rsidR="000742B8" w:rsidRPr="000742B8" w:rsidRDefault="000742B8" w:rsidP="000742B8">
      <w:r w:rsidRPr="000742B8">
        <w:t xml:space="preserve">    </w:t>
      </w:r>
      <w:r w:rsidRPr="000742B8">
        <w:t>要完成这样的操作，有人使用</w:t>
      </w:r>
      <w:r w:rsidRPr="000742B8">
        <w:t>MSG_PEEK</w:t>
      </w:r>
      <w:r w:rsidRPr="000742B8">
        <w:t>标志调用</w:t>
      </w:r>
      <w:r w:rsidRPr="000742B8">
        <w:t>recv()</w:t>
      </w:r>
      <w:r w:rsidRPr="000742B8">
        <w:t>函数查看缓冲区中是否有数据可读。同样，这种方法也不好。因为该做法对系统造成的开销是很大的，并且应用程序至少要调用</w:t>
      </w:r>
      <w:r w:rsidRPr="000742B8">
        <w:t>recv()</w:t>
      </w:r>
      <w:r w:rsidRPr="000742B8">
        <w:t>函数两次，才能实际地读入数据。较好的做法是，使用套接字的</w:t>
      </w:r>
      <w:r w:rsidRPr="000742B8">
        <w:t>“I/O</w:t>
      </w:r>
      <w:r w:rsidRPr="000742B8">
        <w:t>模型</w:t>
      </w:r>
      <w:r w:rsidRPr="000742B8">
        <w:t>”</w:t>
      </w:r>
      <w:r w:rsidRPr="000742B8">
        <w:t>来判断非阻塞套接字是否可读可写。</w:t>
      </w:r>
    </w:p>
    <w:p w:rsidR="000742B8" w:rsidRPr="000742B8" w:rsidRDefault="000742B8" w:rsidP="000742B8">
      <w:r w:rsidRPr="000742B8">
        <w:t xml:space="preserve">    </w:t>
      </w:r>
      <w:r w:rsidRPr="000742B8">
        <w:t>非阻塞模式套接字与阻塞模式套接字相比，不容易使用。使用非阻塞模式套接字，需要编写更多的代码，以便在每个</w:t>
      </w:r>
      <w:r w:rsidRPr="000742B8">
        <w:t>Windows Sockets API</w:t>
      </w:r>
      <w:r w:rsidRPr="000742B8">
        <w:t>函数调用中，对收到的</w:t>
      </w:r>
      <w:r w:rsidRPr="000742B8">
        <w:t>WSAEWOULDBLOCK</w:t>
      </w:r>
      <w:r w:rsidRPr="000742B8">
        <w:t>错误进行处理。因此，非阻塞套接字便显得有些难于使用。</w:t>
      </w:r>
    </w:p>
    <w:p w:rsidR="000742B8" w:rsidRPr="000742B8" w:rsidRDefault="000742B8" w:rsidP="000742B8">
      <w:r w:rsidRPr="000742B8">
        <w:t xml:space="preserve">    </w:t>
      </w:r>
      <w:r w:rsidRPr="000742B8">
        <w:t>但是，非阻塞套接字在控制建立的多个连接，在数据的收发量不均，时间不定时，明显具有优势。这种套接字在使用上存在一定难度，但只要排除了这些困难，它在功能上还是非常强大的。通常情况下，可考虑使用套接字的</w:t>
      </w:r>
      <w:r w:rsidRPr="000742B8">
        <w:t>“I/O</w:t>
      </w:r>
      <w:r w:rsidRPr="000742B8">
        <w:t>模型</w:t>
      </w:r>
      <w:r w:rsidRPr="000742B8">
        <w:t>”</w:t>
      </w:r>
      <w:r w:rsidRPr="000742B8">
        <w:t>，它有助于应用程序通过异步方式，同时对一个或多个套接字的通信加以管理。</w:t>
      </w:r>
    </w:p>
    <w:p w:rsidR="000742B8" w:rsidRDefault="000742B8" w:rsidP="000742B8">
      <w:pPr>
        <w:pStyle w:val="3"/>
      </w:pPr>
      <w:r>
        <w:rPr>
          <w:rFonts w:hint="eastAsia"/>
        </w:rPr>
        <w:lastRenderedPageBreak/>
        <w:t>IO</w:t>
      </w:r>
      <w:r>
        <w:rPr>
          <w:rFonts w:hint="eastAsia"/>
        </w:rPr>
        <w:t>多路复用</w:t>
      </w:r>
    </w:p>
    <w:p w:rsidR="000742B8" w:rsidRPr="000742B8" w:rsidRDefault="000742B8" w:rsidP="000742B8">
      <w:r w:rsidRPr="000742B8">
        <w:t>  </w:t>
      </w:r>
      <w:r w:rsidRPr="000742B8">
        <w:t>简介：主要是</w:t>
      </w:r>
      <w:r w:rsidRPr="000742B8">
        <w:t>select</w:t>
      </w:r>
      <w:r w:rsidRPr="000742B8">
        <w:t>和</w:t>
      </w:r>
      <w:r w:rsidRPr="000742B8">
        <w:t>epoll</w:t>
      </w:r>
      <w:r w:rsidRPr="000742B8">
        <w:t>；对一个</w:t>
      </w:r>
      <w:r w:rsidRPr="000742B8">
        <w:t>IO</w:t>
      </w:r>
      <w:r w:rsidRPr="000742B8">
        <w:t>端口，两次调用，两次返回，比阻塞</w:t>
      </w:r>
      <w:r w:rsidRPr="000742B8">
        <w:t>IO</w:t>
      </w:r>
      <w:r w:rsidRPr="000742B8">
        <w:t>并没有什么优越性；关键是能实现同时对多个</w:t>
      </w:r>
      <w:r w:rsidRPr="000742B8">
        <w:t>IO</w:t>
      </w:r>
      <w:r w:rsidRPr="000742B8">
        <w:t>端口进行监听；</w:t>
      </w:r>
    </w:p>
    <w:p w:rsidR="000742B8" w:rsidRPr="000742B8" w:rsidRDefault="000742B8" w:rsidP="000742B8">
      <w:r w:rsidRPr="000742B8">
        <w:t>      I/O</w:t>
      </w:r>
      <w:r w:rsidRPr="000742B8">
        <w:t>复用模型会用到</w:t>
      </w:r>
      <w:r w:rsidRPr="000742B8">
        <w:t>select</w:t>
      </w:r>
      <w:r w:rsidRPr="000742B8">
        <w:t>、</w:t>
      </w:r>
      <w:r w:rsidRPr="000742B8">
        <w:t>poll</w:t>
      </w:r>
      <w:r w:rsidRPr="000742B8">
        <w:t>、</w:t>
      </w:r>
      <w:r w:rsidRPr="000742B8">
        <w:t>epoll</w:t>
      </w:r>
      <w:r w:rsidRPr="000742B8">
        <w:t>函数，这几个函数也会使进程阻塞，但是和阻塞</w:t>
      </w:r>
      <w:r w:rsidRPr="000742B8">
        <w:t>I/O</w:t>
      </w:r>
      <w:r w:rsidRPr="000742B8">
        <w:t>所不同的的，这两个函数可以同时阻塞多个</w:t>
      </w:r>
      <w:r w:rsidRPr="000742B8">
        <w:t>I/O</w:t>
      </w:r>
      <w:r w:rsidRPr="000742B8">
        <w:t>操作。而且可以同时对多个读操作，多个写操作的</w:t>
      </w:r>
      <w:r w:rsidRPr="000742B8">
        <w:t>I/O</w:t>
      </w:r>
      <w:r w:rsidRPr="000742B8">
        <w:t>函数进行检测，直到有数据可读或可写时，才真正调用</w:t>
      </w:r>
      <w:r w:rsidRPr="000742B8">
        <w:t>I/O</w:t>
      </w:r>
      <w:r w:rsidRPr="000742B8">
        <w:t>操作函数。</w:t>
      </w:r>
    </w:p>
    <w:p w:rsidR="000742B8" w:rsidRDefault="000742B8" w:rsidP="000742B8">
      <w:r>
        <w:rPr>
          <w:noProof/>
        </w:rPr>
        <w:drawing>
          <wp:inline distT="0" distB="0" distL="0" distR="0">
            <wp:extent cx="5274310" cy="3135487"/>
            <wp:effectExtent l="0" t="0" r="2540" b="8255"/>
            <wp:docPr id="170" name="图片 170" descr="http://my.csdn.net/uploads/201204/12/1334216620_6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y.csdn.net/uploads/201204/12/1334216620_631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135487"/>
                    </a:xfrm>
                    <a:prstGeom prst="rect">
                      <a:avLst/>
                    </a:prstGeom>
                    <a:noFill/>
                    <a:ln>
                      <a:noFill/>
                    </a:ln>
                  </pic:spPr>
                </pic:pic>
              </a:graphicData>
            </a:graphic>
          </wp:inline>
        </w:drawing>
      </w:r>
    </w:p>
    <w:p w:rsidR="000742B8" w:rsidRDefault="000742B8" w:rsidP="000742B8">
      <w:pPr>
        <w:pStyle w:val="3"/>
      </w:pPr>
      <w:r>
        <w:rPr>
          <w:rFonts w:hint="eastAsia"/>
        </w:rPr>
        <w:t>信号驱动</w:t>
      </w:r>
    </w:p>
    <w:p w:rsidR="000742B8" w:rsidRPr="000742B8" w:rsidRDefault="000742B8" w:rsidP="000742B8">
      <w:r w:rsidRPr="000742B8">
        <w:t> </w:t>
      </w:r>
      <w:r w:rsidRPr="000742B8">
        <w:t>简介：两次调用，两次返回；</w:t>
      </w:r>
    </w:p>
    <w:p w:rsidR="000742B8" w:rsidRPr="000742B8" w:rsidRDefault="000742B8" w:rsidP="000742B8">
      <w:r w:rsidRPr="000742B8">
        <w:t>    </w:t>
      </w:r>
      <w:r w:rsidRPr="000742B8">
        <w:t>首先我们允许套接口进行信号驱动</w:t>
      </w:r>
      <w:r w:rsidRPr="000742B8">
        <w:t>I/O,</w:t>
      </w:r>
      <w:r w:rsidRPr="000742B8">
        <w:t>并安装一个信号处理函数，进程继续运行并不阻塞。当数据准备好时，进程会收到一个</w:t>
      </w:r>
      <w:r w:rsidRPr="000742B8">
        <w:t>SIGIO</w:t>
      </w:r>
      <w:r w:rsidRPr="000742B8">
        <w:t>信号，可以在信号处理函数中调用</w:t>
      </w:r>
      <w:r w:rsidRPr="000742B8">
        <w:t>I/O</w:t>
      </w:r>
      <w:r w:rsidRPr="000742B8">
        <w:t>操作函数处理数据。</w:t>
      </w:r>
    </w:p>
    <w:p w:rsidR="000742B8" w:rsidRDefault="000742B8" w:rsidP="000742B8">
      <w:r>
        <w:rPr>
          <w:noProof/>
        </w:rPr>
        <w:lastRenderedPageBreak/>
        <w:drawing>
          <wp:inline distT="0" distB="0" distL="0" distR="0">
            <wp:extent cx="5274310" cy="3116360"/>
            <wp:effectExtent l="0" t="0" r="2540" b="8255"/>
            <wp:docPr id="174" name="图片 174" descr="http://my.csdn.net/uploads/201204/12/1334216632_6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y.csdn.net/uploads/201204/12/1334216632_6025.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116360"/>
                    </a:xfrm>
                    <a:prstGeom prst="rect">
                      <a:avLst/>
                    </a:prstGeom>
                    <a:noFill/>
                    <a:ln>
                      <a:noFill/>
                    </a:ln>
                  </pic:spPr>
                </pic:pic>
              </a:graphicData>
            </a:graphic>
          </wp:inline>
        </w:drawing>
      </w:r>
    </w:p>
    <w:p w:rsidR="000742B8" w:rsidRDefault="000742B8" w:rsidP="000742B8">
      <w:pPr>
        <w:pStyle w:val="3"/>
      </w:pPr>
      <w:r>
        <w:rPr>
          <w:rFonts w:hint="eastAsia"/>
        </w:rPr>
        <w:t>异步</w:t>
      </w:r>
      <w:r>
        <w:rPr>
          <w:rFonts w:hint="eastAsia"/>
        </w:rPr>
        <w:t>IO</w:t>
      </w:r>
    </w:p>
    <w:p w:rsidR="000742B8" w:rsidRPr="000742B8" w:rsidRDefault="000742B8" w:rsidP="000742B8">
      <w:r w:rsidRPr="000742B8">
        <w:t>简介：数据拷贝的时候进程无需阻塞。</w:t>
      </w:r>
    </w:p>
    <w:p w:rsidR="000742B8" w:rsidRPr="000742B8" w:rsidRDefault="000742B8" w:rsidP="000742B8">
      <w:r w:rsidRPr="000742B8">
        <w:rPr>
          <w:b/>
          <w:bCs/>
        </w:rPr>
        <w:t>     </w:t>
      </w:r>
      <w:r w:rsidRPr="000742B8">
        <w:t>当一个异步过程调用发出后，调用者不能立刻得到结果。实际处理这个调用的部件在完成后，通过状态、通知和回调来通知调用者的输入输出操作</w:t>
      </w:r>
    </w:p>
    <w:p w:rsidR="000742B8" w:rsidRDefault="000742B8" w:rsidP="000742B8">
      <w:r>
        <w:rPr>
          <w:noProof/>
        </w:rPr>
        <w:drawing>
          <wp:inline distT="0" distB="0" distL="0" distR="0">
            <wp:extent cx="5274310" cy="2892508"/>
            <wp:effectExtent l="0" t="0" r="2540" b="3175"/>
            <wp:docPr id="176" name="图片 176" descr="http://my.csdn.net/uploads/201204/12/1334216641_7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y.csdn.net/uploads/201204/12/1334216641_782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892508"/>
                    </a:xfrm>
                    <a:prstGeom prst="rect">
                      <a:avLst/>
                    </a:prstGeom>
                    <a:noFill/>
                    <a:ln>
                      <a:noFill/>
                    </a:ln>
                  </pic:spPr>
                </pic:pic>
              </a:graphicData>
            </a:graphic>
          </wp:inline>
        </w:drawing>
      </w:r>
    </w:p>
    <w:p w:rsidR="000742B8" w:rsidRPr="000742B8" w:rsidRDefault="000742B8" w:rsidP="000742B8">
      <w:r>
        <w:rPr>
          <w:noProof/>
        </w:rPr>
        <w:lastRenderedPageBreak/>
        <w:drawing>
          <wp:inline distT="0" distB="0" distL="0" distR="0">
            <wp:extent cx="5274310" cy="3151920"/>
            <wp:effectExtent l="0" t="0" r="2540" b="0"/>
            <wp:docPr id="177" name="图片 177" descr="http://my.csdn.net/uploads/201204/12/1334216724_2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y.csdn.net/uploads/201204/12/1334216724_240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151920"/>
                    </a:xfrm>
                    <a:prstGeom prst="rect">
                      <a:avLst/>
                    </a:prstGeom>
                    <a:noFill/>
                    <a:ln>
                      <a:noFill/>
                    </a:ln>
                  </pic:spPr>
                </pic:pic>
              </a:graphicData>
            </a:graphic>
          </wp:inline>
        </w:drawing>
      </w:r>
    </w:p>
    <w:p w:rsidR="000742B8" w:rsidRPr="000742B8" w:rsidRDefault="000742B8" w:rsidP="000742B8"/>
    <w:p w:rsidR="000742B8" w:rsidRDefault="000742B8" w:rsidP="00DF2605"/>
    <w:p w:rsidR="00854716" w:rsidRDefault="00EF50FB" w:rsidP="00EF50FB">
      <w:pPr>
        <w:pStyle w:val="2"/>
      </w:pPr>
      <w:r>
        <w:t>S</w:t>
      </w:r>
      <w:r>
        <w:rPr>
          <w:rFonts w:hint="eastAsia"/>
        </w:rPr>
        <w:t>elect</w:t>
      </w:r>
      <w:r>
        <w:t xml:space="preserve"> </w:t>
      </w:r>
      <w:r>
        <w:rPr>
          <w:rFonts w:hint="eastAsia"/>
        </w:rPr>
        <w:t>poll</w:t>
      </w:r>
      <w:r>
        <w:t xml:space="preserve"> </w:t>
      </w:r>
      <w:r>
        <w:rPr>
          <w:rFonts w:hint="eastAsia"/>
        </w:rPr>
        <w:t>epoll</w:t>
      </w:r>
    </w:p>
    <w:p w:rsidR="00EF50FB" w:rsidRPr="00EF50FB" w:rsidRDefault="00EF50FB" w:rsidP="00EF50FB">
      <w:r w:rsidRPr="00EF50FB">
        <w:t>1. select</w:t>
      </w:r>
      <w:r w:rsidRPr="00EF50FB">
        <w:t>、</w:t>
      </w:r>
      <w:r w:rsidRPr="00EF50FB">
        <w:t>poll</w:t>
      </w:r>
      <w:r w:rsidRPr="00EF50FB">
        <w:t>、</w:t>
      </w:r>
      <w:r w:rsidRPr="00EF50FB">
        <w:t>epoll</w:t>
      </w:r>
      <w:r w:rsidRPr="00EF50FB">
        <w:t>简介</w:t>
      </w:r>
    </w:p>
    <w:p w:rsidR="00EF50FB" w:rsidRPr="00EF50FB" w:rsidRDefault="00EF50FB" w:rsidP="00EF50FB">
      <w:r w:rsidRPr="00EF50FB">
        <w:t>epoll</w:t>
      </w:r>
      <w:r w:rsidRPr="00EF50FB">
        <w:t>跟</w:t>
      </w:r>
      <w:r w:rsidRPr="00EF50FB">
        <w:t>select</w:t>
      </w:r>
      <w:r w:rsidRPr="00EF50FB">
        <w:t>都能提供多路</w:t>
      </w:r>
      <w:r w:rsidRPr="00EF50FB">
        <w:t>I/O</w:t>
      </w:r>
      <w:r w:rsidRPr="00EF50FB">
        <w:t>复用的解决方案。在现在的</w:t>
      </w:r>
      <w:r w:rsidRPr="00EF50FB">
        <w:t>Linux</w:t>
      </w:r>
      <w:r w:rsidRPr="00EF50FB">
        <w:t>内核里有都能够支持，其中</w:t>
      </w:r>
      <w:r w:rsidRPr="00EF50FB">
        <w:t>epoll</w:t>
      </w:r>
      <w:r w:rsidRPr="00EF50FB">
        <w:t>是</w:t>
      </w:r>
      <w:r w:rsidRPr="00EF50FB">
        <w:t>Linux</w:t>
      </w:r>
      <w:r w:rsidRPr="00EF50FB">
        <w:t>所特有，而</w:t>
      </w:r>
      <w:r w:rsidRPr="00EF50FB">
        <w:t>select</w:t>
      </w:r>
      <w:r w:rsidRPr="00EF50FB">
        <w:t>则应该是</w:t>
      </w:r>
      <w:r w:rsidRPr="00EF50FB">
        <w:t>POSIX</w:t>
      </w:r>
      <w:r w:rsidRPr="00EF50FB">
        <w:t>所规定，一般操作系统均有实现</w:t>
      </w:r>
    </w:p>
    <w:p w:rsidR="00EF50FB" w:rsidRPr="00EF50FB" w:rsidRDefault="00EF50FB" w:rsidP="00EF50FB">
      <w:r w:rsidRPr="00EF50FB">
        <w:t> </w:t>
      </w:r>
    </w:p>
    <w:p w:rsidR="00EF50FB" w:rsidRPr="00EF50FB" w:rsidRDefault="00EF50FB" w:rsidP="00EF50FB">
      <w:r w:rsidRPr="00EF50FB">
        <w:rPr>
          <w:b/>
          <w:bCs/>
        </w:rPr>
        <w:t>select</w:t>
      </w:r>
      <w:r w:rsidRPr="00EF50FB">
        <w:rPr>
          <w:b/>
          <w:bCs/>
        </w:rPr>
        <w:t>：</w:t>
      </w:r>
    </w:p>
    <w:p w:rsidR="00EF50FB" w:rsidRPr="00EF50FB" w:rsidRDefault="00EF50FB" w:rsidP="00EF50FB">
      <w:r w:rsidRPr="00EF50FB">
        <w:t>select</w:t>
      </w:r>
      <w:r w:rsidRPr="00EF50FB">
        <w:t>本质上是通过设置或者检查存放</w:t>
      </w:r>
      <w:r w:rsidRPr="00EF50FB">
        <w:t>fd</w:t>
      </w:r>
      <w:r w:rsidRPr="00EF50FB">
        <w:t>标志位的数据结构来进行下一步处理。这样所带来的缺点是：</w:t>
      </w:r>
    </w:p>
    <w:p w:rsidR="00EF50FB" w:rsidRPr="00EF50FB" w:rsidRDefault="00EF50FB" w:rsidP="00EF50FB">
      <w:r w:rsidRPr="00EF50FB">
        <w:t>1</w:t>
      </w:r>
      <w:r w:rsidRPr="00EF50FB">
        <w:t>、</w:t>
      </w:r>
      <w:r w:rsidRPr="00EF50FB">
        <w:t xml:space="preserve"> </w:t>
      </w:r>
      <w:r w:rsidRPr="00EF50FB">
        <w:t>单个进程可监视的</w:t>
      </w:r>
      <w:r w:rsidRPr="00EF50FB">
        <w:t>fd</w:t>
      </w:r>
      <w:r w:rsidRPr="00EF50FB">
        <w:t>数量被限制，即能监听端口的大小有限。</w:t>
      </w:r>
    </w:p>
    <w:p w:rsidR="00EF50FB" w:rsidRPr="00EF50FB" w:rsidRDefault="00EF50FB" w:rsidP="00EF50FB">
      <w:r w:rsidRPr="00EF50FB">
        <w:t xml:space="preserve">      </w:t>
      </w:r>
      <w:r w:rsidRPr="00EF50FB">
        <w:t>一般来说这个数目和系统内存关系很大，具体数目可以</w:t>
      </w:r>
      <w:r w:rsidRPr="00EF50FB">
        <w:t>cat /proc/sys/fs/file-max</w:t>
      </w:r>
      <w:r w:rsidRPr="00EF50FB">
        <w:t>察看。</w:t>
      </w:r>
      <w:r w:rsidRPr="00EF50FB">
        <w:t>32</w:t>
      </w:r>
      <w:r w:rsidRPr="00EF50FB">
        <w:t>位机默认是</w:t>
      </w:r>
      <w:r w:rsidRPr="00EF50FB">
        <w:t>1024</w:t>
      </w:r>
      <w:r w:rsidRPr="00EF50FB">
        <w:t>个。</w:t>
      </w:r>
      <w:r w:rsidRPr="00EF50FB">
        <w:t>64</w:t>
      </w:r>
      <w:r w:rsidRPr="00EF50FB">
        <w:t>位机默认是</w:t>
      </w:r>
      <w:r w:rsidRPr="00EF50FB">
        <w:t>2048.</w:t>
      </w:r>
    </w:p>
    <w:p w:rsidR="00EF50FB" w:rsidRPr="00EF50FB" w:rsidRDefault="00EF50FB" w:rsidP="00EF50FB">
      <w:r w:rsidRPr="00EF50FB">
        <w:t>2</w:t>
      </w:r>
      <w:r w:rsidRPr="00EF50FB">
        <w:t>、</w:t>
      </w:r>
      <w:r w:rsidRPr="00EF50FB">
        <w:t xml:space="preserve"> </w:t>
      </w:r>
      <w:r w:rsidRPr="00EF50FB">
        <w:t>对</w:t>
      </w:r>
      <w:r w:rsidRPr="00EF50FB">
        <w:t>socket</w:t>
      </w:r>
      <w:r w:rsidRPr="00EF50FB">
        <w:t>进行扫描时是线性扫描，即采用轮询的方法，效率较低：</w:t>
      </w:r>
    </w:p>
    <w:p w:rsidR="00EF50FB" w:rsidRPr="00EF50FB" w:rsidRDefault="00EF50FB" w:rsidP="00EF50FB">
      <w:r w:rsidRPr="00EF50FB">
        <w:t xml:space="preserve">       </w:t>
      </w:r>
      <w:r w:rsidRPr="00EF50FB">
        <w:t>当套接字比较多的时候，每次</w:t>
      </w:r>
      <w:r w:rsidRPr="00EF50FB">
        <w:t>select()</w:t>
      </w:r>
      <w:r w:rsidRPr="00EF50FB">
        <w:t>都要通过遍历</w:t>
      </w:r>
      <w:r w:rsidRPr="00EF50FB">
        <w:t>FD_SETSIZE</w:t>
      </w:r>
      <w:r w:rsidRPr="00EF50FB">
        <w:t>个</w:t>
      </w:r>
      <w:r w:rsidRPr="00EF50FB">
        <w:t>Socket</w:t>
      </w:r>
      <w:r w:rsidRPr="00EF50FB">
        <w:t>来完成调度</w:t>
      </w:r>
      <w:r w:rsidRPr="00EF50FB">
        <w:t>,</w:t>
      </w:r>
      <w:r w:rsidRPr="00EF50FB">
        <w:t>不管哪个</w:t>
      </w:r>
      <w:r w:rsidRPr="00EF50FB">
        <w:t>Socket</w:t>
      </w:r>
      <w:r w:rsidRPr="00EF50FB">
        <w:t>是活跃的</w:t>
      </w:r>
      <w:r w:rsidRPr="00EF50FB">
        <w:t>,</w:t>
      </w:r>
      <w:r w:rsidRPr="00EF50FB">
        <w:t>都遍历一遍。这会浪费很多</w:t>
      </w:r>
      <w:r w:rsidRPr="00EF50FB">
        <w:t>CPU</w:t>
      </w:r>
      <w:r w:rsidRPr="00EF50FB">
        <w:t>时间。如果能给套接字注册某个回调函数，当他们活跃时，自动完成相关操作，那就避免了轮询，这正是</w:t>
      </w:r>
      <w:r w:rsidRPr="00EF50FB">
        <w:t>epoll</w:t>
      </w:r>
      <w:r w:rsidRPr="00EF50FB">
        <w:t>与</w:t>
      </w:r>
      <w:r w:rsidRPr="00EF50FB">
        <w:t>kqueue</w:t>
      </w:r>
      <w:r w:rsidRPr="00EF50FB">
        <w:t>做的。</w:t>
      </w:r>
    </w:p>
    <w:p w:rsidR="00EF50FB" w:rsidRPr="00EF50FB" w:rsidRDefault="00EF50FB" w:rsidP="00EF50FB">
      <w:r w:rsidRPr="00EF50FB">
        <w:t>3</w:t>
      </w:r>
      <w:r w:rsidRPr="00EF50FB">
        <w:t>、需要维护一个用来存放大量</w:t>
      </w:r>
      <w:r w:rsidRPr="00EF50FB">
        <w:t>fd</w:t>
      </w:r>
      <w:r w:rsidRPr="00EF50FB">
        <w:t>的数据结构，这样会使得用户空间和内核空间在传递该结构时复制开销大</w:t>
      </w:r>
    </w:p>
    <w:p w:rsidR="00EF50FB" w:rsidRPr="00EF50FB" w:rsidRDefault="00EF50FB" w:rsidP="00EF50FB">
      <w:r w:rsidRPr="00EF50FB">
        <w:rPr>
          <w:b/>
          <w:bCs/>
        </w:rPr>
        <w:t>poll</w:t>
      </w:r>
      <w:r w:rsidRPr="00EF50FB">
        <w:rPr>
          <w:b/>
          <w:bCs/>
        </w:rPr>
        <w:t>：</w:t>
      </w:r>
    </w:p>
    <w:p w:rsidR="00EF50FB" w:rsidRPr="00EF50FB" w:rsidRDefault="00EF50FB" w:rsidP="00EF50FB">
      <w:r w:rsidRPr="00EF50FB">
        <w:t>poll</w:t>
      </w:r>
      <w:r w:rsidRPr="00EF50FB">
        <w:t>本质上和</w:t>
      </w:r>
      <w:r w:rsidRPr="00EF50FB">
        <w:t>select</w:t>
      </w:r>
      <w:r w:rsidRPr="00EF50FB">
        <w:t>没有区别，它将用户传入的数组拷贝到内核空间，然后查询每个</w:t>
      </w:r>
      <w:r w:rsidRPr="00EF50FB">
        <w:t>fd</w:t>
      </w:r>
      <w:r w:rsidRPr="00EF50FB">
        <w:t>对应的设备状态，如果设备就绪则在设备等待队列中加入一项并继续遍历，如果遍历完所有</w:t>
      </w:r>
      <w:r w:rsidRPr="00EF50FB">
        <w:t>fd</w:t>
      </w:r>
      <w:r w:rsidRPr="00EF50FB">
        <w:t>后没有发现就绪设备，则挂起当前进程，直到设备就绪或者主动超时，被唤醒后它又要再次遍历</w:t>
      </w:r>
      <w:r w:rsidRPr="00EF50FB">
        <w:t>fd</w:t>
      </w:r>
      <w:r w:rsidRPr="00EF50FB">
        <w:t>。这个过程经历了多次无谓的遍历。</w:t>
      </w:r>
    </w:p>
    <w:p w:rsidR="00EF50FB" w:rsidRPr="00EF50FB" w:rsidRDefault="00EF50FB" w:rsidP="00EF50FB">
      <w:r w:rsidRPr="00EF50FB">
        <w:t>它没有最大连接数的限制，原因是它是基于链表来存储的，但是同样有一个缺点：</w:t>
      </w:r>
    </w:p>
    <w:p w:rsidR="00EF50FB" w:rsidRPr="00EF50FB" w:rsidRDefault="00EF50FB" w:rsidP="00EF50FB">
      <w:r w:rsidRPr="00EF50FB">
        <w:lastRenderedPageBreak/>
        <w:t>1</w:t>
      </w:r>
      <w:r w:rsidRPr="00EF50FB">
        <w:t>、大量的</w:t>
      </w:r>
      <w:r w:rsidRPr="00EF50FB">
        <w:t>fd</w:t>
      </w:r>
      <w:r w:rsidRPr="00EF50FB">
        <w:t>的数组被整体复制于用户态和内核地址空间之间，而不管这样的复制是不是有意义。</w:t>
      </w:r>
      <w:r w:rsidRPr="00EF50FB">
        <w:t>                                                                                                                                      2</w:t>
      </w:r>
      <w:r w:rsidRPr="00EF50FB">
        <w:t>、</w:t>
      </w:r>
      <w:r w:rsidRPr="00EF50FB">
        <w:t>poll</w:t>
      </w:r>
      <w:r w:rsidRPr="00EF50FB">
        <w:t>还有一个特点是</w:t>
      </w:r>
      <w:r w:rsidRPr="00EF50FB">
        <w:t>“</w:t>
      </w:r>
      <w:r w:rsidRPr="00EF50FB">
        <w:t>水平触发</w:t>
      </w:r>
      <w:r w:rsidRPr="00EF50FB">
        <w:t>”</w:t>
      </w:r>
      <w:r w:rsidRPr="00EF50FB">
        <w:t>，如果报告了</w:t>
      </w:r>
      <w:r w:rsidRPr="00EF50FB">
        <w:t>fd</w:t>
      </w:r>
      <w:r w:rsidRPr="00EF50FB">
        <w:t>后，没有被处理，那么下次</w:t>
      </w:r>
      <w:r w:rsidRPr="00EF50FB">
        <w:t>poll</w:t>
      </w:r>
      <w:r w:rsidRPr="00EF50FB">
        <w:t>时会再次报告该</w:t>
      </w:r>
      <w:r w:rsidRPr="00EF50FB">
        <w:t>fd</w:t>
      </w:r>
      <w:r w:rsidRPr="00EF50FB">
        <w:t>。</w:t>
      </w:r>
    </w:p>
    <w:p w:rsidR="00EF50FB" w:rsidRPr="00EF50FB" w:rsidRDefault="00EF50FB" w:rsidP="00EF50FB">
      <w:r w:rsidRPr="00EF50FB">
        <w:t>epoll:</w:t>
      </w:r>
    </w:p>
    <w:p w:rsidR="00EF50FB" w:rsidRPr="00EF50FB" w:rsidRDefault="00EF50FB" w:rsidP="00EF50FB">
      <w:r w:rsidRPr="00EF50FB">
        <w:t>epoll</w:t>
      </w:r>
      <w:r w:rsidRPr="00EF50FB">
        <w:t>支持水平触发和边缘触发，最大的特点在于边缘触发，它只告诉进程哪些</w:t>
      </w:r>
      <w:r w:rsidRPr="00EF50FB">
        <w:t>fd</w:t>
      </w:r>
      <w:r w:rsidRPr="00EF50FB">
        <w:t>刚刚变为就需态，并且只会通知一次。还有一个特点是，</w:t>
      </w:r>
      <w:r w:rsidRPr="00EF50FB">
        <w:t>epoll</w:t>
      </w:r>
      <w:r w:rsidRPr="00EF50FB">
        <w:t>使用</w:t>
      </w:r>
      <w:r w:rsidRPr="00EF50FB">
        <w:t>“</w:t>
      </w:r>
      <w:r w:rsidRPr="00EF50FB">
        <w:t>事件</w:t>
      </w:r>
      <w:r w:rsidRPr="00EF50FB">
        <w:t>”</w:t>
      </w:r>
      <w:r w:rsidRPr="00EF50FB">
        <w:t>的就绪通知方式，通过</w:t>
      </w:r>
      <w:r w:rsidRPr="00EF50FB">
        <w:t>epoll_ctl</w:t>
      </w:r>
      <w:r w:rsidRPr="00EF50FB">
        <w:t>注册</w:t>
      </w:r>
      <w:r w:rsidRPr="00EF50FB">
        <w:t>fd</w:t>
      </w:r>
      <w:r w:rsidRPr="00EF50FB">
        <w:t>，一旦该</w:t>
      </w:r>
      <w:r w:rsidRPr="00EF50FB">
        <w:t>fd</w:t>
      </w:r>
      <w:r w:rsidRPr="00EF50FB">
        <w:t>就绪，内核就会采用类似</w:t>
      </w:r>
      <w:r w:rsidRPr="00EF50FB">
        <w:t>callback</w:t>
      </w:r>
      <w:r w:rsidRPr="00EF50FB">
        <w:t>的回调机制来激活该</w:t>
      </w:r>
      <w:r w:rsidRPr="00EF50FB">
        <w:t>fd</w:t>
      </w:r>
      <w:r w:rsidRPr="00EF50FB">
        <w:t>，</w:t>
      </w:r>
      <w:r w:rsidRPr="00EF50FB">
        <w:t>epoll_wait</w:t>
      </w:r>
      <w:r w:rsidRPr="00EF50FB">
        <w:t>便可以收到通知</w:t>
      </w:r>
    </w:p>
    <w:p w:rsidR="00EF50FB" w:rsidRPr="00EF50FB" w:rsidRDefault="00EF50FB" w:rsidP="00EF50FB">
      <w:r w:rsidRPr="00EF50FB">
        <w:t>epoll</w:t>
      </w:r>
      <w:r w:rsidRPr="00EF50FB">
        <w:t>的优点：</w:t>
      </w:r>
    </w:p>
    <w:p w:rsidR="00EF50FB" w:rsidRPr="00EF50FB" w:rsidRDefault="00EF50FB" w:rsidP="00EF50FB">
      <w:r w:rsidRPr="00EF50FB">
        <w:t> </w:t>
      </w:r>
    </w:p>
    <w:p w:rsidR="00EF50FB" w:rsidRPr="00EF50FB" w:rsidRDefault="00EF50FB" w:rsidP="00EF50FB">
      <w:r w:rsidRPr="00EF50FB">
        <w:rPr>
          <w:b/>
          <w:bCs/>
        </w:rPr>
        <w:t>1</w:t>
      </w:r>
      <w:r w:rsidRPr="00EF50FB">
        <w:rPr>
          <w:b/>
          <w:bCs/>
        </w:rPr>
        <w:t>、没有最大并发连接的限制，</w:t>
      </w:r>
      <w:r w:rsidRPr="00EF50FB">
        <w:t>能打开的</w:t>
      </w:r>
      <w:r w:rsidRPr="00EF50FB">
        <w:t>FD</w:t>
      </w:r>
      <w:r w:rsidRPr="00EF50FB">
        <w:t>的上限远大于</w:t>
      </w:r>
      <w:r w:rsidRPr="00EF50FB">
        <w:t>1024</w:t>
      </w:r>
      <w:r w:rsidRPr="00EF50FB">
        <w:t>（</w:t>
      </w:r>
      <w:r w:rsidRPr="00EF50FB">
        <w:t>1G</w:t>
      </w:r>
      <w:r w:rsidRPr="00EF50FB">
        <w:t>的内存上能监听约</w:t>
      </w:r>
      <w:r w:rsidRPr="00EF50FB">
        <w:t>10</w:t>
      </w:r>
      <w:r w:rsidRPr="00EF50FB">
        <w:t>万个端口）；</w:t>
      </w:r>
      <w:r w:rsidRPr="00EF50FB">
        <w:br/>
      </w:r>
      <w:r w:rsidRPr="00EF50FB">
        <w:rPr>
          <w:b/>
          <w:bCs/>
        </w:rPr>
        <w:t>2</w:t>
      </w:r>
      <w:r w:rsidRPr="00EF50FB">
        <w:rPr>
          <w:b/>
          <w:bCs/>
        </w:rPr>
        <w:t>、效率提升</w:t>
      </w:r>
      <w:r w:rsidRPr="00EF50FB">
        <w:t>，不是轮询的方式，不会随着</w:t>
      </w:r>
      <w:r w:rsidRPr="00EF50FB">
        <w:t>FD</w:t>
      </w:r>
      <w:r w:rsidRPr="00EF50FB">
        <w:t>数目的增加效率下降。只有活跃可用的</w:t>
      </w:r>
      <w:r w:rsidRPr="00EF50FB">
        <w:t>FD</w:t>
      </w:r>
      <w:r w:rsidRPr="00EF50FB">
        <w:t>才会调用</w:t>
      </w:r>
      <w:r w:rsidRPr="00EF50FB">
        <w:t>callback</w:t>
      </w:r>
      <w:r w:rsidRPr="00EF50FB">
        <w:t>函数；</w:t>
      </w:r>
      <w:r w:rsidRPr="00EF50FB">
        <w:br/>
        <w:t>      </w:t>
      </w:r>
      <w:r w:rsidRPr="00EF50FB">
        <w:t>即</w:t>
      </w:r>
      <w:r w:rsidRPr="00EF50FB">
        <w:t>Epoll</w:t>
      </w:r>
      <w:r w:rsidRPr="00EF50FB">
        <w:t>最大的优点就在于它只管你</w:t>
      </w:r>
      <w:r w:rsidRPr="00EF50FB">
        <w:t>“</w:t>
      </w:r>
      <w:r w:rsidRPr="00EF50FB">
        <w:t>活跃</w:t>
      </w:r>
      <w:r w:rsidRPr="00EF50FB">
        <w:t>”</w:t>
      </w:r>
      <w:r w:rsidRPr="00EF50FB">
        <w:t>的连接，而跟连接总数无关，因此在实际的网络环境中，</w:t>
      </w:r>
      <w:r w:rsidRPr="00EF50FB">
        <w:t>Epoll</w:t>
      </w:r>
      <w:r w:rsidRPr="00EF50FB">
        <w:t>的效率就会远远高于</w:t>
      </w:r>
      <w:r w:rsidRPr="00EF50FB">
        <w:t>select</w:t>
      </w:r>
      <w:r w:rsidRPr="00EF50FB">
        <w:t>和</w:t>
      </w:r>
      <w:r w:rsidRPr="00EF50FB">
        <w:t>poll</w:t>
      </w:r>
      <w:r w:rsidRPr="00EF50FB">
        <w:t>。</w:t>
      </w:r>
    </w:p>
    <w:p w:rsidR="00EF50FB" w:rsidRPr="00EF50FB" w:rsidRDefault="00EF50FB" w:rsidP="00EF50FB">
      <w:r w:rsidRPr="00EF50FB">
        <w:rPr>
          <w:b/>
          <w:bCs/>
        </w:rPr>
        <w:t>3</w:t>
      </w:r>
      <w:r w:rsidRPr="00EF50FB">
        <w:rPr>
          <w:b/>
          <w:bCs/>
        </w:rPr>
        <w:t>、</w:t>
      </w:r>
      <w:r w:rsidRPr="00EF50FB">
        <w:rPr>
          <w:b/>
          <w:bCs/>
        </w:rPr>
        <w:t> </w:t>
      </w:r>
      <w:r w:rsidRPr="00EF50FB">
        <w:rPr>
          <w:b/>
          <w:bCs/>
        </w:rPr>
        <w:t>内存拷贝</w:t>
      </w:r>
      <w:r w:rsidRPr="00EF50FB">
        <w:t>，利用</w:t>
      </w:r>
      <w:r w:rsidRPr="00EF50FB">
        <w:t>mmap()</w:t>
      </w:r>
      <w:r w:rsidRPr="00EF50FB">
        <w:t>文件映射内存加速与内核空间的消息传递；即</w:t>
      </w:r>
      <w:r w:rsidRPr="00EF50FB">
        <w:t>epoll</w:t>
      </w:r>
      <w:r w:rsidRPr="00EF50FB">
        <w:t>使用</w:t>
      </w:r>
      <w:r w:rsidRPr="00EF50FB">
        <w:t>mmap</w:t>
      </w:r>
      <w:r w:rsidRPr="00EF50FB">
        <w:t>减少复制开销。</w:t>
      </w:r>
      <w:r w:rsidRPr="00EF50FB">
        <w:br/>
      </w:r>
      <w:r w:rsidRPr="00EF50FB">
        <w:br/>
      </w:r>
      <w:r w:rsidRPr="00EF50FB">
        <w:rPr>
          <w:b/>
          <w:bCs/>
        </w:rPr>
        <w:t>select</w:t>
      </w:r>
      <w:r w:rsidRPr="00EF50FB">
        <w:rPr>
          <w:b/>
          <w:bCs/>
        </w:rPr>
        <w:t>、</w:t>
      </w:r>
      <w:r w:rsidRPr="00EF50FB">
        <w:rPr>
          <w:b/>
          <w:bCs/>
        </w:rPr>
        <w:t>poll</w:t>
      </w:r>
      <w:r w:rsidRPr="00EF50FB">
        <w:rPr>
          <w:b/>
          <w:bCs/>
        </w:rPr>
        <w:t>、</w:t>
      </w:r>
      <w:r w:rsidRPr="00EF50FB">
        <w:rPr>
          <w:b/>
          <w:bCs/>
        </w:rPr>
        <w:t xml:space="preserve">epoll </w:t>
      </w:r>
      <w:r w:rsidRPr="00EF50FB">
        <w:rPr>
          <w:b/>
          <w:bCs/>
        </w:rPr>
        <w:t>区别总结：</w:t>
      </w:r>
    </w:p>
    <w:p w:rsidR="00EF50FB" w:rsidRPr="00EF50FB" w:rsidRDefault="00EF50FB" w:rsidP="00EF50FB">
      <w:r w:rsidRPr="00EF50FB">
        <w:t> </w:t>
      </w:r>
    </w:p>
    <w:p w:rsidR="00EF50FB" w:rsidRPr="00EF50FB" w:rsidRDefault="00EF50FB" w:rsidP="00EF50FB">
      <w:r w:rsidRPr="00EF50FB">
        <w:t>1</w:t>
      </w:r>
      <w:r w:rsidRPr="00EF50FB">
        <w:t>、支持一个进程所能打开的最大连接数</w:t>
      </w:r>
    </w:p>
    <w:tbl>
      <w:tblPr>
        <w:tblW w:w="0" w:type="auto"/>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629"/>
        <w:gridCol w:w="6661"/>
      </w:tblGrid>
      <w:tr w:rsidR="00EF50FB" w:rsidRPr="00EF50FB" w:rsidTr="00EF50FB">
        <w:tc>
          <w:tcPr>
            <w:tcW w:w="166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F50FB" w:rsidRPr="00EF50FB" w:rsidRDefault="00EF50FB" w:rsidP="00EF50FB">
            <w:r w:rsidRPr="00EF50FB">
              <w:t>select</w:t>
            </w:r>
          </w:p>
        </w:tc>
        <w:tc>
          <w:tcPr>
            <w:tcW w:w="685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F50FB" w:rsidRPr="00EF50FB" w:rsidRDefault="00EF50FB" w:rsidP="00EF50FB">
            <w:r w:rsidRPr="00EF50FB">
              <w:t>单个进程所能打开的最大连接数有</w:t>
            </w:r>
            <w:r w:rsidRPr="00EF50FB">
              <w:t>FD_SETSIZE</w:t>
            </w:r>
            <w:r w:rsidRPr="00EF50FB">
              <w:t>宏定义，其大小是</w:t>
            </w:r>
            <w:r w:rsidRPr="00EF50FB">
              <w:t>32</w:t>
            </w:r>
            <w:r w:rsidRPr="00EF50FB">
              <w:t>个整数的大小（在</w:t>
            </w:r>
            <w:r w:rsidRPr="00EF50FB">
              <w:t>32</w:t>
            </w:r>
            <w:r w:rsidRPr="00EF50FB">
              <w:t>位的机器上，大小就是</w:t>
            </w:r>
            <w:r w:rsidRPr="00EF50FB">
              <w:t>32*32</w:t>
            </w:r>
            <w:r w:rsidRPr="00EF50FB">
              <w:t>，同理</w:t>
            </w:r>
            <w:r w:rsidRPr="00EF50FB">
              <w:t>64</w:t>
            </w:r>
            <w:r w:rsidRPr="00EF50FB">
              <w:t>位机器上</w:t>
            </w:r>
            <w:r w:rsidRPr="00EF50FB">
              <w:t>FD_SETSIZE</w:t>
            </w:r>
            <w:r w:rsidRPr="00EF50FB">
              <w:t>为</w:t>
            </w:r>
            <w:r w:rsidRPr="00EF50FB">
              <w:t>32*64</w:t>
            </w:r>
            <w:r w:rsidRPr="00EF50FB">
              <w:t>），当然我们可以对进行修改，然后重新编译内核，但是性能可能会受到影响，这需要进一步的测试。</w:t>
            </w:r>
          </w:p>
        </w:tc>
      </w:tr>
      <w:tr w:rsidR="00EF50FB" w:rsidRPr="00EF50FB" w:rsidTr="00EF50FB">
        <w:tc>
          <w:tcPr>
            <w:tcW w:w="166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F50FB" w:rsidRPr="00EF50FB" w:rsidRDefault="00EF50FB" w:rsidP="00EF50FB">
            <w:r w:rsidRPr="00EF50FB">
              <w:t>poll</w:t>
            </w:r>
          </w:p>
        </w:tc>
        <w:tc>
          <w:tcPr>
            <w:tcW w:w="685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F50FB" w:rsidRPr="00EF50FB" w:rsidRDefault="00EF50FB" w:rsidP="00EF50FB">
            <w:r w:rsidRPr="00EF50FB">
              <w:t>poll</w:t>
            </w:r>
            <w:r w:rsidRPr="00EF50FB">
              <w:t>本质上和</w:t>
            </w:r>
            <w:r w:rsidRPr="00EF50FB">
              <w:t>select</w:t>
            </w:r>
            <w:r w:rsidRPr="00EF50FB">
              <w:t>没有区别，但是它没有最大连接数的限制，原因是它是基于链表来存储的</w:t>
            </w:r>
          </w:p>
        </w:tc>
      </w:tr>
      <w:tr w:rsidR="00EF50FB" w:rsidRPr="00EF50FB" w:rsidTr="00EF50FB">
        <w:tc>
          <w:tcPr>
            <w:tcW w:w="166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F50FB" w:rsidRPr="00EF50FB" w:rsidRDefault="00EF50FB" w:rsidP="00EF50FB">
            <w:r w:rsidRPr="00EF50FB">
              <w:t>epoll</w:t>
            </w:r>
          </w:p>
        </w:tc>
        <w:tc>
          <w:tcPr>
            <w:tcW w:w="685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F50FB" w:rsidRPr="00EF50FB" w:rsidRDefault="00EF50FB" w:rsidP="00EF50FB">
            <w:r w:rsidRPr="00EF50FB">
              <w:t>虽然连接数有上限，但是很大，</w:t>
            </w:r>
            <w:r w:rsidRPr="00EF50FB">
              <w:t>1G</w:t>
            </w:r>
            <w:r w:rsidRPr="00EF50FB">
              <w:t>内存的机器上可以打开</w:t>
            </w:r>
            <w:r w:rsidRPr="00EF50FB">
              <w:t>10</w:t>
            </w:r>
            <w:r w:rsidRPr="00EF50FB">
              <w:t>万左右的连接，</w:t>
            </w:r>
            <w:r w:rsidRPr="00EF50FB">
              <w:t>2G</w:t>
            </w:r>
            <w:r w:rsidRPr="00EF50FB">
              <w:t>内存的机器可以打开</w:t>
            </w:r>
            <w:r w:rsidRPr="00EF50FB">
              <w:t>20</w:t>
            </w:r>
            <w:r w:rsidRPr="00EF50FB">
              <w:t>万左右的连接</w:t>
            </w:r>
          </w:p>
        </w:tc>
      </w:tr>
    </w:tbl>
    <w:p w:rsidR="00EF50FB" w:rsidRPr="00EF50FB" w:rsidRDefault="00EF50FB" w:rsidP="00EF50FB">
      <w:r w:rsidRPr="00EF50FB">
        <w:t>2</w:t>
      </w:r>
      <w:r w:rsidRPr="00EF50FB">
        <w:t>、</w:t>
      </w:r>
      <w:r w:rsidRPr="00EF50FB">
        <w:t>FD</w:t>
      </w:r>
      <w:r w:rsidRPr="00EF50FB">
        <w:t>剧增后带来的</w:t>
      </w:r>
      <w:r w:rsidRPr="00EF50FB">
        <w:t>IO</w:t>
      </w:r>
      <w:r w:rsidRPr="00EF50FB">
        <w:t>效率问题</w:t>
      </w:r>
    </w:p>
    <w:tbl>
      <w:tblPr>
        <w:tblW w:w="0" w:type="auto"/>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629"/>
        <w:gridCol w:w="6661"/>
      </w:tblGrid>
      <w:tr w:rsidR="00EF50FB" w:rsidRPr="00EF50FB" w:rsidTr="00EF50FB">
        <w:tc>
          <w:tcPr>
            <w:tcW w:w="166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F50FB" w:rsidRPr="00EF50FB" w:rsidRDefault="00EF50FB" w:rsidP="00EF50FB">
            <w:r w:rsidRPr="00EF50FB">
              <w:t>select</w:t>
            </w:r>
          </w:p>
        </w:tc>
        <w:tc>
          <w:tcPr>
            <w:tcW w:w="685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F50FB" w:rsidRPr="00EF50FB" w:rsidRDefault="00EF50FB" w:rsidP="00EF50FB">
            <w:r w:rsidRPr="00EF50FB">
              <w:t>因为每次调用时都会对连接进行线性遍历，所以随着</w:t>
            </w:r>
            <w:r w:rsidRPr="00EF50FB">
              <w:t>FD</w:t>
            </w:r>
            <w:r w:rsidRPr="00EF50FB">
              <w:t>的增加会造成遍历速度慢的</w:t>
            </w:r>
            <w:r w:rsidRPr="00EF50FB">
              <w:t>“</w:t>
            </w:r>
            <w:r w:rsidRPr="00EF50FB">
              <w:t>线性下降性能问题</w:t>
            </w:r>
            <w:r w:rsidRPr="00EF50FB">
              <w:t>”</w:t>
            </w:r>
            <w:r w:rsidRPr="00EF50FB">
              <w:t>。</w:t>
            </w:r>
          </w:p>
        </w:tc>
      </w:tr>
      <w:tr w:rsidR="00EF50FB" w:rsidRPr="00EF50FB" w:rsidTr="00EF50FB">
        <w:tc>
          <w:tcPr>
            <w:tcW w:w="166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F50FB" w:rsidRPr="00EF50FB" w:rsidRDefault="00EF50FB" w:rsidP="00EF50FB">
            <w:r w:rsidRPr="00EF50FB">
              <w:t>poll</w:t>
            </w:r>
          </w:p>
        </w:tc>
        <w:tc>
          <w:tcPr>
            <w:tcW w:w="685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F50FB" w:rsidRPr="00EF50FB" w:rsidRDefault="00EF50FB" w:rsidP="00EF50FB">
            <w:r w:rsidRPr="00EF50FB">
              <w:t>同上</w:t>
            </w:r>
          </w:p>
        </w:tc>
      </w:tr>
      <w:tr w:rsidR="00EF50FB" w:rsidRPr="00EF50FB" w:rsidTr="00EF50FB">
        <w:tc>
          <w:tcPr>
            <w:tcW w:w="166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F50FB" w:rsidRPr="00EF50FB" w:rsidRDefault="00EF50FB" w:rsidP="00EF50FB">
            <w:r w:rsidRPr="00EF50FB">
              <w:t>epoll</w:t>
            </w:r>
          </w:p>
        </w:tc>
        <w:tc>
          <w:tcPr>
            <w:tcW w:w="685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F50FB" w:rsidRPr="00EF50FB" w:rsidRDefault="00EF50FB" w:rsidP="00EF50FB">
            <w:r w:rsidRPr="00EF50FB">
              <w:t>因为</w:t>
            </w:r>
            <w:r w:rsidRPr="00EF50FB">
              <w:t>epoll</w:t>
            </w:r>
            <w:r w:rsidRPr="00EF50FB">
              <w:t>内核中实现是根据每个</w:t>
            </w:r>
            <w:r w:rsidRPr="00EF50FB">
              <w:t>fd</w:t>
            </w:r>
            <w:r w:rsidRPr="00EF50FB">
              <w:t>上的</w:t>
            </w:r>
            <w:r w:rsidRPr="00EF50FB">
              <w:t>callback</w:t>
            </w:r>
            <w:r w:rsidRPr="00EF50FB">
              <w:t>函数来实现的，只有活跃的</w:t>
            </w:r>
            <w:r w:rsidRPr="00EF50FB">
              <w:t>socket</w:t>
            </w:r>
            <w:r w:rsidRPr="00EF50FB">
              <w:t>才会主动调用</w:t>
            </w:r>
            <w:r w:rsidRPr="00EF50FB">
              <w:t>callback</w:t>
            </w:r>
            <w:r w:rsidRPr="00EF50FB">
              <w:t>，所以在活跃</w:t>
            </w:r>
            <w:r w:rsidRPr="00EF50FB">
              <w:t>socket</w:t>
            </w:r>
            <w:r w:rsidRPr="00EF50FB">
              <w:t>较少的情况下，使用</w:t>
            </w:r>
            <w:r w:rsidRPr="00EF50FB">
              <w:t>epoll</w:t>
            </w:r>
            <w:r w:rsidRPr="00EF50FB">
              <w:t>没有前面两者的线性下降的性能问题，但是所有</w:t>
            </w:r>
            <w:r w:rsidRPr="00EF50FB">
              <w:t>socket</w:t>
            </w:r>
            <w:r w:rsidRPr="00EF50FB">
              <w:t>都很活跃的情况下，可能会有性能问题。</w:t>
            </w:r>
          </w:p>
        </w:tc>
      </w:tr>
    </w:tbl>
    <w:p w:rsidR="00EF50FB" w:rsidRPr="00EF50FB" w:rsidRDefault="00EF50FB" w:rsidP="00EF50FB">
      <w:r w:rsidRPr="00EF50FB">
        <w:t>3</w:t>
      </w:r>
      <w:r w:rsidRPr="00EF50FB">
        <w:t>、</w:t>
      </w:r>
      <w:r w:rsidRPr="00EF50FB">
        <w:t xml:space="preserve"> </w:t>
      </w:r>
      <w:r w:rsidRPr="00EF50FB">
        <w:t>消息传递方式</w:t>
      </w:r>
    </w:p>
    <w:tbl>
      <w:tblPr>
        <w:tblW w:w="0" w:type="auto"/>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632"/>
        <w:gridCol w:w="6658"/>
      </w:tblGrid>
      <w:tr w:rsidR="00EF50FB" w:rsidRPr="00EF50FB" w:rsidTr="00EF50FB">
        <w:tc>
          <w:tcPr>
            <w:tcW w:w="166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F50FB" w:rsidRPr="00EF50FB" w:rsidRDefault="00EF50FB" w:rsidP="00EF50FB">
            <w:r w:rsidRPr="00EF50FB">
              <w:t>select</w:t>
            </w:r>
          </w:p>
        </w:tc>
        <w:tc>
          <w:tcPr>
            <w:tcW w:w="685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F50FB" w:rsidRPr="00EF50FB" w:rsidRDefault="00EF50FB" w:rsidP="00EF50FB">
            <w:r w:rsidRPr="00EF50FB">
              <w:t>内核需要将消息传递到用户空间，都需要内核拷贝动作</w:t>
            </w:r>
          </w:p>
        </w:tc>
      </w:tr>
      <w:tr w:rsidR="00EF50FB" w:rsidRPr="00EF50FB" w:rsidTr="00EF50FB">
        <w:tc>
          <w:tcPr>
            <w:tcW w:w="166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F50FB" w:rsidRPr="00EF50FB" w:rsidRDefault="00EF50FB" w:rsidP="00EF50FB">
            <w:r w:rsidRPr="00EF50FB">
              <w:t>poll</w:t>
            </w:r>
          </w:p>
        </w:tc>
        <w:tc>
          <w:tcPr>
            <w:tcW w:w="685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F50FB" w:rsidRPr="00EF50FB" w:rsidRDefault="00EF50FB" w:rsidP="00EF50FB">
            <w:r w:rsidRPr="00EF50FB">
              <w:t>同上</w:t>
            </w:r>
          </w:p>
        </w:tc>
      </w:tr>
      <w:tr w:rsidR="00EF50FB" w:rsidRPr="00EF50FB" w:rsidTr="00EF50FB">
        <w:tc>
          <w:tcPr>
            <w:tcW w:w="166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F50FB" w:rsidRPr="00EF50FB" w:rsidRDefault="00EF50FB" w:rsidP="00EF50FB">
            <w:r w:rsidRPr="00EF50FB">
              <w:lastRenderedPageBreak/>
              <w:t>epoll</w:t>
            </w:r>
          </w:p>
        </w:tc>
        <w:tc>
          <w:tcPr>
            <w:tcW w:w="685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F50FB" w:rsidRPr="00EF50FB" w:rsidRDefault="00EF50FB" w:rsidP="00EF50FB">
            <w:r w:rsidRPr="00EF50FB">
              <w:t>epoll</w:t>
            </w:r>
            <w:r w:rsidRPr="00EF50FB">
              <w:t>通过内核和用户空间共享一块内存来实现的。</w:t>
            </w:r>
          </w:p>
        </w:tc>
      </w:tr>
    </w:tbl>
    <w:p w:rsidR="00EF50FB" w:rsidRPr="00EF50FB" w:rsidRDefault="00EF50FB" w:rsidP="00EF50FB">
      <w:r w:rsidRPr="00EF50FB">
        <w:rPr>
          <w:b/>
          <w:bCs/>
        </w:rPr>
        <w:t>总结：</w:t>
      </w:r>
    </w:p>
    <w:p w:rsidR="00EF50FB" w:rsidRPr="00EF50FB" w:rsidRDefault="00EF50FB" w:rsidP="00EF50FB">
      <w:r w:rsidRPr="00EF50FB">
        <w:t>综上，在选择</w:t>
      </w:r>
      <w:r w:rsidRPr="00EF50FB">
        <w:t>select</w:t>
      </w:r>
      <w:r w:rsidRPr="00EF50FB">
        <w:t>，</w:t>
      </w:r>
      <w:r w:rsidRPr="00EF50FB">
        <w:t>poll</w:t>
      </w:r>
      <w:r w:rsidRPr="00EF50FB">
        <w:t>，</w:t>
      </w:r>
      <w:r w:rsidRPr="00EF50FB">
        <w:t>epoll</w:t>
      </w:r>
      <w:r w:rsidRPr="00EF50FB">
        <w:t>时要根据具体的使用场合以及这三种方式的自身特点。</w:t>
      </w:r>
    </w:p>
    <w:p w:rsidR="00EF50FB" w:rsidRPr="00EF50FB" w:rsidRDefault="00EF50FB" w:rsidP="00EF50FB">
      <w:r w:rsidRPr="00EF50FB">
        <w:t>1</w:t>
      </w:r>
      <w:r w:rsidRPr="00EF50FB">
        <w:t>、表面上看</w:t>
      </w:r>
      <w:r w:rsidRPr="00EF50FB">
        <w:t>epoll</w:t>
      </w:r>
      <w:r w:rsidRPr="00EF50FB">
        <w:t>的性能最好，但是在连接数少并且连接都十分活跃的情况下，</w:t>
      </w:r>
      <w:r w:rsidRPr="00EF50FB">
        <w:t>select</w:t>
      </w:r>
      <w:r w:rsidRPr="00EF50FB">
        <w:t>和</w:t>
      </w:r>
      <w:r w:rsidRPr="00EF50FB">
        <w:t>poll</w:t>
      </w:r>
      <w:r w:rsidRPr="00EF50FB">
        <w:t>的性能可能比</w:t>
      </w:r>
      <w:r w:rsidRPr="00EF50FB">
        <w:t>epoll</w:t>
      </w:r>
      <w:r w:rsidRPr="00EF50FB">
        <w:t>好，毕竟</w:t>
      </w:r>
      <w:r w:rsidRPr="00EF50FB">
        <w:t>epoll</w:t>
      </w:r>
      <w:r w:rsidRPr="00EF50FB">
        <w:t>的通知机制需要很多函数回调。</w:t>
      </w:r>
    </w:p>
    <w:p w:rsidR="00EF50FB" w:rsidRPr="00EF50FB" w:rsidRDefault="00EF50FB" w:rsidP="00EF50FB">
      <w:r w:rsidRPr="00EF50FB">
        <w:t>2</w:t>
      </w:r>
      <w:r w:rsidRPr="00EF50FB">
        <w:t>、</w:t>
      </w:r>
      <w:r w:rsidRPr="00EF50FB">
        <w:t>select</w:t>
      </w:r>
      <w:r w:rsidRPr="00EF50FB">
        <w:t>低效是因为每次它都需要轮询。但低效也是相对的，视情况而定，也可通过良好的设计改善</w:t>
      </w:r>
    </w:p>
    <w:p w:rsidR="00EF50FB" w:rsidRPr="00EF50FB" w:rsidRDefault="00EF50FB" w:rsidP="00EF50FB"/>
    <w:p w:rsidR="00854716" w:rsidRDefault="00854716" w:rsidP="00DF2605"/>
    <w:p w:rsidR="00854716" w:rsidRPr="00854716" w:rsidRDefault="00854716" w:rsidP="00DF2605"/>
    <w:p w:rsidR="00DF2605" w:rsidRPr="000A08B6" w:rsidRDefault="00DF2605" w:rsidP="00DF2605"/>
    <w:p w:rsidR="00DF2605" w:rsidRDefault="00DF2605" w:rsidP="00DF2605">
      <w:pPr>
        <w:pStyle w:val="2"/>
      </w:pPr>
      <w:r>
        <w:rPr>
          <w:rFonts w:hint="eastAsia"/>
        </w:rPr>
        <w:t>多线程实现的三种方式</w:t>
      </w:r>
    </w:p>
    <w:p w:rsidR="00DF2605" w:rsidRDefault="00CF59C6" w:rsidP="00DF2605">
      <w:hyperlink r:id="rId50" w:history="1">
        <w:r w:rsidR="00DF2605" w:rsidRPr="00B115CD">
          <w:rPr>
            <w:rStyle w:val="a5"/>
          </w:rPr>
          <w:t>http://blog.csdn.net/andymu077/article/details/52312330</w:t>
        </w:r>
      </w:hyperlink>
    </w:p>
    <w:p w:rsidR="00DF2605" w:rsidRPr="00CF59B4" w:rsidRDefault="00DF2605" w:rsidP="00DF2605">
      <w:r w:rsidRPr="00764F1D">
        <w:t>JAVA</w:t>
      </w:r>
      <w:r w:rsidRPr="00764F1D">
        <w:t>多线程实现方式主要有三种：继承</w:t>
      </w:r>
      <w:r w:rsidRPr="00764F1D">
        <w:t>Thread</w:t>
      </w:r>
      <w:r w:rsidRPr="00764F1D">
        <w:t>类、实现</w:t>
      </w:r>
      <w:r w:rsidRPr="00764F1D">
        <w:t>Runnable</w:t>
      </w:r>
      <w:r w:rsidRPr="00764F1D">
        <w:t>接口、使用</w:t>
      </w:r>
      <w:r w:rsidRPr="00764F1D">
        <w:t>ExecutorService</w:t>
      </w:r>
      <w:r w:rsidRPr="00764F1D">
        <w:t>、</w:t>
      </w:r>
      <w:r w:rsidRPr="00764F1D">
        <w:t>Callable</w:t>
      </w:r>
      <w:r w:rsidRPr="00764F1D">
        <w:t>、</w:t>
      </w:r>
      <w:r w:rsidRPr="00764F1D">
        <w:t>Future</w:t>
      </w:r>
      <w:r w:rsidRPr="00764F1D">
        <w:t>实现有返回结果的多线程。其中前两种方式线程执行完后都没有返回值，只有最后一种是带返回值的。</w:t>
      </w:r>
    </w:p>
    <w:p w:rsidR="00DF2605" w:rsidRDefault="00DF2605" w:rsidP="00DF2605">
      <w:pPr>
        <w:pStyle w:val="3"/>
      </w:pPr>
      <w:r>
        <w:rPr>
          <w:rFonts w:hint="eastAsia"/>
        </w:rPr>
        <w:t>继承</w:t>
      </w:r>
      <w:r>
        <w:rPr>
          <w:rFonts w:hint="eastAsia"/>
        </w:rPr>
        <w:t>Thread</w:t>
      </w:r>
      <w:r>
        <w:rPr>
          <w:rFonts w:hint="eastAsia"/>
        </w:rPr>
        <w:t>类</w:t>
      </w:r>
    </w:p>
    <w:p w:rsidR="008E7FD7" w:rsidRPr="008E7FD7" w:rsidRDefault="00DF2605" w:rsidP="00DF2605">
      <w:pPr>
        <w:rPr>
          <w:rFonts w:ascii="Verdana" w:hAnsi="Verdana"/>
          <w:color w:val="362E2B"/>
          <w:szCs w:val="21"/>
          <w:shd w:val="clear" w:color="auto" w:fill="FFFFFF"/>
        </w:rPr>
      </w:pPr>
      <w:r>
        <w:rPr>
          <w:rFonts w:ascii="Verdana" w:hAnsi="Verdana"/>
          <w:color w:val="362E2B"/>
          <w:szCs w:val="21"/>
          <w:shd w:val="clear" w:color="auto" w:fill="FFFFFF"/>
        </w:rPr>
        <w:t>继承</w:t>
      </w:r>
      <w:r>
        <w:rPr>
          <w:rFonts w:ascii="Verdana" w:hAnsi="Verdana"/>
          <w:color w:val="362E2B"/>
          <w:szCs w:val="21"/>
          <w:shd w:val="clear" w:color="auto" w:fill="FFFFFF"/>
        </w:rPr>
        <w:t>Thread</w:t>
      </w:r>
      <w:r>
        <w:rPr>
          <w:rFonts w:ascii="Verdana" w:hAnsi="Verdana"/>
          <w:color w:val="362E2B"/>
          <w:szCs w:val="21"/>
          <w:shd w:val="clear" w:color="auto" w:fill="FFFFFF"/>
        </w:rPr>
        <w:t>类的方法尽管被我列为一种多线程实现方式，但</w:t>
      </w:r>
      <w:r>
        <w:rPr>
          <w:rFonts w:ascii="Verdana" w:hAnsi="Verdana"/>
          <w:color w:val="362E2B"/>
          <w:szCs w:val="21"/>
          <w:shd w:val="clear" w:color="auto" w:fill="FFFFFF"/>
        </w:rPr>
        <w:t>Thread</w:t>
      </w:r>
      <w:r>
        <w:rPr>
          <w:rFonts w:ascii="Verdana" w:hAnsi="Verdana"/>
          <w:color w:val="362E2B"/>
          <w:szCs w:val="21"/>
          <w:shd w:val="clear" w:color="auto" w:fill="FFFFFF"/>
        </w:rPr>
        <w:t>本质上也是实现了</w:t>
      </w:r>
      <w:r>
        <w:rPr>
          <w:rFonts w:ascii="Verdana" w:hAnsi="Verdana"/>
          <w:color w:val="362E2B"/>
          <w:szCs w:val="21"/>
          <w:shd w:val="clear" w:color="auto" w:fill="FFFFFF"/>
        </w:rPr>
        <w:t>Runnable</w:t>
      </w:r>
      <w:r>
        <w:rPr>
          <w:rFonts w:ascii="Verdana" w:hAnsi="Verdana"/>
          <w:color w:val="362E2B"/>
          <w:szCs w:val="21"/>
          <w:shd w:val="clear" w:color="auto" w:fill="FFFFFF"/>
        </w:rPr>
        <w:t>接口的一个实例，它代表一个线程的实例，并且，启动线程的唯一方法就是通过</w:t>
      </w:r>
      <w:r>
        <w:rPr>
          <w:rFonts w:ascii="Verdana" w:hAnsi="Verdana"/>
          <w:color w:val="362E2B"/>
          <w:szCs w:val="21"/>
          <w:shd w:val="clear" w:color="auto" w:fill="FFFFFF"/>
        </w:rPr>
        <w:t>Thread</w:t>
      </w:r>
      <w:r>
        <w:rPr>
          <w:rFonts w:ascii="Verdana" w:hAnsi="Verdana"/>
          <w:color w:val="362E2B"/>
          <w:szCs w:val="21"/>
          <w:shd w:val="clear" w:color="auto" w:fill="FFFFFF"/>
        </w:rPr>
        <w:t>类的</w:t>
      </w:r>
      <w:r>
        <w:rPr>
          <w:rFonts w:ascii="Verdana" w:hAnsi="Verdana"/>
          <w:color w:val="362E2B"/>
          <w:szCs w:val="21"/>
          <w:shd w:val="clear" w:color="auto" w:fill="FFFFFF"/>
        </w:rPr>
        <w:t>start()</w:t>
      </w:r>
      <w:r>
        <w:rPr>
          <w:rFonts w:ascii="Verdana" w:hAnsi="Verdana"/>
          <w:color w:val="362E2B"/>
          <w:szCs w:val="21"/>
          <w:shd w:val="clear" w:color="auto" w:fill="FFFFFF"/>
        </w:rPr>
        <w:t>实例方法。</w:t>
      </w:r>
      <w:r>
        <w:rPr>
          <w:rFonts w:ascii="Verdana" w:hAnsi="Verdana"/>
          <w:color w:val="362E2B"/>
          <w:szCs w:val="21"/>
          <w:shd w:val="clear" w:color="auto" w:fill="FFFFFF"/>
        </w:rPr>
        <w:t>start()</w:t>
      </w:r>
      <w:r>
        <w:rPr>
          <w:rFonts w:ascii="Verdana" w:hAnsi="Verdana"/>
          <w:color w:val="362E2B"/>
          <w:szCs w:val="21"/>
          <w:shd w:val="clear" w:color="auto" w:fill="FFFFFF"/>
        </w:rPr>
        <w:t>方法是一个</w:t>
      </w:r>
      <w:r>
        <w:rPr>
          <w:rFonts w:ascii="Verdana" w:hAnsi="Verdana"/>
          <w:color w:val="362E2B"/>
          <w:szCs w:val="21"/>
          <w:shd w:val="clear" w:color="auto" w:fill="FFFFFF"/>
        </w:rPr>
        <w:t>native</w:t>
      </w:r>
      <w:r>
        <w:rPr>
          <w:rFonts w:ascii="Verdana" w:hAnsi="Verdana"/>
          <w:color w:val="362E2B"/>
          <w:szCs w:val="21"/>
          <w:shd w:val="clear" w:color="auto" w:fill="FFFFFF"/>
        </w:rPr>
        <w:t>方法，它将启动一个新线程，并执行</w:t>
      </w:r>
      <w:r>
        <w:rPr>
          <w:rFonts w:ascii="Verdana" w:hAnsi="Verdana"/>
          <w:color w:val="362E2B"/>
          <w:szCs w:val="21"/>
          <w:shd w:val="clear" w:color="auto" w:fill="FFFFFF"/>
        </w:rPr>
        <w:t>run()</w:t>
      </w:r>
      <w:r>
        <w:rPr>
          <w:rFonts w:ascii="Verdana" w:hAnsi="Verdana"/>
          <w:color w:val="362E2B"/>
          <w:szCs w:val="21"/>
          <w:shd w:val="clear" w:color="auto" w:fill="FFFFFF"/>
        </w:rPr>
        <w:t>方法。这种方式实现多线程很简单，通过自己的类直接</w:t>
      </w:r>
      <w:r>
        <w:rPr>
          <w:rFonts w:ascii="Verdana" w:hAnsi="Verdana"/>
          <w:color w:val="362E2B"/>
          <w:szCs w:val="21"/>
          <w:shd w:val="clear" w:color="auto" w:fill="FFFFFF"/>
        </w:rPr>
        <w:t>extend Thread</w:t>
      </w:r>
      <w:r>
        <w:rPr>
          <w:rFonts w:ascii="Verdana" w:hAnsi="Verdana"/>
          <w:color w:val="362E2B"/>
          <w:szCs w:val="21"/>
          <w:shd w:val="clear" w:color="auto" w:fill="FFFFFF"/>
        </w:rPr>
        <w:t>，并复写</w:t>
      </w:r>
      <w:r>
        <w:rPr>
          <w:rFonts w:ascii="Verdana" w:hAnsi="Verdana"/>
          <w:color w:val="362E2B"/>
          <w:szCs w:val="21"/>
          <w:shd w:val="clear" w:color="auto" w:fill="FFFFFF"/>
        </w:rPr>
        <w:t>run()</w:t>
      </w:r>
      <w:r>
        <w:rPr>
          <w:rFonts w:ascii="Verdana" w:hAnsi="Verdana"/>
          <w:color w:val="362E2B"/>
          <w:szCs w:val="21"/>
          <w:shd w:val="clear" w:color="auto" w:fill="FFFFFF"/>
        </w:rPr>
        <w:t>方法，就可以启动新线程并执行自己定义的</w:t>
      </w:r>
      <w:r>
        <w:rPr>
          <w:rFonts w:ascii="Verdana" w:hAnsi="Verdana"/>
          <w:color w:val="362E2B"/>
          <w:szCs w:val="21"/>
          <w:shd w:val="clear" w:color="auto" w:fill="FFFFFF"/>
        </w:rPr>
        <w:t>run()</w:t>
      </w:r>
      <w:r>
        <w:rPr>
          <w:rFonts w:ascii="Verdana" w:hAnsi="Verdana"/>
          <w:color w:val="362E2B"/>
          <w:szCs w:val="21"/>
          <w:shd w:val="clear" w:color="auto" w:fill="FFFFFF"/>
        </w:rPr>
        <w:t>方法。例如：</w:t>
      </w:r>
      <w:r>
        <w:rPr>
          <w:rFonts w:ascii="Verdana" w:hAnsi="Verdana"/>
          <w:color w:val="362E2B"/>
          <w:szCs w:val="21"/>
        </w:rPr>
        <w:br/>
      </w:r>
      <w:r>
        <w:rPr>
          <w:rFonts w:ascii="Verdana" w:hAnsi="Verdana"/>
          <w:color w:val="362E2B"/>
          <w:szCs w:val="21"/>
          <w:shd w:val="clear" w:color="auto" w:fill="FFFFFF"/>
        </w:rPr>
        <w:t>public class MyThread extends Thread {</w:t>
      </w:r>
      <w:r>
        <w:rPr>
          <w:rFonts w:ascii="Verdana" w:hAnsi="Verdana"/>
          <w:color w:val="362E2B"/>
          <w:szCs w:val="21"/>
        </w:rPr>
        <w:br/>
      </w:r>
      <w:r>
        <w:rPr>
          <w:rFonts w:ascii="Verdana" w:hAnsi="Verdana"/>
          <w:color w:val="362E2B"/>
          <w:szCs w:val="21"/>
          <w:shd w:val="clear" w:color="auto" w:fill="FFFFFF"/>
        </w:rPr>
        <w:t xml:space="preserve">　　</w:t>
      </w:r>
      <w:r>
        <w:rPr>
          <w:rFonts w:ascii="Verdana" w:hAnsi="Verdana"/>
          <w:color w:val="362E2B"/>
          <w:szCs w:val="21"/>
          <w:shd w:val="clear" w:color="auto" w:fill="FFFFFF"/>
        </w:rPr>
        <w:t>public void run() {</w:t>
      </w:r>
      <w:r>
        <w:rPr>
          <w:rFonts w:ascii="Verdana" w:hAnsi="Verdana"/>
          <w:color w:val="362E2B"/>
          <w:szCs w:val="21"/>
        </w:rPr>
        <w:br/>
      </w:r>
      <w:r>
        <w:rPr>
          <w:rFonts w:ascii="Verdana" w:hAnsi="Verdana"/>
          <w:color w:val="362E2B"/>
          <w:szCs w:val="21"/>
          <w:shd w:val="clear" w:color="auto" w:fill="FFFFFF"/>
        </w:rPr>
        <w:t xml:space="preserve">　　</w:t>
      </w:r>
      <w:r>
        <w:rPr>
          <w:rFonts w:ascii="Verdana" w:hAnsi="Verdana"/>
          <w:color w:val="362E2B"/>
          <w:szCs w:val="21"/>
          <w:shd w:val="clear" w:color="auto" w:fill="FFFFFF"/>
        </w:rPr>
        <w:t xml:space="preserve"> System.out.println("MyThread.run()");</w:t>
      </w:r>
      <w:r>
        <w:rPr>
          <w:rFonts w:ascii="Verdana" w:hAnsi="Verdana"/>
          <w:color w:val="362E2B"/>
          <w:szCs w:val="21"/>
        </w:rPr>
        <w:br/>
      </w:r>
      <w:r>
        <w:rPr>
          <w:rFonts w:ascii="Verdana" w:hAnsi="Verdana"/>
          <w:color w:val="362E2B"/>
          <w:szCs w:val="21"/>
          <w:shd w:val="clear" w:color="auto" w:fill="FFFFFF"/>
        </w:rPr>
        <w:t xml:space="preserve">　　</w:t>
      </w:r>
      <w:r>
        <w:rPr>
          <w:rFonts w:ascii="Verdana" w:hAnsi="Verdana"/>
          <w:color w:val="362E2B"/>
          <w:szCs w:val="21"/>
          <w:shd w:val="clear" w:color="auto" w:fill="FFFFFF"/>
        </w:rPr>
        <w:t>}</w:t>
      </w:r>
      <w:r>
        <w:rPr>
          <w:rFonts w:ascii="Verdana" w:hAnsi="Verdana"/>
          <w:color w:val="362E2B"/>
          <w:szCs w:val="21"/>
        </w:rPr>
        <w:br/>
      </w:r>
      <w:r>
        <w:rPr>
          <w:rFonts w:ascii="Verdana" w:hAnsi="Verdana"/>
          <w:color w:val="362E2B"/>
          <w:szCs w:val="21"/>
          <w:shd w:val="clear" w:color="auto" w:fill="FFFFFF"/>
        </w:rPr>
        <w:t>}</w:t>
      </w:r>
      <w:r>
        <w:rPr>
          <w:rFonts w:ascii="Verdana" w:hAnsi="Verdana"/>
          <w:color w:val="362E2B"/>
          <w:szCs w:val="21"/>
        </w:rPr>
        <w:br/>
      </w:r>
      <w:r>
        <w:rPr>
          <w:rFonts w:ascii="Verdana" w:hAnsi="Verdana"/>
          <w:color w:val="362E2B"/>
          <w:szCs w:val="21"/>
          <w:shd w:val="clear" w:color="auto" w:fill="FFFFFF"/>
        </w:rPr>
        <w:t>在合适的地方启动线程如下：</w:t>
      </w:r>
      <w:r>
        <w:rPr>
          <w:rFonts w:ascii="Verdana" w:hAnsi="Verdana"/>
          <w:color w:val="362E2B"/>
          <w:szCs w:val="21"/>
        </w:rPr>
        <w:br/>
      </w:r>
      <w:r>
        <w:rPr>
          <w:rFonts w:ascii="Verdana" w:hAnsi="Verdana"/>
          <w:color w:val="362E2B"/>
          <w:szCs w:val="21"/>
          <w:shd w:val="clear" w:color="auto" w:fill="FFFFFF"/>
        </w:rPr>
        <w:t>MyThread myThread1 = new MyThread();</w:t>
      </w:r>
      <w:r>
        <w:rPr>
          <w:rFonts w:ascii="Verdana" w:hAnsi="Verdana"/>
          <w:color w:val="362E2B"/>
          <w:szCs w:val="21"/>
        </w:rPr>
        <w:br/>
      </w:r>
      <w:r>
        <w:rPr>
          <w:rFonts w:ascii="Verdana" w:hAnsi="Verdana"/>
          <w:color w:val="362E2B"/>
          <w:szCs w:val="21"/>
          <w:shd w:val="clear" w:color="auto" w:fill="FFFFFF"/>
        </w:rPr>
        <w:t>MyThread myThread2 = new MyThread();</w:t>
      </w:r>
      <w:r>
        <w:rPr>
          <w:rFonts w:ascii="Verdana" w:hAnsi="Verdana"/>
          <w:color w:val="362E2B"/>
          <w:szCs w:val="21"/>
        </w:rPr>
        <w:br/>
      </w:r>
      <w:r>
        <w:rPr>
          <w:rFonts w:ascii="Verdana" w:hAnsi="Verdana"/>
          <w:color w:val="362E2B"/>
          <w:szCs w:val="21"/>
          <w:shd w:val="clear" w:color="auto" w:fill="FFFFFF"/>
        </w:rPr>
        <w:t>myThread1.start();</w:t>
      </w:r>
      <w:r>
        <w:rPr>
          <w:rFonts w:ascii="Verdana" w:hAnsi="Verdana"/>
          <w:color w:val="362E2B"/>
          <w:szCs w:val="21"/>
        </w:rPr>
        <w:br/>
      </w:r>
      <w:r>
        <w:rPr>
          <w:rFonts w:ascii="Verdana" w:hAnsi="Verdana"/>
          <w:color w:val="362E2B"/>
          <w:szCs w:val="21"/>
          <w:shd w:val="clear" w:color="auto" w:fill="FFFFFF"/>
        </w:rPr>
        <w:t>myThread2.start();</w:t>
      </w:r>
    </w:p>
    <w:p w:rsidR="00DF2605" w:rsidRDefault="00DF2605" w:rsidP="00DF2605">
      <w:pPr>
        <w:pStyle w:val="3"/>
      </w:pPr>
      <w:r>
        <w:rPr>
          <w:rFonts w:hint="eastAsia"/>
        </w:rPr>
        <w:t>实现</w:t>
      </w:r>
      <w:r>
        <w:rPr>
          <w:rFonts w:hint="eastAsia"/>
        </w:rPr>
        <w:t>Runnable</w:t>
      </w:r>
      <w:r>
        <w:rPr>
          <w:rFonts w:hint="eastAsia"/>
        </w:rPr>
        <w:t>接口</w:t>
      </w:r>
    </w:p>
    <w:p w:rsidR="00DF2605" w:rsidRDefault="00DF2605" w:rsidP="00DF2605">
      <w:r>
        <w:rPr>
          <w:rFonts w:ascii="Verdana" w:hAnsi="Verdana"/>
          <w:color w:val="362E2B"/>
          <w:szCs w:val="21"/>
          <w:shd w:val="clear" w:color="auto" w:fill="FFFFFF"/>
        </w:rPr>
        <w:t>public class MyThread extends OtherClass implements Runnable {</w:t>
      </w:r>
      <w:r>
        <w:rPr>
          <w:rFonts w:ascii="Verdana" w:hAnsi="Verdana"/>
          <w:color w:val="362E2B"/>
          <w:szCs w:val="21"/>
        </w:rPr>
        <w:br/>
      </w:r>
      <w:r>
        <w:rPr>
          <w:rFonts w:ascii="Verdana" w:hAnsi="Verdana"/>
          <w:color w:val="362E2B"/>
          <w:szCs w:val="21"/>
          <w:shd w:val="clear" w:color="auto" w:fill="FFFFFF"/>
        </w:rPr>
        <w:t xml:space="preserve">　　</w:t>
      </w:r>
      <w:r>
        <w:rPr>
          <w:rFonts w:ascii="Verdana" w:hAnsi="Verdana"/>
          <w:color w:val="362E2B"/>
          <w:szCs w:val="21"/>
          <w:shd w:val="clear" w:color="auto" w:fill="FFFFFF"/>
        </w:rPr>
        <w:t>public void run() {</w:t>
      </w:r>
      <w:r>
        <w:rPr>
          <w:rFonts w:ascii="Verdana" w:hAnsi="Verdana"/>
          <w:color w:val="362E2B"/>
          <w:szCs w:val="21"/>
        </w:rPr>
        <w:br/>
      </w:r>
      <w:r>
        <w:rPr>
          <w:rFonts w:ascii="Verdana" w:hAnsi="Verdana"/>
          <w:color w:val="362E2B"/>
          <w:szCs w:val="21"/>
          <w:shd w:val="clear" w:color="auto" w:fill="FFFFFF"/>
        </w:rPr>
        <w:t xml:space="preserve">　　</w:t>
      </w:r>
      <w:r>
        <w:rPr>
          <w:rFonts w:ascii="Verdana" w:hAnsi="Verdana"/>
          <w:color w:val="362E2B"/>
          <w:szCs w:val="21"/>
          <w:shd w:val="clear" w:color="auto" w:fill="FFFFFF"/>
        </w:rPr>
        <w:t xml:space="preserve"> System.out.println("MyThread.run()");</w:t>
      </w:r>
      <w:r>
        <w:rPr>
          <w:rFonts w:ascii="Verdana" w:hAnsi="Verdana"/>
          <w:color w:val="362E2B"/>
          <w:szCs w:val="21"/>
        </w:rPr>
        <w:br/>
      </w:r>
      <w:r>
        <w:rPr>
          <w:rFonts w:ascii="Verdana" w:hAnsi="Verdana"/>
          <w:color w:val="362E2B"/>
          <w:szCs w:val="21"/>
          <w:shd w:val="clear" w:color="auto" w:fill="FFFFFF"/>
        </w:rPr>
        <w:lastRenderedPageBreak/>
        <w:t xml:space="preserve">　　</w:t>
      </w:r>
      <w:r>
        <w:rPr>
          <w:rFonts w:ascii="Verdana" w:hAnsi="Verdana"/>
          <w:color w:val="362E2B"/>
          <w:szCs w:val="21"/>
          <w:shd w:val="clear" w:color="auto" w:fill="FFFFFF"/>
        </w:rPr>
        <w:t>}</w:t>
      </w:r>
      <w:r>
        <w:rPr>
          <w:rFonts w:ascii="Verdana" w:hAnsi="Verdana"/>
          <w:color w:val="362E2B"/>
          <w:szCs w:val="21"/>
        </w:rPr>
        <w:br/>
      </w:r>
      <w:r>
        <w:rPr>
          <w:rFonts w:ascii="Verdana" w:hAnsi="Verdana"/>
          <w:color w:val="362E2B"/>
          <w:szCs w:val="21"/>
          <w:shd w:val="clear" w:color="auto" w:fill="FFFFFF"/>
        </w:rPr>
        <w:t>}</w:t>
      </w:r>
    </w:p>
    <w:p w:rsidR="00DF2605" w:rsidRDefault="00DF2605" w:rsidP="00DF2605">
      <w:r>
        <w:rPr>
          <w:rFonts w:hint="eastAsia"/>
        </w:rPr>
        <w:t>实现</w:t>
      </w:r>
      <w:r>
        <w:rPr>
          <w:rFonts w:hint="eastAsia"/>
        </w:rPr>
        <w:t>Runnable</w:t>
      </w:r>
      <w:r>
        <w:rPr>
          <w:rFonts w:hint="eastAsia"/>
        </w:rPr>
        <w:t>接口，重写</w:t>
      </w:r>
      <w:r>
        <w:rPr>
          <w:rFonts w:hint="eastAsia"/>
        </w:rPr>
        <w:t>run</w:t>
      </w:r>
      <w:r>
        <w:rPr>
          <w:rFonts w:hint="eastAsia"/>
        </w:rPr>
        <w:t>方法。</w:t>
      </w:r>
    </w:p>
    <w:p w:rsidR="00DF2605" w:rsidRDefault="00DF2605" w:rsidP="00DF2605">
      <w:r w:rsidRPr="00F24766">
        <w:t>如果自己的类已经</w:t>
      </w:r>
      <w:r w:rsidRPr="00F24766">
        <w:t>extends</w:t>
      </w:r>
      <w:r w:rsidRPr="00F24766">
        <w:t>另一个类，就无法直接</w:t>
      </w:r>
      <w:r w:rsidRPr="00F24766">
        <w:t>extends Thread</w:t>
      </w:r>
      <w:r w:rsidRPr="00F24766">
        <w:t>，此时，必须实现一个</w:t>
      </w:r>
      <w:r w:rsidRPr="00F24766">
        <w:t>Runnable</w:t>
      </w:r>
      <w:r>
        <w:t>接口</w:t>
      </w:r>
      <w:r>
        <w:rPr>
          <w:rFonts w:hint="eastAsia"/>
        </w:rPr>
        <w:t>。</w:t>
      </w:r>
    </w:p>
    <w:p w:rsidR="00DF2605" w:rsidRDefault="00DF2605" w:rsidP="00DF2605">
      <w:r>
        <w:rPr>
          <w:rFonts w:hint="eastAsia"/>
        </w:rPr>
        <w:t>在</w:t>
      </w:r>
      <w:r>
        <w:rPr>
          <w:rFonts w:hint="eastAsia"/>
        </w:rPr>
        <w:t>main</w:t>
      </w:r>
      <w:r>
        <w:rPr>
          <w:rFonts w:hint="eastAsia"/>
        </w:rPr>
        <w:t>函数中，</w:t>
      </w:r>
      <w:r>
        <w:rPr>
          <w:rFonts w:hint="eastAsia"/>
        </w:rPr>
        <w:t>new</w:t>
      </w:r>
      <w:r>
        <w:rPr>
          <w:rFonts w:hint="eastAsia"/>
        </w:rPr>
        <w:t>一个</w:t>
      </w:r>
      <w:r>
        <w:rPr>
          <w:rFonts w:hint="eastAsia"/>
        </w:rPr>
        <w:t>Thread</w:t>
      </w:r>
      <w:r>
        <w:rPr>
          <w:rFonts w:hint="eastAsia"/>
        </w:rPr>
        <w:t>对象，然后把</w:t>
      </w:r>
      <w:r>
        <w:rPr>
          <w:rFonts w:hint="eastAsia"/>
        </w:rPr>
        <w:t>Runnable</w:t>
      </w:r>
      <w:r>
        <w:rPr>
          <w:rFonts w:hint="eastAsia"/>
        </w:rPr>
        <w:t>对象作为参数传递给</w:t>
      </w:r>
      <w:r>
        <w:rPr>
          <w:rFonts w:hint="eastAsia"/>
        </w:rPr>
        <w:t>Thread</w:t>
      </w:r>
      <w:r>
        <w:rPr>
          <w:rFonts w:hint="eastAsia"/>
        </w:rPr>
        <w:t>，同一个</w:t>
      </w:r>
      <w:r>
        <w:rPr>
          <w:rFonts w:hint="eastAsia"/>
        </w:rPr>
        <w:t>Runnable</w:t>
      </w:r>
      <w:r>
        <w:rPr>
          <w:rFonts w:hint="eastAsia"/>
        </w:rPr>
        <w:t>对象可以作为多个线程的参数进行传递，且这些线程共享</w:t>
      </w:r>
      <w:r>
        <w:rPr>
          <w:rFonts w:hint="eastAsia"/>
        </w:rPr>
        <w:t>Runnable</w:t>
      </w:r>
      <w:r>
        <w:rPr>
          <w:rFonts w:hint="eastAsia"/>
        </w:rPr>
        <w:t>对象的实例变量。</w:t>
      </w:r>
    </w:p>
    <w:p w:rsidR="00DF2605" w:rsidRDefault="00DF2605" w:rsidP="00DF2605">
      <w:pPr>
        <w:rPr>
          <w:rFonts w:ascii="Verdana" w:hAnsi="Verdana"/>
          <w:color w:val="362E2B"/>
          <w:szCs w:val="21"/>
          <w:shd w:val="clear" w:color="auto" w:fill="FFFFFF"/>
        </w:rPr>
      </w:pPr>
      <w:r>
        <w:rPr>
          <w:rFonts w:ascii="Verdana" w:hAnsi="Verdana"/>
          <w:color w:val="362E2B"/>
          <w:szCs w:val="21"/>
          <w:shd w:val="clear" w:color="auto" w:fill="FFFFFF"/>
        </w:rPr>
        <w:t>MyThread myThread = new MyThread();</w:t>
      </w:r>
      <w:r>
        <w:rPr>
          <w:rFonts w:ascii="Verdana" w:hAnsi="Verdana"/>
          <w:color w:val="362E2B"/>
          <w:szCs w:val="21"/>
        </w:rPr>
        <w:br/>
      </w:r>
      <w:r>
        <w:rPr>
          <w:rFonts w:ascii="Verdana" w:hAnsi="Verdana"/>
          <w:color w:val="362E2B"/>
          <w:szCs w:val="21"/>
          <w:shd w:val="clear" w:color="auto" w:fill="FFFFFF"/>
        </w:rPr>
        <w:t>Thread thread = new Thread(myThread);</w:t>
      </w:r>
      <w:r>
        <w:rPr>
          <w:rFonts w:ascii="Verdana" w:hAnsi="Verdana"/>
          <w:color w:val="362E2B"/>
          <w:szCs w:val="21"/>
        </w:rPr>
        <w:br/>
      </w:r>
      <w:r>
        <w:rPr>
          <w:rFonts w:ascii="Verdana" w:hAnsi="Verdana"/>
          <w:color w:val="362E2B"/>
          <w:szCs w:val="21"/>
          <w:shd w:val="clear" w:color="auto" w:fill="FFFFFF"/>
        </w:rPr>
        <w:t>thread.start();</w:t>
      </w:r>
    </w:p>
    <w:p w:rsidR="00DF2605" w:rsidRPr="00D56BB7" w:rsidRDefault="00DF2605" w:rsidP="00DF2605">
      <w:r>
        <w:rPr>
          <w:rFonts w:ascii="Verdana" w:hAnsi="Verdana"/>
          <w:color w:val="362E2B"/>
          <w:szCs w:val="21"/>
          <w:shd w:val="clear" w:color="auto" w:fill="FFFFFF"/>
        </w:rPr>
        <w:t>事实上，当传入一个</w:t>
      </w:r>
      <w:r>
        <w:rPr>
          <w:rFonts w:ascii="Verdana" w:hAnsi="Verdana"/>
          <w:color w:val="362E2B"/>
          <w:szCs w:val="21"/>
          <w:shd w:val="clear" w:color="auto" w:fill="FFFFFF"/>
        </w:rPr>
        <w:t>Runnable target</w:t>
      </w:r>
      <w:r>
        <w:rPr>
          <w:rFonts w:ascii="Verdana" w:hAnsi="Verdana"/>
          <w:color w:val="362E2B"/>
          <w:szCs w:val="21"/>
          <w:shd w:val="clear" w:color="auto" w:fill="FFFFFF"/>
        </w:rPr>
        <w:t>参数给</w:t>
      </w:r>
      <w:r>
        <w:rPr>
          <w:rFonts w:ascii="Verdana" w:hAnsi="Verdana"/>
          <w:color w:val="362E2B"/>
          <w:szCs w:val="21"/>
          <w:shd w:val="clear" w:color="auto" w:fill="FFFFFF"/>
        </w:rPr>
        <w:t>Thread</w:t>
      </w:r>
      <w:r>
        <w:rPr>
          <w:rFonts w:ascii="Verdana" w:hAnsi="Verdana"/>
          <w:color w:val="362E2B"/>
          <w:szCs w:val="21"/>
          <w:shd w:val="clear" w:color="auto" w:fill="FFFFFF"/>
        </w:rPr>
        <w:t>后，</w:t>
      </w:r>
      <w:r>
        <w:rPr>
          <w:rFonts w:ascii="Verdana" w:hAnsi="Verdana"/>
          <w:color w:val="362E2B"/>
          <w:szCs w:val="21"/>
          <w:shd w:val="clear" w:color="auto" w:fill="FFFFFF"/>
        </w:rPr>
        <w:t>Thread</w:t>
      </w:r>
      <w:r>
        <w:rPr>
          <w:rFonts w:ascii="Verdana" w:hAnsi="Verdana"/>
          <w:color w:val="362E2B"/>
          <w:szCs w:val="21"/>
          <w:shd w:val="clear" w:color="auto" w:fill="FFFFFF"/>
        </w:rPr>
        <w:t>的</w:t>
      </w:r>
      <w:r>
        <w:rPr>
          <w:rFonts w:ascii="Verdana" w:hAnsi="Verdana"/>
          <w:color w:val="362E2B"/>
          <w:szCs w:val="21"/>
          <w:shd w:val="clear" w:color="auto" w:fill="FFFFFF"/>
        </w:rPr>
        <w:t>run()</w:t>
      </w:r>
      <w:r>
        <w:rPr>
          <w:rFonts w:ascii="Verdana" w:hAnsi="Verdana"/>
          <w:color w:val="362E2B"/>
          <w:szCs w:val="21"/>
          <w:shd w:val="clear" w:color="auto" w:fill="FFFFFF"/>
        </w:rPr>
        <w:t>方法就会调用</w:t>
      </w:r>
      <w:r>
        <w:rPr>
          <w:rFonts w:ascii="Verdana" w:hAnsi="Verdana"/>
          <w:color w:val="362E2B"/>
          <w:szCs w:val="21"/>
          <w:shd w:val="clear" w:color="auto" w:fill="FFFFFF"/>
        </w:rPr>
        <w:t>target.run()</w:t>
      </w:r>
      <w:r>
        <w:rPr>
          <w:rFonts w:ascii="Verdana" w:hAnsi="Verdana"/>
          <w:color w:val="362E2B"/>
          <w:szCs w:val="21"/>
          <w:shd w:val="clear" w:color="auto" w:fill="FFFFFF"/>
        </w:rPr>
        <w:t>，参考</w:t>
      </w:r>
      <w:r>
        <w:rPr>
          <w:rFonts w:ascii="Verdana" w:hAnsi="Verdana"/>
          <w:color w:val="362E2B"/>
          <w:szCs w:val="21"/>
          <w:shd w:val="clear" w:color="auto" w:fill="FFFFFF"/>
        </w:rPr>
        <w:t>JDK</w:t>
      </w:r>
      <w:r>
        <w:rPr>
          <w:rFonts w:ascii="Verdana" w:hAnsi="Verdana"/>
          <w:color w:val="362E2B"/>
          <w:szCs w:val="21"/>
          <w:shd w:val="clear" w:color="auto" w:fill="FFFFFF"/>
        </w:rPr>
        <w:t>源代码：</w:t>
      </w:r>
      <w:r>
        <w:rPr>
          <w:rFonts w:ascii="Verdana" w:hAnsi="Verdana"/>
          <w:color w:val="362E2B"/>
          <w:szCs w:val="21"/>
        </w:rPr>
        <w:br/>
      </w:r>
      <w:r>
        <w:rPr>
          <w:rFonts w:ascii="Verdana" w:hAnsi="Verdana"/>
          <w:color w:val="362E2B"/>
          <w:szCs w:val="21"/>
          <w:shd w:val="clear" w:color="auto" w:fill="FFFFFF"/>
        </w:rPr>
        <w:t>public void run() {</w:t>
      </w:r>
      <w:r>
        <w:rPr>
          <w:rFonts w:ascii="Verdana" w:hAnsi="Verdana"/>
          <w:color w:val="362E2B"/>
          <w:szCs w:val="21"/>
        </w:rPr>
        <w:br/>
      </w:r>
      <w:r>
        <w:rPr>
          <w:rFonts w:ascii="Verdana" w:hAnsi="Verdana"/>
          <w:color w:val="362E2B"/>
          <w:szCs w:val="21"/>
          <w:shd w:val="clear" w:color="auto" w:fill="FFFFFF"/>
        </w:rPr>
        <w:t xml:space="preserve">　　</w:t>
      </w:r>
      <w:r>
        <w:rPr>
          <w:rFonts w:ascii="Verdana" w:hAnsi="Verdana"/>
          <w:color w:val="362E2B"/>
          <w:szCs w:val="21"/>
          <w:shd w:val="clear" w:color="auto" w:fill="FFFFFF"/>
        </w:rPr>
        <w:t>if (target != null) {</w:t>
      </w:r>
      <w:r>
        <w:rPr>
          <w:rFonts w:ascii="Verdana" w:hAnsi="Verdana"/>
          <w:color w:val="362E2B"/>
          <w:szCs w:val="21"/>
        </w:rPr>
        <w:br/>
      </w:r>
      <w:r>
        <w:rPr>
          <w:rFonts w:ascii="Verdana" w:hAnsi="Verdana"/>
          <w:color w:val="362E2B"/>
          <w:szCs w:val="21"/>
          <w:shd w:val="clear" w:color="auto" w:fill="FFFFFF"/>
        </w:rPr>
        <w:t xml:space="preserve">　　</w:t>
      </w:r>
      <w:r>
        <w:rPr>
          <w:rFonts w:ascii="Verdana" w:hAnsi="Verdana"/>
          <w:color w:val="362E2B"/>
          <w:szCs w:val="21"/>
          <w:shd w:val="clear" w:color="auto" w:fill="FFFFFF"/>
        </w:rPr>
        <w:t xml:space="preserve"> target.run();</w:t>
      </w:r>
      <w:r>
        <w:rPr>
          <w:rFonts w:ascii="Verdana" w:hAnsi="Verdana"/>
          <w:color w:val="362E2B"/>
          <w:szCs w:val="21"/>
        </w:rPr>
        <w:br/>
      </w:r>
      <w:r>
        <w:rPr>
          <w:rFonts w:ascii="Verdana" w:hAnsi="Verdana"/>
          <w:color w:val="362E2B"/>
          <w:szCs w:val="21"/>
          <w:shd w:val="clear" w:color="auto" w:fill="FFFFFF"/>
        </w:rPr>
        <w:t xml:space="preserve">　　</w:t>
      </w:r>
      <w:r>
        <w:rPr>
          <w:rFonts w:ascii="Verdana" w:hAnsi="Verdana"/>
          <w:color w:val="362E2B"/>
          <w:szCs w:val="21"/>
          <w:shd w:val="clear" w:color="auto" w:fill="FFFFFF"/>
        </w:rPr>
        <w:t>}</w:t>
      </w:r>
      <w:r>
        <w:rPr>
          <w:rFonts w:ascii="Verdana" w:hAnsi="Verdana"/>
          <w:color w:val="362E2B"/>
          <w:szCs w:val="21"/>
        </w:rPr>
        <w:br/>
      </w:r>
      <w:r>
        <w:rPr>
          <w:rFonts w:ascii="Verdana" w:hAnsi="Verdana"/>
          <w:color w:val="362E2B"/>
          <w:szCs w:val="21"/>
          <w:shd w:val="clear" w:color="auto" w:fill="FFFFFF"/>
        </w:rPr>
        <w:t>}s</w:t>
      </w:r>
    </w:p>
    <w:p w:rsidR="00DF2605" w:rsidRPr="007D4F9E" w:rsidRDefault="00DF2605" w:rsidP="00DF2605">
      <w:pPr>
        <w:pStyle w:val="3"/>
      </w:pPr>
      <w:r>
        <w:rPr>
          <w:rFonts w:hint="eastAsia"/>
        </w:rPr>
        <w:t>实现</w:t>
      </w:r>
      <w:r>
        <w:rPr>
          <w:rFonts w:hint="eastAsia"/>
        </w:rPr>
        <w:t>Callable</w:t>
      </w:r>
      <w:r>
        <w:rPr>
          <w:rFonts w:hint="eastAsia"/>
        </w:rPr>
        <w:t>接口</w:t>
      </w:r>
    </w:p>
    <w:p w:rsidR="00DF2605" w:rsidRDefault="00DF2605" w:rsidP="00DF2605">
      <w:pPr>
        <w:pStyle w:val="a7"/>
        <w:shd w:val="clear" w:color="auto" w:fill="FFFFFF"/>
        <w:spacing w:before="150" w:beforeAutospacing="0" w:after="150" w:afterAutospacing="0" w:line="378" w:lineRule="atLeast"/>
        <w:rPr>
          <w:rFonts w:ascii="Verdana" w:hAnsi="Verdana"/>
          <w:color w:val="362E2B"/>
          <w:sz w:val="21"/>
          <w:szCs w:val="21"/>
        </w:rPr>
      </w:pPr>
      <w:r>
        <w:rPr>
          <w:rFonts w:ascii="Verdana" w:hAnsi="Verdana"/>
          <w:color w:val="362E2B"/>
          <w:sz w:val="21"/>
          <w:szCs w:val="21"/>
        </w:rPr>
        <w:t>ExecutorService</w:t>
      </w:r>
      <w:r>
        <w:rPr>
          <w:rFonts w:ascii="Verdana" w:hAnsi="Verdana"/>
          <w:color w:val="362E2B"/>
          <w:sz w:val="21"/>
          <w:szCs w:val="21"/>
        </w:rPr>
        <w:t>、</w:t>
      </w:r>
      <w:r>
        <w:rPr>
          <w:rFonts w:ascii="Verdana" w:hAnsi="Verdana"/>
          <w:color w:val="362E2B"/>
          <w:sz w:val="21"/>
          <w:szCs w:val="21"/>
        </w:rPr>
        <w:t>Callable</w:t>
      </w:r>
      <w:r>
        <w:rPr>
          <w:rFonts w:ascii="Verdana" w:hAnsi="Verdana"/>
          <w:color w:val="362E2B"/>
          <w:sz w:val="21"/>
          <w:szCs w:val="21"/>
        </w:rPr>
        <w:t>、</w:t>
      </w:r>
      <w:r>
        <w:rPr>
          <w:rFonts w:ascii="Verdana" w:hAnsi="Verdana"/>
          <w:color w:val="362E2B"/>
          <w:sz w:val="21"/>
          <w:szCs w:val="21"/>
        </w:rPr>
        <w:t>Future</w:t>
      </w:r>
      <w:r>
        <w:rPr>
          <w:rFonts w:ascii="Verdana" w:hAnsi="Verdana"/>
          <w:color w:val="362E2B"/>
          <w:sz w:val="21"/>
          <w:szCs w:val="21"/>
        </w:rPr>
        <w:t>这个对象实际上都是属于</w:t>
      </w:r>
      <w:r>
        <w:rPr>
          <w:rFonts w:ascii="Verdana" w:hAnsi="Verdana"/>
          <w:color w:val="362E2B"/>
          <w:sz w:val="21"/>
          <w:szCs w:val="21"/>
        </w:rPr>
        <w:t>Executor</w:t>
      </w:r>
      <w:r>
        <w:rPr>
          <w:rFonts w:ascii="Verdana" w:hAnsi="Verdana"/>
          <w:color w:val="362E2B"/>
          <w:sz w:val="21"/>
          <w:szCs w:val="21"/>
        </w:rPr>
        <w:t>框架中的功能类。想要详细了解</w:t>
      </w:r>
      <w:r>
        <w:rPr>
          <w:rFonts w:ascii="Verdana" w:hAnsi="Verdana"/>
          <w:color w:val="362E2B"/>
          <w:sz w:val="21"/>
          <w:szCs w:val="21"/>
        </w:rPr>
        <w:t>Executor</w:t>
      </w:r>
      <w:r>
        <w:rPr>
          <w:rFonts w:ascii="Verdana" w:hAnsi="Verdana"/>
          <w:color w:val="362E2B"/>
          <w:sz w:val="21"/>
          <w:szCs w:val="21"/>
        </w:rPr>
        <w:t>框架的可以访问</w:t>
      </w:r>
      <w:r w:rsidRPr="002E1304">
        <w:rPr>
          <w:rFonts w:ascii="Verdana" w:hAnsi="Verdana"/>
          <w:color w:val="362E2B"/>
          <w:sz w:val="21"/>
          <w:szCs w:val="21"/>
        </w:rPr>
        <w:t>http://www.javaeye.com/topic/366591</w:t>
      </w:r>
      <w:r>
        <w:rPr>
          <w:rFonts w:ascii="Verdana" w:hAnsi="Verdana"/>
          <w:color w:val="362E2B"/>
          <w:sz w:val="21"/>
          <w:szCs w:val="21"/>
        </w:rPr>
        <w:t> </w:t>
      </w:r>
      <w:r>
        <w:rPr>
          <w:rFonts w:ascii="Verdana" w:hAnsi="Verdana"/>
          <w:color w:val="362E2B"/>
          <w:sz w:val="21"/>
          <w:szCs w:val="21"/>
        </w:rPr>
        <w:t>，这里面对该框架做了很详细的解释。返回结果的线程是在</w:t>
      </w:r>
      <w:r>
        <w:rPr>
          <w:rFonts w:ascii="Verdana" w:hAnsi="Verdana"/>
          <w:color w:val="362E2B"/>
          <w:sz w:val="21"/>
          <w:szCs w:val="21"/>
        </w:rPr>
        <w:t>JDK1.5</w:t>
      </w:r>
      <w:r>
        <w:rPr>
          <w:rFonts w:ascii="Verdana" w:hAnsi="Verdana"/>
          <w:color w:val="362E2B"/>
          <w:sz w:val="21"/>
          <w:szCs w:val="21"/>
        </w:rPr>
        <w:t>中引入的新特征，确实很实用，有了这种特征我就不需要再为了得到返回值而大费周折了，而且即便实现了也可能漏洞百出。</w:t>
      </w:r>
    </w:p>
    <w:p w:rsidR="00DF2605" w:rsidRDefault="00DF2605" w:rsidP="00DF2605">
      <w:pPr>
        <w:pStyle w:val="a7"/>
        <w:shd w:val="clear" w:color="auto" w:fill="FFFFFF"/>
        <w:rPr>
          <w:rFonts w:ascii="Arial" w:hAnsi="Arial" w:cs="Arial"/>
          <w:color w:val="362E2B"/>
          <w:sz w:val="21"/>
          <w:szCs w:val="21"/>
        </w:rPr>
      </w:pPr>
      <w:r>
        <w:rPr>
          <w:rFonts w:ascii="Arial" w:hAnsi="Arial" w:cs="Arial"/>
          <w:color w:val="362E2B"/>
          <w:sz w:val="21"/>
          <w:szCs w:val="21"/>
        </w:rPr>
        <w:t>可返回值的任务必须实现</w:t>
      </w:r>
      <w:r>
        <w:rPr>
          <w:rFonts w:ascii="Arial" w:hAnsi="Arial" w:cs="Arial"/>
          <w:color w:val="362E2B"/>
          <w:sz w:val="21"/>
          <w:szCs w:val="21"/>
        </w:rPr>
        <w:t>Callable</w:t>
      </w:r>
      <w:r>
        <w:rPr>
          <w:rFonts w:ascii="Arial" w:hAnsi="Arial" w:cs="Arial"/>
          <w:color w:val="362E2B"/>
          <w:sz w:val="21"/>
          <w:szCs w:val="21"/>
        </w:rPr>
        <w:t>接口，类似的，无返回值的任务必须</w:t>
      </w:r>
      <w:r>
        <w:rPr>
          <w:rFonts w:ascii="Arial" w:hAnsi="Arial" w:cs="Arial"/>
          <w:color w:val="362E2B"/>
          <w:sz w:val="21"/>
          <w:szCs w:val="21"/>
        </w:rPr>
        <w:t>Runnable</w:t>
      </w:r>
      <w:r>
        <w:rPr>
          <w:rFonts w:ascii="Arial" w:hAnsi="Arial" w:cs="Arial"/>
          <w:color w:val="362E2B"/>
          <w:sz w:val="21"/>
          <w:szCs w:val="21"/>
        </w:rPr>
        <w:t>接口。执行</w:t>
      </w:r>
      <w:r>
        <w:rPr>
          <w:rFonts w:ascii="Arial" w:hAnsi="Arial" w:cs="Arial"/>
          <w:color w:val="362E2B"/>
          <w:sz w:val="21"/>
          <w:szCs w:val="21"/>
        </w:rPr>
        <w:t>Callable</w:t>
      </w:r>
      <w:r>
        <w:rPr>
          <w:rFonts w:ascii="Arial" w:hAnsi="Arial" w:cs="Arial"/>
          <w:color w:val="362E2B"/>
          <w:sz w:val="21"/>
          <w:szCs w:val="21"/>
        </w:rPr>
        <w:t>任务后，可以获取一个</w:t>
      </w:r>
      <w:r>
        <w:rPr>
          <w:rFonts w:ascii="Arial" w:hAnsi="Arial" w:cs="Arial"/>
          <w:color w:val="362E2B"/>
          <w:sz w:val="21"/>
          <w:szCs w:val="21"/>
        </w:rPr>
        <w:t>Future</w:t>
      </w:r>
      <w:r>
        <w:rPr>
          <w:rFonts w:ascii="Arial" w:hAnsi="Arial" w:cs="Arial"/>
          <w:color w:val="362E2B"/>
          <w:sz w:val="21"/>
          <w:szCs w:val="21"/>
        </w:rPr>
        <w:t>的对象，在该对象上调用</w:t>
      </w:r>
      <w:r>
        <w:rPr>
          <w:rFonts w:ascii="Arial" w:hAnsi="Arial" w:cs="Arial"/>
          <w:color w:val="362E2B"/>
          <w:sz w:val="21"/>
          <w:szCs w:val="21"/>
        </w:rPr>
        <w:t>get</w:t>
      </w:r>
      <w:r>
        <w:rPr>
          <w:rFonts w:ascii="Arial" w:hAnsi="Arial" w:cs="Arial"/>
          <w:color w:val="362E2B"/>
          <w:sz w:val="21"/>
          <w:szCs w:val="21"/>
        </w:rPr>
        <w:t>就可以获取到</w:t>
      </w:r>
      <w:r>
        <w:rPr>
          <w:rFonts w:ascii="Arial" w:hAnsi="Arial" w:cs="Arial"/>
          <w:color w:val="362E2B"/>
          <w:sz w:val="21"/>
          <w:szCs w:val="21"/>
        </w:rPr>
        <w:t>Callable</w:t>
      </w:r>
      <w:r>
        <w:rPr>
          <w:rFonts w:ascii="Arial" w:hAnsi="Arial" w:cs="Arial"/>
          <w:color w:val="362E2B"/>
          <w:sz w:val="21"/>
          <w:szCs w:val="21"/>
        </w:rPr>
        <w:t>任务返回的</w:t>
      </w:r>
      <w:r>
        <w:rPr>
          <w:rFonts w:ascii="Arial" w:hAnsi="Arial" w:cs="Arial"/>
          <w:color w:val="362E2B"/>
          <w:sz w:val="21"/>
          <w:szCs w:val="21"/>
        </w:rPr>
        <w:t>Object</w:t>
      </w:r>
      <w:r>
        <w:rPr>
          <w:rFonts w:ascii="Arial" w:hAnsi="Arial" w:cs="Arial"/>
          <w:color w:val="362E2B"/>
          <w:sz w:val="21"/>
          <w:szCs w:val="21"/>
        </w:rPr>
        <w:t>了，再结合线程池接口</w:t>
      </w:r>
      <w:r>
        <w:rPr>
          <w:rFonts w:ascii="Arial" w:hAnsi="Arial" w:cs="Arial"/>
          <w:color w:val="362E2B"/>
          <w:sz w:val="21"/>
          <w:szCs w:val="21"/>
        </w:rPr>
        <w:t>ExecutorService</w:t>
      </w:r>
      <w:r>
        <w:rPr>
          <w:rFonts w:ascii="Arial" w:hAnsi="Arial" w:cs="Arial"/>
          <w:color w:val="362E2B"/>
          <w:sz w:val="21"/>
          <w:szCs w:val="21"/>
        </w:rPr>
        <w:t>就可以实现传说中有返回结果的多线程了。</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import java.util.concurrent.*;</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import java.util.Date;</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import java.util.List;</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import java.util.ArrayList;</w:t>
      </w:r>
    </w:p>
    <w:p w:rsidR="00DF2605" w:rsidRPr="00BB06E7" w:rsidRDefault="00DF2605" w:rsidP="00DF2605">
      <w:pPr>
        <w:pStyle w:val="a7"/>
        <w:rPr>
          <w:rFonts w:ascii="Arial" w:hAnsi="Arial" w:cs="Arial"/>
          <w:color w:val="362E2B"/>
          <w:szCs w:val="21"/>
        </w:rPr>
      </w:pP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w:t>
      </w:r>
    </w:p>
    <w:p w:rsidR="00DF2605" w:rsidRPr="00BB06E7" w:rsidRDefault="00DF2605" w:rsidP="00DF2605">
      <w:pPr>
        <w:pStyle w:val="a7"/>
        <w:rPr>
          <w:rFonts w:ascii="Arial" w:hAnsi="Arial" w:cs="Arial"/>
          <w:color w:val="362E2B"/>
          <w:szCs w:val="21"/>
        </w:rPr>
      </w:pPr>
      <w:r w:rsidRPr="00BB06E7">
        <w:rPr>
          <w:rFonts w:ascii="Arial" w:hAnsi="Arial" w:cs="Arial" w:hint="eastAsia"/>
          <w:color w:val="362E2B"/>
          <w:szCs w:val="21"/>
        </w:rPr>
        <w:lastRenderedPageBreak/>
        <w:t>* Java</w:t>
      </w:r>
      <w:r w:rsidRPr="00BB06E7">
        <w:rPr>
          <w:rFonts w:ascii="Arial" w:hAnsi="Arial" w:cs="Arial" w:hint="eastAsia"/>
          <w:color w:val="362E2B"/>
          <w:szCs w:val="21"/>
        </w:rPr>
        <w:t>线程：有返回值的线程</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 xml:space="preserve">* </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 @author wb_qiuquan.ying</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@SuppressWarnings("unchecked")</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public class Test {</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public static void main(String[] args) throws ExecutionException,</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 xml:space="preserve">    InterruptedException {</w:t>
      </w:r>
    </w:p>
    <w:p w:rsidR="00DF2605" w:rsidRPr="00BB06E7" w:rsidRDefault="00DF2605" w:rsidP="00DF2605">
      <w:pPr>
        <w:pStyle w:val="a7"/>
        <w:rPr>
          <w:rFonts w:ascii="Arial" w:hAnsi="Arial" w:cs="Arial"/>
          <w:color w:val="362E2B"/>
          <w:szCs w:val="21"/>
        </w:rPr>
      </w:pPr>
      <w:r w:rsidRPr="00BB06E7">
        <w:rPr>
          <w:rFonts w:ascii="Arial" w:hAnsi="Arial" w:cs="Arial" w:hint="eastAsia"/>
          <w:color w:val="362E2B"/>
          <w:szCs w:val="21"/>
        </w:rPr>
        <w:t xml:space="preserve">   System.out.println("----</w:t>
      </w:r>
      <w:r w:rsidRPr="00BB06E7">
        <w:rPr>
          <w:rFonts w:ascii="Arial" w:hAnsi="Arial" w:cs="Arial" w:hint="eastAsia"/>
          <w:color w:val="362E2B"/>
          <w:szCs w:val="21"/>
        </w:rPr>
        <w:t>程序开始运行</w:t>
      </w:r>
      <w:r w:rsidRPr="00BB06E7">
        <w:rPr>
          <w:rFonts w:ascii="Arial" w:hAnsi="Arial" w:cs="Arial" w:hint="eastAsia"/>
          <w:color w:val="362E2B"/>
          <w:szCs w:val="21"/>
        </w:rPr>
        <w:t>----");</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 xml:space="preserve">   Date date1 = new Date();</w:t>
      </w:r>
    </w:p>
    <w:p w:rsidR="00DF2605" w:rsidRPr="00BB06E7" w:rsidRDefault="00DF2605" w:rsidP="00DF2605">
      <w:pPr>
        <w:pStyle w:val="a7"/>
        <w:rPr>
          <w:rFonts w:ascii="Arial" w:hAnsi="Arial" w:cs="Arial"/>
          <w:color w:val="362E2B"/>
          <w:szCs w:val="21"/>
        </w:rPr>
      </w:pP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 xml:space="preserve">   int taskSize = 5;</w:t>
      </w:r>
    </w:p>
    <w:p w:rsidR="00DF2605" w:rsidRPr="00BB06E7" w:rsidRDefault="00DF2605" w:rsidP="00DF2605">
      <w:pPr>
        <w:pStyle w:val="a7"/>
        <w:rPr>
          <w:rFonts w:ascii="Arial" w:hAnsi="Arial" w:cs="Arial"/>
          <w:color w:val="362E2B"/>
          <w:szCs w:val="21"/>
        </w:rPr>
      </w:pPr>
      <w:r w:rsidRPr="00BB06E7">
        <w:rPr>
          <w:rFonts w:ascii="Arial" w:hAnsi="Arial" w:cs="Arial" w:hint="eastAsia"/>
          <w:color w:val="362E2B"/>
          <w:szCs w:val="21"/>
        </w:rPr>
        <w:t xml:space="preserve">   // </w:t>
      </w:r>
      <w:r w:rsidRPr="00BB06E7">
        <w:rPr>
          <w:rFonts w:ascii="Arial" w:hAnsi="Arial" w:cs="Arial" w:hint="eastAsia"/>
          <w:color w:val="362E2B"/>
          <w:szCs w:val="21"/>
        </w:rPr>
        <w:t>创建一个线程池</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 xml:space="preserve">   ExecutorService pool = Executors.newFixedThreadPool(taskSize);</w:t>
      </w:r>
    </w:p>
    <w:p w:rsidR="00DF2605" w:rsidRPr="00BB06E7" w:rsidRDefault="00DF2605" w:rsidP="00DF2605">
      <w:pPr>
        <w:pStyle w:val="a7"/>
        <w:rPr>
          <w:rFonts w:ascii="Arial" w:hAnsi="Arial" w:cs="Arial"/>
          <w:color w:val="362E2B"/>
          <w:szCs w:val="21"/>
        </w:rPr>
      </w:pPr>
      <w:r w:rsidRPr="00BB06E7">
        <w:rPr>
          <w:rFonts w:ascii="Arial" w:hAnsi="Arial" w:cs="Arial" w:hint="eastAsia"/>
          <w:color w:val="362E2B"/>
          <w:szCs w:val="21"/>
        </w:rPr>
        <w:t xml:space="preserve">   // </w:t>
      </w:r>
      <w:r w:rsidRPr="00BB06E7">
        <w:rPr>
          <w:rFonts w:ascii="Arial" w:hAnsi="Arial" w:cs="Arial" w:hint="eastAsia"/>
          <w:color w:val="362E2B"/>
          <w:szCs w:val="21"/>
        </w:rPr>
        <w:t>创建多个有返回值的任务</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 xml:space="preserve">   List&lt;Future&gt; list = new ArrayList&lt;Future&gt;();</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 xml:space="preserve">   for (int i = 0; i &lt; taskSize; i++) {</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 xml:space="preserve">    Callable c = new MyCallable(i + " ");</w:t>
      </w:r>
    </w:p>
    <w:p w:rsidR="00DF2605" w:rsidRPr="00BB06E7" w:rsidRDefault="00DF2605" w:rsidP="00DF2605">
      <w:pPr>
        <w:pStyle w:val="a7"/>
        <w:rPr>
          <w:rFonts w:ascii="Arial" w:hAnsi="Arial" w:cs="Arial"/>
          <w:color w:val="362E2B"/>
          <w:szCs w:val="21"/>
        </w:rPr>
      </w:pPr>
      <w:r w:rsidRPr="00BB06E7">
        <w:rPr>
          <w:rFonts w:ascii="Arial" w:hAnsi="Arial" w:cs="Arial" w:hint="eastAsia"/>
          <w:color w:val="362E2B"/>
          <w:szCs w:val="21"/>
        </w:rPr>
        <w:t xml:space="preserve">    // </w:t>
      </w:r>
      <w:r w:rsidRPr="00BB06E7">
        <w:rPr>
          <w:rFonts w:ascii="Arial" w:hAnsi="Arial" w:cs="Arial" w:hint="eastAsia"/>
          <w:color w:val="362E2B"/>
          <w:szCs w:val="21"/>
        </w:rPr>
        <w:t>执行任务并获取</w:t>
      </w:r>
      <w:r w:rsidRPr="00BB06E7">
        <w:rPr>
          <w:rFonts w:ascii="Arial" w:hAnsi="Arial" w:cs="Arial" w:hint="eastAsia"/>
          <w:color w:val="362E2B"/>
          <w:szCs w:val="21"/>
        </w:rPr>
        <w:t>Future</w:t>
      </w:r>
      <w:r w:rsidRPr="00BB06E7">
        <w:rPr>
          <w:rFonts w:ascii="Arial" w:hAnsi="Arial" w:cs="Arial" w:hint="eastAsia"/>
          <w:color w:val="362E2B"/>
          <w:szCs w:val="21"/>
        </w:rPr>
        <w:t>对象</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 xml:space="preserve">    Future f = pool.submit(c);</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 xml:space="preserve">    // System.out.println("&gt;&gt;&gt;" + f.get().toString());</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 xml:space="preserve">    list.add(f);</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 xml:space="preserve">   }</w:t>
      </w:r>
    </w:p>
    <w:p w:rsidR="00DF2605" w:rsidRPr="00BB06E7" w:rsidRDefault="00DF2605" w:rsidP="00DF2605">
      <w:pPr>
        <w:pStyle w:val="a7"/>
        <w:rPr>
          <w:rFonts w:ascii="Arial" w:hAnsi="Arial" w:cs="Arial"/>
          <w:color w:val="362E2B"/>
          <w:szCs w:val="21"/>
        </w:rPr>
      </w:pPr>
      <w:r w:rsidRPr="00BB06E7">
        <w:rPr>
          <w:rFonts w:ascii="Arial" w:hAnsi="Arial" w:cs="Arial" w:hint="eastAsia"/>
          <w:color w:val="362E2B"/>
          <w:szCs w:val="21"/>
        </w:rPr>
        <w:t xml:space="preserve">   // </w:t>
      </w:r>
      <w:r w:rsidRPr="00BB06E7">
        <w:rPr>
          <w:rFonts w:ascii="Arial" w:hAnsi="Arial" w:cs="Arial" w:hint="eastAsia"/>
          <w:color w:val="362E2B"/>
          <w:szCs w:val="21"/>
        </w:rPr>
        <w:t>关闭线程池</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lastRenderedPageBreak/>
        <w:t xml:space="preserve">   pool.shutdown();</w:t>
      </w:r>
    </w:p>
    <w:p w:rsidR="00DF2605" w:rsidRPr="00BB06E7" w:rsidRDefault="00DF2605" w:rsidP="00DF2605">
      <w:pPr>
        <w:pStyle w:val="a7"/>
        <w:rPr>
          <w:rFonts w:ascii="Arial" w:hAnsi="Arial" w:cs="Arial"/>
          <w:color w:val="362E2B"/>
          <w:szCs w:val="21"/>
        </w:rPr>
      </w:pPr>
    </w:p>
    <w:p w:rsidR="00DF2605" w:rsidRPr="00BB06E7" w:rsidRDefault="00DF2605" w:rsidP="00DF2605">
      <w:pPr>
        <w:pStyle w:val="a7"/>
        <w:rPr>
          <w:rFonts w:ascii="Arial" w:hAnsi="Arial" w:cs="Arial"/>
          <w:color w:val="362E2B"/>
          <w:szCs w:val="21"/>
        </w:rPr>
      </w:pPr>
      <w:r w:rsidRPr="00BB06E7">
        <w:rPr>
          <w:rFonts w:ascii="Arial" w:hAnsi="Arial" w:cs="Arial" w:hint="eastAsia"/>
          <w:color w:val="362E2B"/>
          <w:szCs w:val="21"/>
        </w:rPr>
        <w:t xml:space="preserve">   // </w:t>
      </w:r>
      <w:r w:rsidRPr="00BB06E7">
        <w:rPr>
          <w:rFonts w:ascii="Arial" w:hAnsi="Arial" w:cs="Arial" w:hint="eastAsia"/>
          <w:color w:val="362E2B"/>
          <w:szCs w:val="21"/>
        </w:rPr>
        <w:t>获取所有并发任务的运行结果</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 xml:space="preserve">   for (Future f : list) {</w:t>
      </w:r>
    </w:p>
    <w:p w:rsidR="00DF2605" w:rsidRPr="00BB06E7" w:rsidRDefault="00DF2605" w:rsidP="00DF2605">
      <w:pPr>
        <w:pStyle w:val="a7"/>
        <w:rPr>
          <w:rFonts w:ascii="Arial" w:hAnsi="Arial" w:cs="Arial"/>
          <w:color w:val="362E2B"/>
          <w:szCs w:val="21"/>
        </w:rPr>
      </w:pPr>
      <w:r w:rsidRPr="00BB06E7">
        <w:rPr>
          <w:rFonts w:ascii="Arial" w:hAnsi="Arial" w:cs="Arial" w:hint="eastAsia"/>
          <w:color w:val="362E2B"/>
          <w:szCs w:val="21"/>
        </w:rPr>
        <w:t xml:space="preserve">    // </w:t>
      </w:r>
      <w:r w:rsidRPr="00BB06E7">
        <w:rPr>
          <w:rFonts w:ascii="Arial" w:hAnsi="Arial" w:cs="Arial" w:hint="eastAsia"/>
          <w:color w:val="362E2B"/>
          <w:szCs w:val="21"/>
        </w:rPr>
        <w:t>从</w:t>
      </w:r>
      <w:r w:rsidRPr="00BB06E7">
        <w:rPr>
          <w:rFonts w:ascii="Arial" w:hAnsi="Arial" w:cs="Arial" w:hint="eastAsia"/>
          <w:color w:val="362E2B"/>
          <w:szCs w:val="21"/>
        </w:rPr>
        <w:t>Future</w:t>
      </w:r>
      <w:r w:rsidRPr="00BB06E7">
        <w:rPr>
          <w:rFonts w:ascii="Arial" w:hAnsi="Arial" w:cs="Arial" w:hint="eastAsia"/>
          <w:color w:val="362E2B"/>
          <w:szCs w:val="21"/>
        </w:rPr>
        <w:t>对象上获取任务的返回值，并输出到控制台</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 xml:space="preserve">    System.out.println("&gt;&gt;&gt;" + f.get().toString());</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 xml:space="preserve">   }</w:t>
      </w:r>
    </w:p>
    <w:p w:rsidR="00DF2605" w:rsidRPr="00BB06E7" w:rsidRDefault="00DF2605" w:rsidP="00DF2605">
      <w:pPr>
        <w:pStyle w:val="a7"/>
        <w:rPr>
          <w:rFonts w:ascii="Arial" w:hAnsi="Arial" w:cs="Arial"/>
          <w:color w:val="362E2B"/>
          <w:szCs w:val="21"/>
        </w:rPr>
      </w:pP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 xml:space="preserve">   Date date2 = new Date();</w:t>
      </w:r>
    </w:p>
    <w:p w:rsidR="00DF2605" w:rsidRPr="00BB06E7" w:rsidRDefault="00DF2605" w:rsidP="00DF2605">
      <w:pPr>
        <w:pStyle w:val="a7"/>
        <w:rPr>
          <w:rFonts w:ascii="Arial" w:hAnsi="Arial" w:cs="Arial"/>
          <w:color w:val="362E2B"/>
          <w:szCs w:val="21"/>
        </w:rPr>
      </w:pPr>
      <w:r w:rsidRPr="00BB06E7">
        <w:rPr>
          <w:rFonts w:ascii="Arial" w:hAnsi="Arial" w:cs="Arial" w:hint="eastAsia"/>
          <w:color w:val="362E2B"/>
          <w:szCs w:val="21"/>
        </w:rPr>
        <w:t xml:space="preserve">   System.out.println("----</w:t>
      </w:r>
      <w:r w:rsidRPr="00BB06E7">
        <w:rPr>
          <w:rFonts w:ascii="Arial" w:hAnsi="Arial" w:cs="Arial" w:hint="eastAsia"/>
          <w:color w:val="362E2B"/>
          <w:szCs w:val="21"/>
        </w:rPr>
        <w:t>程序结束运行</w:t>
      </w:r>
      <w:r w:rsidRPr="00BB06E7">
        <w:rPr>
          <w:rFonts w:ascii="Arial" w:hAnsi="Arial" w:cs="Arial" w:hint="eastAsia"/>
          <w:color w:val="362E2B"/>
          <w:szCs w:val="21"/>
        </w:rPr>
        <w:t>----</w:t>
      </w:r>
      <w:r w:rsidRPr="00BB06E7">
        <w:rPr>
          <w:rFonts w:ascii="Arial" w:hAnsi="Arial" w:cs="Arial" w:hint="eastAsia"/>
          <w:color w:val="362E2B"/>
          <w:szCs w:val="21"/>
        </w:rPr>
        <w:t>，程序运行时间【</w:t>
      </w:r>
      <w:r w:rsidRPr="00BB06E7">
        <w:rPr>
          <w:rFonts w:ascii="Arial" w:hAnsi="Arial" w:cs="Arial" w:hint="eastAsia"/>
          <w:color w:val="362E2B"/>
          <w:szCs w:val="21"/>
        </w:rPr>
        <w:t>"</w:t>
      </w:r>
    </w:p>
    <w:p w:rsidR="00DF2605" w:rsidRPr="00BB06E7" w:rsidRDefault="00DF2605" w:rsidP="00DF2605">
      <w:pPr>
        <w:pStyle w:val="a7"/>
        <w:rPr>
          <w:rFonts w:ascii="Arial" w:hAnsi="Arial" w:cs="Arial"/>
          <w:color w:val="362E2B"/>
          <w:szCs w:val="21"/>
        </w:rPr>
      </w:pPr>
      <w:r w:rsidRPr="00BB06E7">
        <w:rPr>
          <w:rFonts w:ascii="Arial" w:hAnsi="Arial" w:cs="Arial" w:hint="eastAsia"/>
          <w:color w:val="362E2B"/>
          <w:szCs w:val="21"/>
        </w:rPr>
        <w:t xml:space="preserve">     + (date2.getTime() - date1.getTime()) + "</w:t>
      </w:r>
      <w:r w:rsidRPr="00BB06E7">
        <w:rPr>
          <w:rFonts w:ascii="Arial" w:hAnsi="Arial" w:cs="Arial" w:hint="eastAsia"/>
          <w:color w:val="362E2B"/>
          <w:szCs w:val="21"/>
        </w:rPr>
        <w:t>毫秒】</w:t>
      </w:r>
      <w:r w:rsidRPr="00BB06E7">
        <w:rPr>
          <w:rFonts w:ascii="Arial" w:hAnsi="Arial" w:cs="Arial" w:hint="eastAsia"/>
          <w:color w:val="362E2B"/>
          <w:szCs w:val="21"/>
        </w:rPr>
        <w:t>");</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w:t>
      </w:r>
    </w:p>
    <w:p w:rsidR="00DF2605" w:rsidRPr="00BB06E7" w:rsidRDefault="00DF2605" w:rsidP="00DF2605">
      <w:pPr>
        <w:pStyle w:val="a7"/>
        <w:rPr>
          <w:rFonts w:ascii="Arial" w:hAnsi="Arial" w:cs="Arial"/>
          <w:color w:val="362E2B"/>
          <w:szCs w:val="21"/>
        </w:rPr>
      </w:pP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class MyCallable implements Callable&lt;Object&gt; {</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private String taskNum;</w:t>
      </w:r>
    </w:p>
    <w:p w:rsidR="00DF2605" w:rsidRPr="00BB06E7" w:rsidRDefault="00DF2605" w:rsidP="00DF2605">
      <w:pPr>
        <w:pStyle w:val="a7"/>
        <w:rPr>
          <w:rFonts w:ascii="Arial" w:hAnsi="Arial" w:cs="Arial"/>
          <w:color w:val="362E2B"/>
          <w:szCs w:val="21"/>
        </w:rPr>
      </w:pP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MyCallable(String taskNum) {</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 xml:space="preserve">   this.taskNum = taskNum;</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w:t>
      </w:r>
    </w:p>
    <w:p w:rsidR="00DF2605" w:rsidRPr="00BB06E7" w:rsidRDefault="00DF2605" w:rsidP="00DF2605">
      <w:pPr>
        <w:pStyle w:val="a7"/>
        <w:rPr>
          <w:rFonts w:ascii="Arial" w:hAnsi="Arial" w:cs="Arial"/>
          <w:color w:val="362E2B"/>
          <w:szCs w:val="21"/>
        </w:rPr>
      </w:pP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public Object call() throws Exception {</w:t>
      </w:r>
    </w:p>
    <w:p w:rsidR="00DF2605" w:rsidRPr="00BB06E7" w:rsidRDefault="00DF2605" w:rsidP="00DF2605">
      <w:pPr>
        <w:pStyle w:val="a7"/>
        <w:rPr>
          <w:rFonts w:ascii="Arial" w:hAnsi="Arial" w:cs="Arial"/>
          <w:color w:val="362E2B"/>
          <w:szCs w:val="21"/>
        </w:rPr>
      </w:pPr>
      <w:r w:rsidRPr="00BB06E7">
        <w:rPr>
          <w:rFonts w:ascii="Arial" w:hAnsi="Arial" w:cs="Arial" w:hint="eastAsia"/>
          <w:color w:val="362E2B"/>
          <w:szCs w:val="21"/>
        </w:rPr>
        <w:t xml:space="preserve">   System.out.println("&gt;&gt;&gt;" + taskNum + "</w:t>
      </w:r>
      <w:r w:rsidRPr="00BB06E7">
        <w:rPr>
          <w:rFonts w:ascii="Arial" w:hAnsi="Arial" w:cs="Arial" w:hint="eastAsia"/>
          <w:color w:val="362E2B"/>
          <w:szCs w:val="21"/>
        </w:rPr>
        <w:t>任务启动</w:t>
      </w:r>
      <w:r w:rsidRPr="00BB06E7">
        <w:rPr>
          <w:rFonts w:ascii="Arial" w:hAnsi="Arial" w:cs="Arial" w:hint="eastAsia"/>
          <w:color w:val="362E2B"/>
          <w:szCs w:val="21"/>
        </w:rPr>
        <w:t>");</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 xml:space="preserve">   Date dateTmp1 = new Date();</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lastRenderedPageBreak/>
        <w:t xml:space="preserve">   Thread.sleep(1000);</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 xml:space="preserve">   Date dateTmp2 = new Date();</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 xml:space="preserve">   long time = dateTmp2.getTime() - dateTmp1.getTime();</w:t>
      </w:r>
    </w:p>
    <w:p w:rsidR="00DF2605" w:rsidRPr="00BB06E7" w:rsidRDefault="00DF2605" w:rsidP="00DF2605">
      <w:pPr>
        <w:pStyle w:val="a7"/>
        <w:rPr>
          <w:rFonts w:ascii="Arial" w:hAnsi="Arial" w:cs="Arial"/>
          <w:color w:val="362E2B"/>
          <w:szCs w:val="21"/>
        </w:rPr>
      </w:pPr>
      <w:r w:rsidRPr="00BB06E7">
        <w:rPr>
          <w:rFonts w:ascii="Arial" w:hAnsi="Arial" w:cs="Arial" w:hint="eastAsia"/>
          <w:color w:val="362E2B"/>
          <w:szCs w:val="21"/>
        </w:rPr>
        <w:t xml:space="preserve">   System.out.println("&gt;&gt;&gt;" + taskNum + "</w:t>
      </w:r>
      <w:r w:rsidRPr="00BB06E7">
        <w:rPr>
          <w:rFonts w:ascii="Arial" w:hAnsi="Arial" w:cs="Arial" w:hint="eastAsia"/>
          <w:color w:val="362E2B"/>
          <w:szCs w:val="21"/>
        </w:rPr>
        <w:t>任务终止</w:t>
      </w:r>
      <w:r w:rsidRPr="00BB06E7">
        <w:rPr>
          <w:rFonts w:ascii="Arial" w:hAnsi="Arial" w:cs="Arial" w:hint="eastAsia"/>
          <w:color w:val="362E2B"/>
          <w:szCs w:val="21"/>
        </w:rPr>
        <w:t>");</w:t>
      </w:r>
    </w:p>
    <w:p w:rsidR="00DF2605" w:rsidRPr="00BB06E7" w:rsidRDefault="00DF2605" w:rsidP="00DF2605">
      <w:pPr>
        <w:pStyle w:val="a7"/>
        <w:rPr>
          <w:rFonts w:ascii="Arial" w:hAnsi="Arial" w:cs="Arial"/>
          <w:color w:val="362E2B"/>
          <w:szCs w:val="21"/>
        </w:rPr>
      </w:pPr>
      <w:r w:rsidRPr="00BB06E7">
        <w:rPr>
          <w:rFonts w:ascii="Arial" w:hAnsi="Arial" w:cs="Arial" w:hint="eastAsia"/>
          <w:color w:val="362E2B"/>
          <w:szCs w:val="21"/>
        </w:rPr>
        <w:t xml:space="preserve">   return taskNum + "</w:t>
      </w:r>
      <w:r w:rsidRPr="00BB06E7">
        <w:rPr>
          <w:rFonts w:ascii="Arial" w:hAnsi="Arial" w:cs="Arial" w:hint="eastAsia"/>
          <w:color w:val="362E2B"/>
          <w:szCs w:val="21"/>
        </w:rPr>
        <w:t>任务返回运行结果</w:t>
      </w:r>
      <w:r w:rsidRPr="00BB06E7">
        <w:rPr>
          <w:rFonts w:ascii="Arial" w:hAnsi="Arial" w:cs="Arial" w:hint="eastAsia"/>
          <w:color w:val="362E2B"/>
          <w:szCs w:val="21"/>
        </w:rPr>
        <w:t>,</w:t>
      </w:r>
      <w:r w:rsidRPr="00BB06E7">
        <w:rPr>
          <w:rFonts w:ascii="Arial" w:hAnsi="Arial" w:cs="Arial" w:hint="eastAsia"/>
          <w:color w:val="362E2B"/>
          <w:szCs w:val="21"/>
        </w:rPr>
        <w:t>当前任务时间【</w:t>
      </w:r>
      <w:r w:rsidRPr="00BB06E7">
        <w:rPr>
          <w:rFonts w:ascii="Arial" w:hAnsi="Arial" w:cs="Arial" w:hint="eastAsia"/>
          <w:color w:val="362E2B"/>
          <w:szCs w:val="21"/>
        </w:rPr>
        <w:t>" + time + "</w:t>
      </w:r>
      <w:r w:rsidRPr="00BB06E7">
        <w:rPr>
          <w:rFonts w:ascii="Arial" w:hAnsi="Arial" w:cs="Arial" w:hint="eastAsia"/>
          <w:color w:val="362E2B"/>
          <w:szCs w:val="21"/>
        </w:rPr>
        <w:t>毫秒】</w:t>
      </w:r>
      <w:r w:rsidRPr="00BB06E7">
        <w:rPr>
          <w:rFonts w:ascii="Arial" w:hAnsi="Arial" w:cs="Arial" w:hint="eastAsia"/>
          <w:color w:val="362E2B"/>
          <w:szCs w:val="21"/>
        </w:rPr>
        <w:t>";</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w:t>
      </w:r>
    </w:p>
    <w:p w:rsidR="00DF2605" w:rsidRPr="00BB06E7" w:rsidRDefault="00DF2605" w:rsidP="00DF2605">
      <w:pPr>
        <w:pStyle w:val="a7"/>
        <w:rPr>
          <w:rFonts w:ascii="Arial" w:hAnsi="Arial" w:cs="Arial"/>
          <w:color w:val="362E2B"/>
          <w:szCs w:val="21"/>
        </w:rPr>
      </w:pPr>
      <w:r w:rsidRPr="00BB06E7">
        <w:rPr>
          <w:rFonts w:ascii="Arial" w:hAnsi="Arial" w:cs="Arial"/>
          <w:color w:val="362E2B"/>
          <w:szCs w:val="21"/>
        </w:rPr>
        <w:t>}</w:t>
      </w:r>
    </w:p>
    <w:p w:rsidR="00DF2605" w:rsidRDefault="00DF2605" w:rsidP="00DF2605">
      <w:pPr>
        <w:pStyle w:val="a7"/>
        <w:shd w:val="clear" w:color="auto" w:fill="FFFFFF"/>
        <w:rPr>
          <w:rFonts w:ascii="Arial" w:hAnsi="Arial" w:cs="Arial"/>
          <w:color w:val="362E2B"/>
          <w:sz w:val="21"/>
          <w:szCs w:val="21"/>
        </w:rPr>
      </w:pPr>
    </w:p>
    <w:p w:rsidR="008E7FD7" w:rsidRDefault="008E7FD7" w:rsidP="008E7FD7">
      <w:pPr>
        <w:pStyle w:val="3"/>
      </w:pPr>
      <w:r>
        <w:rPr>
          <w:rFonts w:hint="eastAsia"/>
        </w:rPr>
        <w:t>为什么选择实现</w:t>
      </w:r>
      <w:r>
        <w:rPr>
          <w:rFonts w:hint="eastAsia"/>
        </w:rPr>
        <w:t>Runnable</w:t>
      </w:r>
      <w:r>
        <w:rPr>
          <w:rFonts w:hint="eastAsia"/>
        </w:rPr>
        <w:t>接口</w:t>
      </w:r>
    </w:p>
    <w:p w:rsidR="008E7FD7" w:rsidRDefault="008E7FD7" w:rsidP="008E7FD7">
      <w:r>
        <w:t>J</w:t>
      </w:r>
      <w:r>
        <w:rPr>
          <w:rFonts w:hint="eastAsia"/>
        </w:rPr>
        <w:t>ava</w:t>
      </w:r>
      <w:r>
        <w:rPr>
          <w:rFonts w:hint="eastAsia"/>
        </w:rPr>
        <w:t>中是单继承的特性，如果一个类已经有了一个父类，那么就无法使用集成</w:t>
      </w:r>
      <w:r>
        <w:rPr>
          <w:rFonts w:hint="eastAsia"/>
        </w:rPr>
        <w:t>Thread</w:t>
      </w:r>
      <w:r>
        <w:rPr>
          <w:rFonts w:hint="eastAsia"/>
        </w:rPr>
        <w:t>类的方法。</w:t>
      </w:r>
    </w:p>
    <w:p w:rsidR="008E7FD7" w:rsidRPr="008E7FD7" w:rsidRDefault="008E7FD7" w:rsidP="008E7FD7">
      <w:r>
        <w:rPr>
          <w:rFonts w:hint="eastAsia"/>
        </w:rPr>
        <w:t>如果使用集成</w:t>
      </w:r>
      <w:r>
        <w:rPr>
          <w:rFonts w:hint="eastAsia"/>
        </w:rPr>
        <w:t>Thread</w:t>
      </w:r>
      <w:r>
        <w:rPr>
          <w:rFonts w:hint="eastAsia"/>
        </w:rPr>
        <w:t>类，需要产生多个</w:t>
      </w:r>
      <w:r>
        <w:rPr>
          <w:rFonts w:hint="eastAsia"/>
        </w:rPr>
        <w:t>Runnable</w:t>
      </w:r>
      <w:r>
        <w:rPr>
          <w:rFonts w:hint="eastAsia"/>
        </w:rPr>
        <w:t>实例对象，然后再用</w:t>
      </w:r>
      <w:r>
        <w:rPr>
          <w:rFonts w:hint="eastAsia"/>
        </w:rPr>
        <w:t>Thread</w:t>
      </w:r>
      <w:r>
        <w:rPr>
          <w:rFonts w:hint="eastAsia"/>
        </w:rPr>
        <w:t>产生多个线程，而实现</w:t>
      </w:r>
      <w:r>
        <w:rPr>
          <w:rFonts w:hint="eastAsia"/>
        </w:rPr>
        <w:t>Runnable</w:t>
      </w:r>
      <w:r>
        <w:rPr>
          <w:rFonts w:hint="eastAsia"/>
        </w:rPr>
        <w:t>接口，只需要建立一个实现这个类的实例对象，然后将这个实例对象作为参数传递到多个线程中，实现了资源的共享。</w:t>
      </w:r>
    </w:p>
    <w:p w:rsidR="008E7FD7" w:rsidRDefault="008E7FD7" w:rsidP="00DF2605">
      <w:pPr>
        <w:pStyle w:val="a7"/>
        <w:shd w:val="clear" w:color="auto" w:fill="FFFFFF"/>
        <w:rPr>
          <w:rFonts w:ascii="Arial" w:hAnsi="Arial" w:cs="Arial"/>
          <w:color w:val="362E2B"/>
          <w:sz w:val="21"/>
          <w:szCs w:val="21"/>
        </w:rPr>
      </w:pPr>
    </w:p>
    <w:p w:rsidR="00DF2605" w:rsidRDefault="00DF2605" w:rsidP="00DF2605">
      <w:pPr>
        <w:pStyle w:val="a7"/>
        <w:shd w:val="clear" w:color="auto" w:fill="FFFFFF"/>
        <w:rPr>
          <w:rFonts w:ascii="Arial" w:hAnsi="Arial" w:cs="Arial"/>
          <w:color w:val="362E2B"/>
          <w:sz w:val="21"/>
          <w:szCs w:val="21"/>
        </w:rPr>
      </w:pPr>
    </w:p>
    <w:p w:rsidR="00DF2605" w:rsidRDefault="00DF2605" w:rsidP="00DF2605">
      <w:pPr>
        <w:pStyle w:val="2"/>
      </w:pPr>
      <w:r>
        <w:rPr>
          <w:rFonts w:hint="eastAsia"/>
        </w:rPr>
        <w:t>线程和进程区别</w:t>
      </w:r>
    </w:p>
    <w:p w:rsidR="00DF2605" w:rsidRDefault="00DF2605" w:rsidP="00DF2605">
      <w:r>
        <w:rPr>
          <w:rFonts w:hint="eastAsia"/>
        </w:rPr>
        <w:t>并发并行同步互斥参考</w:t>
      </w:r>
      <w:hyperlink r:id="rId51" w:history="1">
        <w:r w:rsidRPr="00B115CD">
          <w:rPr>
            <w:rStyle w:val="a5"/>
          </w:rPr>
          <w:t>http://blog.csdn.net/yaosiming2011/article/details/44280713</w:t>
        </w:r>
      </w:hyperlink>
    </w:p>
    <w:p w:rsidR="00DF2605" w:rsidRPr="008A327A" w:rsidRDefault="00DF2605" w:rsidP="00DF2605"/>
    <w:p w:rsidR="00DF2605" w:rsidRDefault="00DF2605" w:rsidP="00DF2605">
      <w:r>
        <w:rPr>
          <w:rFonts w:hint="eastAsia"/>
        </w:rPr>
        <w:t>进程是具有一定独立功能的程序关于某个数据集合上的一次运行活动，进程是是系统是进行资源分配和调度的一个独立的单位。</w:t>
      </w:r>
    </w:p>
    <w:p w:rsidR="00DF2605" w:rsidRDefault="00DF2605" w:rsidP="00DF2605">
      <w:r>
        <w:rPr>
          <w:rFonts w:hint="eastAsia"/>
        </w:rPr>
        <w:t>线程是进程的一个实体，或者说是一条执行路径，是</w:t>
      </w:r>
      <w:r>
        <w:rPr>
          <w:rFonts w:hint="eastAsia"/>
        </w:rPr>
        <w:t>CPU</w:t>
      </w:r>
      <w:r>
        <w:rPr>
          <w:rFonts w:hint="eastAsia"/>
        </w:rPr>
        <w:t>进行调度和分派的基本单位。它是比进程更小的能独立运行的基本单位，线程自己不拥有系统资源，只拥有一点在运行中必不可少的资源（如程序计数器</w:t>
      </w:r>
      <w:r>
        <w:rPr>
          <w:rFonts w:hint="eastAsia"/>
        </w:rPr>
        <w:t xml:space="preserve"> </w:t>
      </w:r>
      <w:r>
        <w:rPr>
          <w:rFonts w:hint="eastAsia"/>
        </w:rPr>
        <w:t>寄存器和栈），它可与同属于一个进程的其他线程共享进行所有的全部资源。</w:t>
      </w:r>
    </w:p>
    <w:p w:rsidR="00DF2605" w:rsidRDefault="00DF2605" w:rsidP="00DF2605">
      <w:r>
        <w:rPr>
          <w:rFonts w:hint="eastAsia"/>
        </w:rPr>
        <w:t>一个进程的多个线程可以并发的执行，一个线程可以创建和撤销另一个线程。</w:t>
      </w:r>
    </w:p>
    <w:p w:rsidR="00DF2605" w:rsidRDefault="00DF2605" w:rsidP="00DF2605">
      <w:r>
        <w:rPr>
          <w:rFonts w:hint="eastAsia"/>
        </w:rPr>
        <w:t>（并发：在一个时间段内同时发生</w:t>
      </w:r>
      <w:r>
        <w:rPr>
          <w:rFonts w:hint="eastAsia"/>
        </w:rPr>
        <w:t xml:space="preserve">  </w:t>
      </w:r>
      <w:r>
        <w:rPr>
          <w:rFonts w:hint="eastAsia"/>
        </w:rPr>
        <w:t>并行：在一个时间点上同时发生）</w:t>
      </w:r>
    </w:p>
    <w:p w:rsidR="00DF2605" w:rsidRDefault="00DF2605" w:rsidP="00DF2605">
      <w:r>
        <w:rPr>
          <w:rFonts w:hint="eastAsia"/>
        </w:rPr>
        <w:t>进程和线程主要差别在于它们是不同的操作系统资源管理方式。进程有独立的地址空间，一个进程崩溃之后，在保护模式下，不会对其他进程产生影响。而线程只是一个进程的不同执行路径。线程有自己的堆栈和局部变量，但是线程之间没有单独的地址空间，一个线程死掉之后，等于整个进程死掉，所以多进程的程序要比多线程的程序健壮，但是在进程切换时，</w:t>
      </w:r>
      <w:r>
        <w:rPr>
          <w:rFonts w:hint="eastAsia"/>
        </w:rPr>
        <w:lastRenderedPageBreak/>
        <w:t>耗费资源较大，效率差一些。但对于一些要求同时进行并且又要共享某些变量的并发操作，只能使用线程，不能用进程。</w:t>
      </w:r>
    </w:p>
    <w:p w:rsidR="00DF2605" w:rsidRDefault="00DF2605" w:rsidP="00DF2605">
      <w:r>
        <w:rPr>
          <w:rFonts w:hint="eastAsia"/>
        </w:rPr>
        <w:t>线程执行的开销比较小，但不利于资源的管理和维护，进程正好相反。</w:t>
      </w:r>
    </w:p>
    <w:p w:rsidR="00DF2605" w:rsidRDefault="00DF2605" w:rsidP="00DF2605"/>
    <w:p w:rsidR="00DF2605" w:rsidRDefault="00DF2605" w:rsidP="00DF2605">
      <w:pPr>
        <w:pStyle w:val="3"/>
      </w:pPr>
      <w:r>
        <w:t>一、进程</w:t>
      </w:r>
      <w:r>
        <w:t xml:space="preserve"> </w:t>
      </w:r>
    </w:p>
    <w:p w:rsidR="00DF2605" w:rsidRDefault="00DF2605" w:rsidP="00DF2605">
      <w:pPr>
        <w:pStyle w:val="a7"/>
        <w:rPr>
          <w:rFonts w:ascii="Segoe UI" w:hAnsi="Segoe UI" w:cs="Segoe UI"/>
          <w:color w:val="333333"/>
          <w:sz w:val="21"/>
          <w:szCs w:val="21"/>
        </w:rPr>
      </w:pPr>
      <w:r>
        <w:rPr>
          <w:rFonts w:ascii="Segoe UI" w:hAnsi="Segoe UI" w:cs="Segoe UI"/>
          <w:color w:val="333333"/>
          <w:sz w:val="21"/>
          <w:szCs w:val="21"/>
        </w:rPr>
        <w:t>进程：指在系统中能独立运行并作为资源分配的基本单位，它是由一组机器指令、数据和堆栈等组成的，是一个能独立运行的活动实体。</w:t>
      </w:r>
      <w:r>
        <w:rPr>
          <w:rFonts w:ascii="Segoe UI" w:hAnsi="Segoe UI" w:cs="Segoe UI"/>
          <w:color w:val="333333"/>
          <w:sz w:val="21"/>
          <w:szCs w:val="21"/>
        </w:rPr>
        <w:t xml:space="preserve"> </w:t>
      </w:r>
    </w:p>
    <w:p w:rsidR="00DF2605" w:rsidRDefault="00DF2605" w:rsidP="00DF2605">
      <w:pPr>
        <w:pStyle w:val="a7"/>
        <w:rPr>
          <w:rFonts w:ascii="Segoe UI" w:hAnsi="Segoe UI" w:cs="Segoe UI"/>
          <w:color w:val="333333"/>
          <w:sz w:val="21"/>
          <w:szCs w:val="21"/>
        </w:rPr>
      </w:pPr>
      <w:r>
        <w:rPr>
          <w:rFonts w:ascii="Segoe UI" w:hAnsi="Segoe UI" w:cs="Segoe UI"/>
          <w:color w:val="333333"/>
          <w:sz w:val="21"/>
          <w:szCs w:val="21"/>
        </w:rPr>
        <w:t>注意，进程一般有三个状态：就绪状态、执行状态和等待状态【或称阻塞状态】；进程只能由父进程建立，系统中所有的进程形成一种进程树的层次体系；挂起命令可由进程自己和其他进程发出，但是解除挂起命令只能由其他进程发出。</w:t>
      </w:r>
      <w:r>
        <w:rPr>
          <w:rFonts w:ascii="Segoe UI" w:hAnsi="Segoe UI" w:cs="Segoe UI"/>
          <w:color w:val="333333"/>
          <w:sz w:val="21"/>
          <w:szCs w:val="21"/>
        </w:rPr>
        <w:t xml:space="preserve"> </w:t>
      </w:r>
    </w:p>
    <w:p w:rsidR="00DF2605" w:rsidRDefault="00DF2605" w:rsidP="00DF2605">
      <w:pPr>
        <w:pStyle w:val="a7"/>
        <w:rPr>
          <w:rFonts w:ascii="Segoe UI" w:hAnsi="Segoe UI" w:cs="Segoe UI"/>
          <w:color w:val="333333"/>
          <w:sz w:val="21"/>
          <w:szCs w:val="21"/>
        </w:rPr>
      </w:pPr>
      <w:r>
        <w:rPr>
          <w:rFonts w:ascii="Segoe UI" w:hAnsi="Segoe UI" w:cs="Segoe UI"/>
          <w:color w:val="333333"/>
          <w:sz w:val="21"/>
          <w:szCs w:val="21"/>
        </w:rPr>
        <w:t>进程控制块（</w:t>
      </w:r>
      <w:r>
        <w:rPr>
          <w:rFonts w:ascii="Segoe UI" w:hAnsi="Segoe UI" w:cs="Segoe UI"/>
          <w:color w:val="333333"/>
          <w:sz w:val="21"/>
          <w:szCs w:val="21"/>
        </w:rPr>
        <w:t>PCB</w:t>
      </w:r>
      <w:r>
        <w:rPr>
          <w:rFonts w:ascii="Segoe UI" w:hAnsi="Segoe UI" w:cs="Segoe UI"/>
          <w:color w:val="333333"/>
          <w:sz w:val="21"/>
          <w:szCs w:val="21"/>
        </w:rPr>
        <w:t>）：</w:t>
      </w:r>
      <w:r>
        <w:rPr>
          <w:rFonts w:ascii="Segoe UI" w:hAnsi="Segoe UI" w:cs="Segoe UI"/>
          <w:color w:val="333333"/>
          <w:sz w:val="21"/>
          <w:szCs w:val="21"/>
        </w:rPr>
        <w:t>PCB</w:t>
      </w:r>
      <w:r>
        <w:rPr>
          <w:rFonts w:ascii="Segoe UI" w:hAnsi="Segoe UI" w:cs="Segoe UI"/>
          <w:color w:val="333333"/>
          <w:sz w:val="21"/>
          <w:szCs w:val="21"/>
        </w:rPr>
        <w:t>不但可以记录进程的属性信息，以便操作系统对进程进行控制和管理，而且</w:t>
      </w:r>
      <w:r>
        <w:rPr>
          <w:rFonts w:ascii="Segoe UI" w:hAnsi="Segoe UI" w:cs="Segoe UI"/>
          <w:color w:val="333333"/>
          <w:sz w:val="21"/>
          <w:szCs w:val="21"/>
        </w:rPr>
        <w:t>PCB</w:t>
      </w:r>
      <w:r>
        <w:rPr>
          <w:rFonts w:ascii="Segoe UI" w:hAnsi="Segoe UI" w:cs="Segoe UI"/>
          <w:color w:val="333333"/>
          <w:sz w:val="21"/>
          <w:szCs w:val="21"/>
        </w:rPr>
        <w:t>标志着进程的存在，操作系统根据系统中是否有该进程的进程控制块</w:t>
      </w:r>
      <w:r>
        <w:rPr>
          <w:rFonts w:ascii="Segoe UI" w:hAnsi="Segoe UI" w:cs="Segoe UI"/>
          <w:color w:val="333333"/>
          <w:sz w:val="21"/>
          <w:szCs w:val="21"/>
        </w:rPr>
        <w:t>PCB</w:t>
      </w:r>
      <w:r>
        <w:rPr>
          <w:rFonts w:ascii="Segoe UI" w:hAnsi="Segoe UI" w:cs="Segoe UI"/>
          <w:color w:val="333333"/>
          <w:sz w:val="21"/>
          <w:szCs w:val="21"/>
        </w:rPr>
        <w:t>而知道该进程存在与否。系统建立进程的同时就建立该进程的</w:t>
      </w:r>
      <w:r>
        <w:rPr>
          <w:rFonts w:ascii="Segoe UI" w:hAnsi="Segoe UI" w:cs="Segoe UI"/>
          <w:color w:val="333333"/>
          <w:sz w:val="21"/>
          <w:szCs w:val="21"/>
        </w:rPr>
        <w:t>PCB</w:t>
      </w:r>
      <w:r>
        <w:rPr>
          <w:rFonts w:ascii="Segoe UI" w:hAnsi="Segoe UI" w:cs="Segoe UI"/>
          <w:color w:val="333333"/>
          <w:sz w:val="21"/>
          <w:szCs w:val="21"/>
        </w:rPr>
        <w:t>，在撤销一个进程时，也就撤销其</w:t>
      </w:r>
      <w:r>
        <w:rPr>
          <w:rFonts w:ascii="Segoe UI" w:hAnsi="Segoe UI" w:cs="Segoe UI"/>
          <w:color w:val="333333"/>
          <w:sz w:val="21"/>
          <w:szCs w:val="21"/>
        </w:rPr>
        <w:t>PCB</w:t>
      </w:r>
      <w:r>
        <w:rPr>
          <w:rFonts w:ascii="Segoe UI" w:hAnsi="Segoe UI" w:cs="Segoe UI"/>
          <w:color w:val="333333"/>
          <w:sz w:val="21"/>
          <w:szCs w:val="21"/>
        </w:rPr>
        <w:t>，故进程的</w:t>
      </w:r>
      <w:r>
        <w:rPr>
          <w:rFonts w:ascii="Segoe UI" w:hAnsi="Segoe UI" w:cs="Segoe UI"/>
          <w:color w:val="333333"/>
          <w:sz w:val="21"/>
          <w:szCs w:val="21"/>
        </w:rPr>
        <w:t>PCB</w:t>
      </w:r>
      <w:r>
        <w:rPr>
          <w:rFonts w:ascii="Segoe UI" w:hAnsi="Segoe UI" w:cs="Segoe UI"/>
          <w:color w:val="333333"/>
          <w:sz w:val="21"/>
          <w:szCs w:val="21"/>
        </w:rPr>
        <w:t>对进程来说是它存在的具体的物理标志和体现。一般</w:t>
      </w:r>
      <w:r>
        <w:rPr>
          <w:rFonts w:ascii="Segoe UI" w:hAnsi="Segoe UI" w:cs="Segoe UI"/>
          <w:color w:val="333333"/>
          <w:sz w:val="21"/>
          <w:szCs w:val="21"/>
        </w:rPr>
        <w:t>PCB</w:t>
      </w:r>
      <w:r>
        <w:rPr>
          <w:rFonts w:ascii="Segoe UI" w:hAnsi="Segoe UI" w:cs="Segoe UI"/>
          <w:color w:val="333333"/>
          <w:sz w:val="21"/>
          <w:szCs w:val="21"/>
        </w:rPr>
        <w:t>包括以下三类信息：进程标识信息；处理器状态信息；进程控制信息。</w:t>
      </w:r>
      <w:r>
        <w:rPr>
          <w:rFonts w:ascii="Segoe UI" w:hAnsi="Segoe UI" w:cs="Segoe UI"/>
          <w:color w:val="333333"/>
          <w:sz w:val="21"/>
          <w:szCs w:val="21"/>
        </w:rPr>
        <w:t xml:space="preserve"> </w:t>
      </w:r>
      <w:r>
        <w:rPr>
          <w:rFonts w:ascii="Segoe UI" w:hAnsi="Segoe UI" w:cs="Segoe UI"/>
          <w:color w:val="333333"/>
          <w:sz w:val="21"/>
          <w:szCs w:val="21"/>
        </w:rPr>
        <w:t>由程序段、相关的数据段和</w:t>
      </w:r>
      <w:r>
        <w:rPr>
          <w:rFonts w:ascii="Segoe UI" w:hAnsi="Segoe UI" w:cs="Segoe UI"/>
          <w:color w:val="333333"/>
          <w:sz w:val="21"/>
          <w:szCs w:val="21"/>
        </w:rPr>
        <w:t>PCB</w:t>
      </w:r>
      <w:r>
        <w:rPr>
          <w:rFonts w:ascii="Segoe UI" w:hAnsi="Segoe UI" w:cs="Segoe UI"/>
          <w:color w:val="333333"/>
          <w:sz w:val="21"/>
          <w:szCs w:val="21"/>
        </w:rPr>
        <w:t>三部分构成了进程实体（又称进程印像），一般，我们把进程实体就简称为进程。</w:t>
      </w:r>
      <w:r>
        <w:rPr>
          <w:rFonts w:ascii="Segoe UI" w:hAnsi="Segoe UI" w:cs="Segoe UI"/>
          <w:color w:val="333333"/>
          <w:sz w:val="21"/>
          <w:szCs w:val="21"/>
        </w:rPr>
        <w:t xml:space="preserve"> </w:t>
      </w:r>
    </w:p>
    <w:p w:rsidR="00DF2605" w:rsidRDefault="00DF2605" w:rsidP="00DF2605">
      <w:pPr>
        <w:pStyle w:val="a7"/>
        <w:rPr>
          <w:rFonts w:ascii="Segoe UI" w:hAnsi="Segoe UI" w:cs="Segoe UI"/>
          <w:color w:val="333333"/>
          <w:sz w:val="21"/>
          <w:szCs w:val="21"/>
        </w:rPr>
      </w:pPr>
      <w:r>
        <w:rPr>
          <w:rFonts w:ascii="Segoe UI" w:hAnsi="Segoe UI" w:cs="Segoe UI"/>
          <w:color w:val="333333"/>
          <w:sz w:val="21"/>
          <w:szCs w:val="21"/>
        </w:rPr>
        <w:t>进程的特征：</w:t>
      </w:r>
      <w:r>
        <w:rPr>
          <w:rFonts w:ascii="Segoe UI" w:hAnsi="Segoe UI" w:cs="Segoe UI"/>
          <w:color w:val="333333"/>
          <w:sz w:val="21"/>
          <w:szCs w:val="21"/>
        </w:rPr>
        <w:t xml:space="preserve"> 1.</w:t>
      </w:r>
      <w:r>
        <w:rPr>
          <w:rFonts w:ascii="Segoe UI" w:hAnsi="Segoe UI" w:cs="Segoe UI"/>
          <w:color w:val="333333"/>
          <w:sz w:val="21"/>
          <w:szCs w:val="21"/>
        </w:rPr>
        <w:t>动态性：进程的实质是程序的一次执行过程，进程是动态产生，动态消亡的。</w:t>
      </w:r>
      <w:r>
        <w:rPr>
          <w:rFonts w:ascii="Segoe UI" w:hAnsi="Segoe UI" w:cs="Segoe UI"/>
          <w:color w:val="333333"/>
          <w:sz w:val="21"/>
          <w:szCs w:val="21"/>
        </w:rPr>
        <w:t xml:space="preserve"> 2.</w:t>
      </w:r>
      <w:r>
        <w:rPr>
          <w:rFonts w:ascii="Segoe UI" w:hAnsi="Segoe UI" w:cs="Segoe UI"/>
          <w:color w:val="333333"/>
          <w:sz w:val="21"/>
          <w:szCs w:val="21"/>
        </w:rPr>
        <w:t>并发性：任何进程都可以同其他进程一起并发执行。</w:t>
      </w:r>
      <w:r>
        <w:rPr>
          <w:rFonts w:ascii="Segoe UI" w:hAnsi="Segoe UI" w:cs="Segoe UI"/>
          <w:color w:val="333333"/>
          <w:sz w:val="21"/>
          <w:szCs w:val="21"/>
        </w:rPr>
        <w:t xml:space="preserve"> 3.</w:t>
      </w:r>
      <w:r>
        <w:rPr>
          <w:rFonts w:ascii="Segoe UI" w:hAnsi="Segoe UI" w:cs="Segoe UI"/>
          <w:color w:val="333333"/>
          <w:sz w:val="21"/>
          <w:szCs w:val="21"/>
        </w:rPr>
        <w:t>独立性：</w:t>
      </w:r>
      <w:ins w:id="2" w:author="Unknown">
        <w:r>
          <w:rPr>
            <w:rFonts w:ascii="Segoe UI" w:hAnsi="Segoe UI" w:cs="Segoe UI"/>
            <w:color w:val="333333"/>
            <w:sz w:val="21"/>
            <w:szCs w:val="21"/>
          </w:rPr>
          <w:t>进程是一个能独立运行的基本单位</w:t>
        </w:r>
      </w:ins>
      <w:r>
        <w:rPr>
          <w:rFonts w:ascii="Segoe UI" w:hAnsi="Segoe UI" w:cs="Segoe UI"/>
          <w:color w:val="333333"/>
          <w:sz w:val="21"/>
          <w:szCs w:val="21"/>
        </w:rPr>
        <w:t>，同时也是系统分配资源和调度的独立单位。</w:t>
      </w:r>
      <w:r>
        <w:rPr>
          <w:rFonts w:ascii="Segoe UI" w:hAnsi="Segoe UI" w:cs="Segoe UI"/>
          <w:color w:val="333333"/>
          <w:sz w:val="21"/>
          <w:szCs w:val="21"/>
        </w:rPr>
        <w:t xml:space="preserve"> 4.</w:t>
      </w:r>
      <w:r>
        <w:rPr>
          <w:rFonts w:ascii="Segoe UI" w:hAnsi="Segoe UI" w:cs="Segoe UI"/>
          <w:color w:val="333333"/>
          <w:sz w:val="21"/>
          <w:szCs w:val="21"/>
        </w:rPr>
        <w:t>异步性：由于进程间的相互制约，使进程具有执行的间断性，即进程按各自独立的、不可预知的速度向前推进。</w:t>
      </w:r>
      <w:r>
        <w:rPr>
          <w:rFonts w:ascii="Segoe UI" w:hAnsi="Segoe UI" w:cs="Segoe UI"/>
          <w:color w:val="333333"/>
          <w:sz w:val="21"/>
          <w:szCs w:val="21"/>
        </w:rPr>
        <w:t xml:space="preserve"> </w:t>
      </w:r>
    </w:p>
    <w:p w:rsidR="00DF2605" w:rsidRDefault="00CF59C6" w:rsidP="00DF2605">
      <w:pPr>
        <w:pStyle w:val="3"/>
        <w:rPr>
          <w:sz w:val="36"/>
          <w:szCs w:val="36"/>
        </w:rPr>
      </w:pPr>
      <w:hyperlink w:anchor="%E4%BA%8C-%E7%BA%BF%E7%A8%8B" w:history="1">
        <w:r w:rsidR="00DF2605">
          <w:rPr>
            <w:rStyle w:val="a5"/>
            <w:rFonts w:ascii="Segoe UI" w:hAnsi="Segoe UI" w:cs="Segoe UI"/>
            <w:color w:val="4078C0"/>
          </w:rPr>
          <w:t>二、线程</w:t>
        </w:r>
        <w:r w:rsidR="00DF2605">
          <w:rPr>
            <w:rStyle w:val="a5"/>
            <w:rFonts w:ascii="Segoe UI" w:hAnsi="Segoe UI" w:cs="Segoe UI"/>
            <w:color w:val="4078C0"/>
          </w:rPr>
          <w:t xml:space="preserve"> </w:t>
        </w:r>
      </w:hyperlink>
    </w:p>
    <w:p w:rsidR="00DF2605" w:rsidRDefault="00DF2605" w:rsidP="00DF2605">
      <w:pPr>
        <w:pStyle w:val="a7"/>
        <w:rPr>
          <w:rFonts w:ascii="Segoe UI" w:hAnsi="Segoe UI" w:cs="Segoe UI"/>
          <w:color w:val="333333"/>
          <w:sz w:val="21"/>
          <w:szCs w:val="21"/>
        </w:rPr>
      </w:pPr>
      <w:r w:rsidRPr="00C71164">
        <w:rPr>
          <w:rFonts w:ascii="Segoe UI" w:hAnsi="Segoe UI" w:cs="Segoe UI"/>
          <w:sz w:val="21"/>
          <w:szCs w:val="21"/>
        </w:rPr>
        <w:t>线程：线程是进程中的一个实体，作为系统调度和分派的基本单位。</w:t>
      </w:r>
      <w:r w:rsidRPr="00C71164">
        <w:rPr>
          <w:rFonts w:ascii="Segoe UI" w:hAnsi="Segoe UI" w:cs="Segoe UI"/>
          <w:sz w:val="21"/>
          <w:szCs w:val="21"/>
        </w:rPr>
        <w:t>Linux</w:t>
      </w:r>
      <w:r w:rsidRPr="00C71164">
        <w:rPr>
          <w:rFonts w:ascii="Segoe UI" w:hAnsi="Segoe UI" w:cs="Segoe UI"/>
          <w:sz w:val="21"/>
          <w:szCs w:val="21"/>
        </w:rPr>
        <w:t>下的线程看作轻量级进程。</w:t>
      </w:r>
      <w:r w:rsidRPr="00C71164">
        <w:rPr>
          <w:rFonts w:ascii="Segoe UI" w:hAnsi="Segoe UI" w:cs="Segoe UI"/>
          <w:sz w:val="21"/>
          <w:szCs w:val="21"/>
        </w:rPr>
        <w:t xml:space="preserve"> </w:t>
      </w:r>
    </w:p>
    <w:p w:rsidR="00DF2605" w:rsidRDefault="00DF2605" w:rsidP="00DF2605">
      <w:pPr>
        <w:pStyle w:val="a7"/>
        <w:rPr>
          <w:rFonts w:ascii="Segoe UI" w:hAnsi="Segoe UI" w:cs="Segoe UI"/>
          <w:color w:val="333333"/>
          <w:sz w:val="21"/>
          <w:szCs w:val="21"/>
        </w:rPr>
      </w:pPr>
      <w:r w:rsidRPr="00C71164">
        <w:rPr>
          <w:rFonts w:ascii="Segoe UI" w:hAnsi="Segoe UI" w:cs="Segoe UI"/>
          <w:sz w:val="21"/>
          <w:szCs w:val="21"/>
        </w:rPr>
        <w:t>线程的性质：</w:t>
      </w:r>
      <w:r w:rsidRPr="00C71164">
        <w:rPr>
          <w:rFonts w:ascii="Segoe UI" w:hAnsi="Segoe UI" w:cs="Segoe UI"/>
          <w:sz w:val="21"/>
          <w:szCs w:val="21"/>
        </w:rPr>
        <w:t xml:space="preserve"> </w:t>
      </w:r>
    </w:p>
    <w:p w:rsidR="00DF2605" w:rsidRDefault="00DF2605" w:rsidP="00DF2605">
      <w:pPr>
        <w:pStyle w:val="a7"/>
        <w:rPr>
          <w:rFonts w:ascii="Segoe UI" w:hAnsi="Segoe UI" w:cs="Segoe UI"/>
          <w:color w:val="333333"/>
          <w:sz w:val="21"/>
          <w:szCs w:val="21"/>
        </w:rPr>
      </w:pPr>
      <w:r w:rsidRPr="00C71164">
        <w:rPr>
          <w:rFonts w:ascii="Segoe UI" w:hAnsi="Segoe UI" w:cs="Segoe UI"/>
          <w:color w:val="333333"/>
          <w:sz w:val="21"/>
          <w:szCs w:val="21"/>
        </w:rPr>
        <w:t>1.</w:t>
      </w:r>
      <w:ins w:id="3" w:author="Unknown">
        <w:r w:rsidRPr="00C71164">
          <w:rPr>
            <w:rFonts w:ascii="Segoe UI" w:hAnsi="Segoe UI" w:cs="Segoe UI"/>
            <w:color w:val="333333"/>
            <w:sz w:val="21"/>
            <w:szCs w:val="21"/>
          </w:rPr>
          <w:t>线程是进程内的一个相对独立的可执行的单元</w:t>
        </w:r>
      </w:ins>
      <w:r w:rsidRPr="00C71164">
        <w:rPr>
          <w:rFonts w:ascii="Segoe UI" w:hAnsi="Segoe UI" w:cs="Segoe UI"/>
          <w:color w:val="333333"/>
          <w:sz w:val="21"/>
          <w:szCs w:val="21"/>
        </w:rPr>
        <w:t>。若把进程称为任务的话，那么线程则是应用中的一个子任务的执行。</w:t>
      </w:r>
      <w:r w:rsidRPr="00C71164">
        <w:rPr>
          <w:rFonts w:ascii="Segoe UI" w:hAnsi="Segoe UI" w:cs="Segoe UI"/>
          <w:color w:val="333333"/>
          <w:sz w:val="21"/>
          <w:szCs w:val="21"/>
        </w:rPr>
        <w:t xml:space="preserve"> </w:t>
      </w:r>
    </w:p>
    <w:p w:rsidR="00DF2605" w:rsidRDefault="00DF2605" w:rsidP="00DF2605">
      <w:pPr>
        <w:pStyle w:val="a7"/>
        <w:rPr>
          <w:rFonts w:ascii="Segoe UI" w:hAnsi="Segoe UI" w:cs="Segoe UI"/>
          <w:color w:val="333333"/>
          <w:sz w:val="21"/>
          <w:szCs w:val="21"/>
        </w:rPr>
      </w:pPr>
      <w:r w:rsidRPr="00C71164">
        <w:rPr>
          <w:rFonts w:ascii="Segoe UI" w:hAnsi="Segoe UI" w:cs="Segoe UI"/>
          <w:color w:val="333333"/>
          <w:sz w:val="21"/>
          <w:szCs w:val="21"/>
        </w:rPr>
        <w:t>2.</w:t>
      </w:r>
      <w:r w:rsidRPr="00C71164">
        <w:rPr>
          <w:rFonts w:ascii="Segoe UI" w:hAnsi="Segoe UI" w:cs="Segoe UI"/>
          <w:color w:val="333333"/>
          <w:sz w:val="21"/>
          <w:szCs w:val="21"/>
        </w:rPr>
        <w:t>由于线程是被调度的基本单元，而进程不是调度单元。所以，</w:t>
      </w:r>
      <w:ins w:id="4" w:author="Unknown">
        <w:r w:rsidRPr="00C71164">
          <w:rPr>
            <w:rFonts w:ascii="Segoe UI" w:hAnsi="Segoe UI" w:cs="Segoe UI"/>
            <w:color w:val="333333"/>
            <w:sz w:val="21"/>
            <w:szCs w:val="21"/>
          </w:rPr>
          <w:t>每个进程在创建时，至少需要同时为该进程创建一个线程</w:t>
        </w:r>
      </w:ins>
      <w:r w:rsidRPr="00C71164">
        <w:rPr>
          <w:rFonts w:ascii="Segoe UI" w:hAnsi="Segoe UI" w:cs="Segoe UI"/>
          <w:color w:val="333333"/>
          <w:sz w:val="21"/>
          <w:szCs w:val="21"/>
        </w:rPr>
        <w:t>。即进程中至少要有一个或一个以上的线程，否则该进程无法被调度执行。</w:t>
      </w:r>
      <w:r w:rsidRPr="00C71164">
        <w:rPr>
          <w:rFonts w:ascii="Segoe UI" w:hAnsi="Segoe UI" w:cs="Segoe UI"/>
          <w:color w:val="333333"/>
          <w:sz w:val="21"/>
          <w:szCs w:val="21"/>
        </w:rPr>
        <w:t xml:space="preserve"> </w:t>
      </w:r>
    </w:p>
    <w:p w:rsidR="00DF2605" w:rsidRDefault="00DF2605" w:rsidP="00DF2605">
      <w:pPr>
        <w:pStyle w:val="a7"/>
        <w:rPr>
          <w:rFonts w:ascii="Segoe UI" w:hAnsi="Segoe UI" w:cs="Segoe UI"/>
          <w:color w:val="333333"/>
          <w:sz w:val="21"/>
          <w:szCs w:val="21"/>
        </w:rPr>
      </w:pPr>
      <w:r w:rsidRPr="00C71164">
        <w:rPr>
          <w:rFonts w:ascii="Segoe UI" w:hAnsi="Segoe UI" w:cs="Segoe UI"/>
          <w:color w:val="333333"/>
          <w:sz w:val="21"/>
          <w:szCs w:val="21"/>
        </w:rPr>
        <w:t>3.</w:t>
      </w:r>
      <w:ins w:id="5" w:author="Unknown">
        <w:r w:rsidRPr="00C71164">
          <w:rPr>
            <w:rFonts w:ascii="Segoe UI" w:hAnsi="Segoe UI" w:cs="Segoe UI"/>
            <w:color w:val="333333"/>
            <w:sz w:val="21"/>
            <w:szCs w:val="21"/>
          </w:rPr>
          <w:t>进程是被分给并拥有资源的基本单元</w:t>
        </w:r>
      </w:ins>
      <w:r w:rsidRPr="00C71164">
        <w:rPr>
          <w:rFonts w:ascii="Segoe UI" w:hAnsi="Segoe UI" w:cs="Segoe UI"/>
          <w:color w:val="333333"/>
          <w:sz w:val="21"/>
          <w:szCs w:val="21"/>
        </w:rPr>
        <w:t>。同一进程内的多个线程共享该进程的资源，但线程并不拥有资源，只是使用他们。</w:t>
      </w:r>
      <w:r w:rsidRPr="00C71164">
        <w:rPr>
          <w:rFonts w:ascii="Segoe UI" w:hAnsi="Segoe UI" w:cs="Segoe UI"/>
          <w:color w:val="333333"/>
          <w:sz w:val="21"/>
          <w:szCs w:val="21"/>
        </w:rPr>
        <w:t xml:space="preserve"> </w:t>
      </w:r>
    </w:p>
    <w:p w:rsidR="00DF2605" w:rsidRDefault="00DF2605" w:rsidP="00DF2605">
      <w:pPr>
        <w:pStyle w:val="a7"/>
        <w:rPr>
          <w:rFonts w:ascii="Segoe UI" w:hAnsi="Segoe UI" w:cs="Segoe UI"/>
          <w:color w:val="333333"/>
          <w:sz w:val="21"/>
          <w:szCs w:val="21"/>
        </w:rPr>
      </w:pPr>
      <w:r w:rsidRPr="00C71164">
        <w:rPr>
          <w:rFonts w:ascii="Segoe UI" w:hAnsi="Segoe UI" w:cs="Segoe UI"/>
          <w:color w:val="333333"/>
          <w:sz w:val="21"/>
          <w:szCs w:val="21"/>
        </w:rPr>
        <w:lastRenderedPageBreak/>
        <w:t>4.</w:t>
      </w:r>
      <w:ins w:id="6" w:author="Unknown">
        <w:r w:rsidRPr="00C71164">
          <w:rPr>
            <w:rFonts w:ascii="Segoe UI" w:hAnsi="Segoe UI" w:cs="Segoe UI"/>
            <w:color w:val="333333"/>
            <w:sz w:val="21"/>
            <w:szCs w:val="21"/>
          </w:rPr>
          <w:t>线程是操作系统中基本调度单元</w:t>
        </w:r>
      </w:ins>
      <w:r w:rsidRPr="00C71164">
        <w:rPr>
          <w:rFonts w:ascii="Segoe UI" w:hAnsi="Segoe UI" w:cs="Segoe UI"/>
          <w:color w:val="333333"/>
          <w:sz w:val="21"/>
          <w:szCs w:val="21"/>
        </w:rPr>
        <w:t>，因此线程中应包含有调度所需要的必要信息，且在生命周期中有状态的变化。</w:t>
      </w:r>
      <w:r w:rsidRPr="00C71164">
        <w:rPr>
          <w:rFonts w:ascii="Segoe UI" w:hAnsi="Segoe UI" w:cs="Segoe UI"/>
          <w:color w:val="333333"/>
          <w:sz w:val="21"/>
          <w:szCs w:val="21"/>
        </w:rPr>
        <w:t xml:space="preserve"> </w:t>
      </w:r>
    </w:p>
    <w:p w:rsidR="00DF2605" w:rsidRDefault="00DF2605" w:rsidP="00DF2605">
      <w:pPr>
        <w:pStyle w:val="a7"/>
        <w:rPr>
          <w:rFonts w:ascii="Segoe UI" w:hAnsi="Segoe UI" w:cs="Segoe UI"/>
          <w:color w:val="333333"/>
          <w:sz w:val="21"/>
          <w:szCs w:val="21"/>
        </w:rPr>
      </w:pPr>
      <w:r w:rsidRPr="00C71164">
        <w:rPr>
          <w:rFonts w:ascii="Segoe UI" w:hAnsi="Segoe UI" w:cs="Segoe UI"/>
          <w:color w:val="333333"/>
          <w:sz w:val="21"/>
          <w:szCs w:val="21"/>
        </w:rPr>
        <w:t>5.</w:t>
      </w:r>
      <w:r w:rsidRPr="00C71164">
        <w:rPr>
          <w:rFonts w:ascii="Segoe UI" w:hAnsi="Segoe UI" w:cs="Segoe UI"/>
          <w:color w:val="333333"/>
          <w:sz w:val="21"/>
          <w:szCs w:val="21"/>
        </w:rPr>
        <w:t>由于共享资源【包括数据和文件】，所以</w:t>
      </w:r>
      <w:ins w:id="7" w:author="Unknown">
        <w:r w:rsidRPr="00C71164">
          <w:rPr>
            <w:rFonts w:ascii="Segoe UI" w:hAnsi="Segoe UI" w:cs="Segoe UI"/>
            <w:color w:val="333333"/>
            <w:sz w:val="21"/>
            <w:szCs w:val="21"/>
          </w:rPr>
          <w:t>线程间需要通信和同步机制，且需要时线程可以创建其他线程，但线程间不存在父子关系</w:t>
        </w:r>
      </w:ins>
      <w:r w:rsidRPr="00C71164">
        <w:rPr>
          <w:rFonts w:ascii="Segoe UI" w:hAnsi="Segoe UI" w:cs="Segoe UI"/>
          <w:color w:val="333333"/>
          <w:sz w:val="21"/>
          <w:szCs w:val="21"/>
        </w:rPr>
        <w:t>。</w:t>
      </w:r>
      <w:r w:rsidRPr="00C71164">
        <w:rPr>
          <w:rFonts w:ascii="Segoe UI" w:hAnsi="Segoe UI" w:cs="Segoe UI"/>
          <w:color w:val="333333"/>
          <w:sz w:val="21"/>
          <w:szCs w:val="21"/>
        </w:rPr>
        <w:t xml:space="preserve"> </w:t>
      </w:r>
    </w:p>
    <w:p w:rsidR="00DF2605" w:rsidRDefault="00DF2605" w:rsidP="00DF2605">
      <w:pPr>
        <w:pStyle w:val="a7"/>
        <w:rPr>
          <w:rFonts w:ascii="Segoe UI" w:hAnsi="Segoe UI" w:cs="Segoe UI"/>
          <w:color w:val="333333"/>
          <w:sz w:val="21"/>
          <w:szCs w:val="21"/>
        </w:rPr>
      </w:pPr>
      <w:r w:rsidRPr="00EA491B">
        <w:rPr>
          <w:rFonts w:ascii="Segoe UI" w:hAnsi="Segoe UI" w:cs="Segoe UI"/>
          <w:sz w:val="21"/>
          <w:szCs w:val="21"/>
        </w:rPr>
        <w:t>多线程使用的情形：前台和后台工作情况；异步处理工作情况；需要加快执行速度情况；组织复杂工作的情况；同时有多个用户服务请求的情况等。</w:t>
      </w:r>
      <w:r w:rsidRPr="00EA491B">
        <w:rPr>
          <w:rFonts w:ascii="Segoe UI" w:hAnsi="Segoe UI" w:cs="Segoe UI"/>
          <w:sz w:val="21"/>
          <w:szCs w:val="21"/>
        </w:rPr>
        <w:t xml:space="preserve"> </w:t>
      </w:r>
    </w:p>
    <w:p w:rsidR="00DF2605" w:rsidRDefault="00DF2605" w:rsidP="00DF2605">
      <w:pPr>
        <w:pStyle w:val="a7"/>
        <w:rPr>
          <w:rFonts w:ascii="Segoe UI" w:hAnsi="Segoe UI" w:cs="Segoe UI"/>
          <w:color w:val="333333"/>
          <w:sz w:val="21"/>
          <w:szCs w:val="21"/>
        </w:rPr>
      </w:pPr>
      <w:r w:rsidRPr="00EA491B">
        <w:rPr>
          <w:rFonts w:ascii="Segoe UI" w:hAnsi="Segoe UI" w:cs="Segoe UI"/>
          <w:sz w:val="21"/>
          <w:szCs w:val="21"/>
        </w:rPr>
        <w:t>线程机制的优点：</w:t>
      </w:r>
      <w:r w:rsidRPr="00EA491B">
        <w:rPr>
          <w:rFonts w:ascii="Segoe UI" w:hAnsi="Segoe UI" w:cs="Segoe UI"/>
          <w:sz w:val="21"/>
          <w:szCs w:val="21"/>
        </w:rPr>
        <w:t xml:space="preserve"> </w:t>
      </w:r>
      <w:r w:rsidRPr="00EA491B">
        <w:rPr>
          <w:rFonts w:ascii="Segoe UI" w:hAnsi="Segoe UI" w:cs="Segoe UI"/>
          <w:sz w:val="21"/>
          <w:szCs w:val="21"/>
        </w:rPr>
        <w:t>多线程运行在同一个进程的相同的地址空间内，和采用多进程相比有以下优点：</w:t>
      </w:r>
      <w:r w:rsidRPr="00EA491B">
        <w:rPr>
          <w:rFonts w:ascii="Segoe UI" w:hAnsi="Segoe UI" w:cs="Segoe UI"/>
          <w:sz w:val="21"/>
          <w:szCs w:val="21"/>
        </w:rPr>
        <w:t xml:space="preserve"> </w:t>
      </w:r>
    </w:p>
    <w:p w:rsidR="00DF2605" w:rsidRDefault="00DF2605" w:rsidP="008E08B3">
      <w:pPr>
        <w:widowControl/>
        <w:numPr>
          <w:ilvl w:val="0"/>
          <w:numId w:val="10"/>
        </w:numPr>
        <w:spacing w:before="100" w:beforeAutospacing="1" w:after="100" w:afterAutospacing="1"/>
        <w:jc w:val="left"/>
        <w:rPr>
          <w:rFonts w:ascii="Segoe UI" w:hAnsi="Segoe UI" w:cs="Segoe UI"/>
          <w:color w:val="333333"/>
          <w:szCs w:val="21"/>
        </w:rPr>
      </w:pPr>
      <w:r w:rsidRPr="00EA491B">
        <w:rPr>
          <w:rFonts w:ascii="Segoe UI" w:hAnsi="Segoe UI" w:cs="Segoe UI"/>
          <w:color w:val="333333"/>
          <w:szCs w:val="21"/>
        </w:rPr>
        <w:t>1.</w:t>
      </w:r>
      <w:ins w:id="8" w:author="Unknown">
        <w:r w:rsidRPr="00EA491B">
          <w:rPr>
            <w:rFonts w:ascii="Segoe UI" w:hAnsi="Segoe UI" w:cs="Segoe UI"/>
            <w:color w:val="333333"/>
            <w:szCs w:val="21"/>
          </w:rPr>
          <w:t>创建和撤销线程的开销较之进程要少</w:t>
        </w:r>
      </w:ins>
      <w:r w:rsidRPr="00EA491B">
        <w:rPr>
          <w:rFonts w:ascii="Segoe UI" w:hAnsi="Segoe UI" w:cs="Segoe UI"/>
          <w:color w:val="333333"/>
          <w:szCs w:val="21"/>
        </w:rPr>
        <w:t>。创建线程时只需要建立线程控制表相应的表目，或有关队列，而创建进程时，要创建</w:t>
      </w:r>
      <w:r w:rsidRPr="00EA491B">
        <w:rPr>
          <w:rFonts w:ascii="Segoe UI" w:hAnsi="Segoe UI" w:cs="Segoe UI"/>
          <w:color w:val="333333"/>
          <w:szCs w:val="21"/>
        </w:rPr>
        <w:t>PCB</w:t>
      </w:r>
      <w:r w:rsidRPr="00EA491B">
        <w:rPr>
          <w:rFonts w:ascii="Segoe UI" w:hAnsi="Segoe UI" w:cs="Segoe UI"/>
          <w:color w:val="333333"/>
          <w:szCs w:val="21"/>
        </w:rPr>
        <w:t>表和初始化，进入有关进程队列，建立它的地址空间和所需资源等。</w:t>
      </w:r>
    </w:p>
    <w:p w:rsidR="00DF2605" w:rsidRDefault="00DF2605" w:rsidP="008E08B3">
      <w:pPr>
        <w:widowControl/>
        <w:numPr>
          <w:ilvl w:val="0"/>
          <w:numId w:val="10"/>
        </w:numPr>
        <w:spacing w:before="100" w:beforeAutospacing="1" w:after="100" w:afterAutospacing="1"/>
        <w:jc w:val="left"/>
        <w:rPr>
          <w:rFonts w:ascii="Segoe UI" w:hAnsi="Segoe UI" w:cs="Segoe UI"/>
          <w:color w:val="333333"/>
          <w:szCs w:val="21"/>
        </w:rPr>
      </w:pPr>
      <w:r w:rsidRPr="00EA491B">
        <w:rPr>
          <w:rFonts w:ascii="Segoe UI" w:hAnsi="Segoe UI" w:cs="Segoe UI"/>
          <w:color w:val="333333"/>
          <w:szCs w:val="21"/>
        </w:rPr>
        <w:t>2.</w:t>
      </w:r>
      <w:ins w:id="9" w:author="Unknown">
        <w:r w:rsidRPr="00EA491B">
          <w:rPr>
            <w:rFonts w:ascii="Segoe UI" w:hAnsi="Segoe UI" w:cs="Segoe UI"/>
            <w:color w:val="333333"/>
            <w:szCs w:val="21"/>
          </w:rPr>
          <w:t>CPU</w:t>
        </w:r>
        <w:r w:rsidRPr="00EA491B">
          <w:rPr>
            <w:rFonts w:ascii="Segoe UI" w:hAnsi="Segoe UI" w:cs="Segoe UI"/>
            <w:color w:val="333333"/>
            <w:szCs w:val="21"/>
          </w:rPr>
          <w:t>在线程之间开关时的开销远比进程要少得多</w:t>
        </w:r>
      </w:ins>
      <w:r w:rsidRPr="00EA491B">
        <w:rPr>
          <w:rFonts w:ascii="Segoe UI" w:hAnsi="Segoe UI" w:cs="Segoe UI"/>
          <w:color w:val="333333"/>
          <w:szCs w:val="21"/>
        </w:rPr>
        <w:t>。因开关线程都在同一地址空间内，只需要修改线程控制表或队列，不涉及地址空间和其他工作。</w:t>
      </w:r>
    </w:p>
    <w:p w:rsidR="00DF2605" w:rsidRDefault="00DF2605" w:rsidP="008E08B3">
      <w:pPr>
        <w:widowControl/>
        <w:numPr>
          <w:ilvl w:val="0"/>
          <w:numId w:val="10"/>
        </w:numPr>
        <w:spacing w:before="100" w:beforeAutospacing="1" w:after="100" w:afterAutospacing="1"/>
        <w:jc w:val="left"/>
        <w:rPr>
          <w:rFonts w:ascii="Segoe UI" w:hAnsi="Segoe UI" w:cs="Segoe UI"/>
          <w:color w:val="333333"/>
          <w:szCs w:val="21"/>
        </w:rPr>
      </w:pPr>
      <w:r w:rsidRPr="00EA491B">
        <w:rPr>
          <w:rFonts w:ascii="Segoe UI" w:hAnsi="Segoe UI" w:cs="Segoe UI"/>
          <w:color w:val="333333"/>
          <w:szCs w:val="21"/>
        </w:rPr>
        <w:t>3.</w:t>
      </w:r>
      <w:ins w:id="10" w:author="Unknown">
        <w:r w:rsidRPr="00EA491B">
          <w:rPr>
            <w:rFonts w:ascii="Segoe UI" w:hAnsi="Segoe UI" w:cs="Segoe UI"/>
            <w:color w:val="333333"/>
            <w:szCs w:val="21"/>
          </w:rPr>
          <w:t>线程机制也增加了通讯的有效性</w:t>
        </w:r>
      </w:ins>
      <w:r w:rsidRPr="00EA491B">
        <w:rPr>
          <w:rFonts w:ascii="Segoe UI" w:hAnsi="Segoe UI" w:cs="Segoe UI"/>
          <w:color w:val="333333"/>
          <w:szCs w:val="21"/>
        </w:rPr>
        <w:t>。进程间的通讯往往要求内核的参与，以提供通讯机制和保护机制，而线程间的通讯是在同一进程的地址空间内，共享主存和文件，无需内核参与。</w:t>
      </w:r>
    </w:p>
    <w:p w:rsidR="00DF2605" w:rsidRDefault="00DF2605" w:rsidP="00DF2605">
      <w:pPr>
        <w:pStyle w:val="3"/>
        <w:rPr>
          <w:sz w:val="36"/>
          <w:szCs w:val="36"/>
        </w:rPr>
      </w:pPr>
      <w:r w:rsidRPr="00EA491B">
        <w:rPr>
          <w:rFonts w:ascii="Segoe UI" w:hAnsi="Segoe UI" w:cs="Segoe UI"/>
        </w:rPr>
        <w:t>三、进程和线程的区别</w:t>
      </w:r>
      <w:r w:rsidRPr="00EA491B">
        <w:rPr>
          <w:rFonts w:ascii="Segoe UI" w:hAnsi="Segoe UI" w:cs="Segoe UI"/>
        </w:rPr>
        <w:t xml:space="preserve"> </w:t>
      </w:r>
    </w:p>
    <w:p w:rsidR="00DF2605" w:rsidRDefault="00DF2605" w:rsidP="00DF2605">
      <w:pPr>
        <w:pStyle w:val="a7"/>
        <w:rPr>
          <w:rFonts w:ascii="Segoe UI" w:hAnsi="Segoe UI" w:cs="Segoe UI"/>
          <w:color w:val="333333"/>
          <w:sz w:val="21"/>
          <w:szCs w:val="21"/>
        </w:rPr>
      </w:pPr>
      <w:r w:rsidRPr="00EA491B">
        <w:rPr>
          <w:rFonts w:ascii="Segoe UI" w:hAnsi="Segoe UI" w:cs="Segoe UI"/>
          <w:sz w:val="21"/>
          <w:szCs w:val="21"/>
        </w:rPr>
        <w:t>（</w:t>
      </w:r>
      <w:r w:rsidRPr="00EA491B">
        <w:rPr>
          <w:rFonts w:ascii="Segoe UI" w:hAnsi="Segoe UI" w:cs="Segoe UI"/>
          <w:sz w:val="21"/>
          <w:szCs w:val="21"/>
        </w:rPr>
        <w:t>1</w:t>
      </w:r>
      <w:r w:rsidRPr="00EA491B">
        <w:rPr>
          <w:rFonts w:ascii="Segoe UI" w:hAnsi="Segoe UI" w:cs="Segoe UI"/>
          <w:sz w:val="21"/>
          <w:szCs w:val="21"/>
        </w:rPr>
        <w:t>）调度：</w:t>
      </w:r>
      <w:r w:rsidRPr="00EA491B">
        <w:rPr>
          <w:rFonts w:ascii="Segoe UI" w:hAnsi="Segoe UI" w:cs="Segoe UI"/>
          <w:sz w:val="21"/>
          <w:szCs w:val="21"/>
        </w:rPr>
        <w:t xml:space="preserve"> </w:t>
      </w:r>
      <w:r w:rsidRPr="00EA491B">
        <w:rPr>
          <w:rFonts w:ascii="Segoe UI" w:hAnsi="Segoe UI" w:cs="Segoe UI"/>
          <w:sz w:val="21"/>
          <w:szCs w:val="21"/>
        </w:rPr>
        <w:t>在传统的操作系统中，</w:t>
      </w:r>
      <w:r w:rsidRPr="00EA491B">
        <w:rPr>
          <w:rFonts w:ascii="Segoe UI" w:hAnsi="Segoe UI" w:cs="Segoe UI"/>
          <w:sz w:val="21"/>
          <w:szCs w:val="21"/>
        </w:rPr>
        <w:t>CPU</w:t>
      </w:r>
      <w:r w:rsidRPr="00EA491B">
        <w:rPr>
          <w:rFonts w:ascii="Segoe UI" w:hAnsi="Segoe UI" w:cs="Segoe UI"/>
          <w:sz w:val="21"/>
          <w:szCs w:val="21"/>
        </w:rPr>
        <w:t>调度和分派的基本单位是进程。而在引入线程的操作系统中，则把线程作为</w:t>
      </w:r>
      <w:r w:rsidRPr="00EA491B">
        <w:rPr>
          <w:rFonts w:ascii="Segoe UI" w:hAnsi="Segoe UI" w:cs="Segoe UI"/>
          <w:sz w:val="21"/>
          <w:szCs w:val="21"/>
        </w:rPr>
        <w:t>CPU</w:t>
      </w:r>
      <w:r w:rsidRPr="00EA491B">
        <w:rPr>
          <w:rFonts w:ascii="Segoe UI" w:hAnsi="Segoe UI" w:cs="Segoe UI"/>
          <w:sz w:val="21"/>
          <w:szCs w:val="21"/>
        </w:rPr>
        <w:t>调度和分派的基本单位，进程则作为资源拥有的基本单位，从而使传统进程的两个属性分开，线程编程轻装运行，这样可以显著地提高系统的并发性。同一进程中线程的切换不会引起进程切换，从而避免了昂贵的系统调用，但是在由一个进程中的线程切换到另一进程中的线程，依然会引起进程切换。</w:t>
      </w:r>
      <w:r w:rsidRPr="00EA491B">
        <w:rPr>
          <w:rFonts w:ascii="Segoe UI" w:hAnsi="Segoe UI" w:cs="Segoe UI"/>
          <w:sz w:val="21"/>
          <w:szCs w:val="21"/>
        </w:rPr>
        <w:t xml:space="preserve"> </w:t>
      </w:r>
    </w:p>
    <w:p w:rsidR="00DF2605" w:rsidRDefault="00DF2605" w:rsidP="00DF2605">
      <w:pPr>
        <w:pStyle w:val="a7"/>
        <w:rPr>
          <w:rFonts w:ascii="Segoe UI" w:hAnsi="Segoe UI" w:cs="Segoe UI"/>
          <w:color w:val="333333"/>
          <w:sz w:val="21"/>
          <w:szCs w:val="21"/>
        </w:rPr>
      </w:pPr>
      <w:r w:rsidRPr="00EA491B">
        <w:rPr>
          <w:rFonts w:ascii="Segoe UI" w:hAnsi="Segoe UI" w:cs="Segoe UI"/>
          <w:sz w:val="21"/>
          <w:szCs w:val="21"/>
        </w:rPr>
        <w:t>（</w:t>
      </w:r>
      <w:r w:rsidRPr="00EA491B">
        <w:rPr>
          <w:rFonts w:ascii="Segoe UI" w:hAnsi="Segoe UI" w:cs="Segoe UI"/>
          <w:sz w:val="21"/>
          <w:szCs w:val="21"/>
        </w:rPr>
        <w:t>2</w:t>
      </w:r>
      <w:r w:rsidRPr="00EA491B">
        <w:rPr>
          <w:rFonts w:ascii="Segoe UI" w:hAnsi="Segoe UI" w:cs="Segoe UI"/>
          <w:sz w:val="21"/>
          <w:szCs w:val="21"/>
        </w:rPr>
        <w:t>）并发性：</w:t>
      </w:r>
      <w:r w:rsidRPr="00EA491B">
        <w:rPr>
          <w:rFonts w:ascii="Segoe UI" w:hAnsi="Segoe UI" w:cs="Segoe UI"/>
          <w:sz w:val="21"/>
          <w:szCs w:val="21"/>
        </w:rPr>
        <w:t xml:space="preserve"> </w:t>
      </w:r>
      <w:r w:rsidRPr="00EA491B">
        <w:rPr>
          <w:rFonts w:ascii="Segoe UI" w:hAnsi="Segoe UI" w:cs="Segoe UI"/>
          <w:sz w:val="21"/>
          <w:szCs w:val="21"/>
        </w:rPr>
        <w:t>在引入线程的操作系统中，不仅进程之间可以并发执行，而且在一个进程中的多个线程之间也可以并发执行，因而使操作系统具有更好的并发性，从而更有效地提高系统资源和系统的吞吐量。例如，在一个为引入线程的单</w:t>
      </w:r>
      <w:r w:rsidRPr="00EA491B">
        <w:rPr>
          <w:rFonts w:ascii="Segoe UI" w:hAnsi="Segoe UI" w:cs="Segoe UI"/>
          <w:sz w:val="21"/>
          <w:szCs w:val="21"/>
        </w:rPr>
        <w:t>CPU</w:t>
      </w:r>
      <w:r w:rsidRPr="00EA491B">
        <w:rPr>
          <w:rFonts w:ascii="Segoe UI" w:hAnsi="Segoe UI" w:cs="Segoe UI"/>
          <w:sz w:val="21"/>
          <w:szCs w:val="21"/>
        </w:rPr>
        <w:t>操作系统中，若仅设置一个文件服务进程，当它由于某种原因被封锁时，便没有其他的文件服务进程来提供服务。在引入线程的操作系统中，可以在一个文件服务进程设置多个服务线程。当第一个线程等待时，文件服务进程中的第二个线程可以继续运行；当第二个线程封锁时，第三个线程可以继续执行，从而显著地提高了文件服务的质量以及系统的吞吐量。</w:t>
      </w:r>
      <w:r w:rsidRPr="00EA491B">
        <w:rPr>
          <w:rFonts w:ascii="Segoe UI" w:hAnsi="Segoe UI" w:cs="Segoe UI"/>
          <w:sz w:val="21"/>
          <w:szCs w:val="21"/>
        </w:rPr>
        <w:t xml:space="preserve"> </w:t>
      </w:r>
    </w:p>
    <w:p w:rsidR="00DF2605" w:rsidRDefault="00DF2605" w:rsidP="00DF2605">
      <w:pPr>
        <w:pStyle w:val="a7"/>
        <w:rPr>
          <w:rFonts w:ascii="Segoe UI" w:hAnsi="Segoe UI" w:cs="Segoe UI"/>
          <w:color w:val="333333"/>
          <w:sz w:val="21"/>
          <w:szCs w:val="21"/>
        </w:rPr>
      </w:pPr>
      <w:r w:rsidRPr="00EA491B">
        <w:rPr>
          <w:rFonts w:ascii="Segoe UI" w:hAnsi="Segoe UI" w:cs="Segoe UI"/>
          <w:sz w:val="21"/>
          <w:szCs w:val="21"/>
        </w:rPr>
        <w:t>（</w:t>
      </w:r>
      <w:r w:rsidRPr="00EA491B">
        <w:rPr>
          <w:rFonts w:ascii="Segoe UI" w:hAnsi="Segoe UI" w:cs="Segoe UI"/>
          <w:sz w:val="21"/>
          <w:szCs w:val="21"/>
        </w:rPr>
        <w:t>3</w:t>
      </w:r>
      <w:r w:rsidRPr="00EA491B">
        <w:rPr>
          <w:rFonts w:ascii="Segoe UI" w:hAnsi="Segoe UI" w:cs="Segoe UI"/>
          <w:sz w:val="21"/>
          <w:szCs w:val="21"/>
        </w:rPr>
        <w:t>）拥有资源：</w:t>
      </w:r>
      <w:r w:rsidRPr="00EA491B">
        <w:rPr>
          <w:rFonts w:ascii="Segoe UI" w:hAnsi="Segoe UI" w:cs="Segoe UI"/>
          <w:sz w:val="21"/>
          <w:szCs w:val="21"/>
        </w:rPr>
        <w:t xml:space="preserve"> </w:t>
      </w:r>
      <w:r w:rsidRPr="00EA491B">
        <w:rPr>
          <w:rFonts w:ascii="Segoe UI" w:hAnsi="Segoe UI" w:cs="Segoe UI"/>
          <w:sz w:val="21"/>
          <w:szCs w:val="21"/>
        </w:rPr>
        <w:t>不论是引入了线程的操作系统，还是传统的操作系统，进程都是拥有系统资源的一个独立单位，他可以拥有自己的资源。一般地说，线程自己不能拥有资源（也有一点必不可少的资源），但它可以访问其隶属进程的资源，亦即一个进程的代码段、数据段以及系统资源（如已打开的文件、</w:t>
      </w:r>
      <w:r w:rsidRPr="00EA491B">
        <w:rPr>
          <w:rFonts w:ascii="Segoe UI" w:hAnsi="Segoe UI" w:cs="Segoe UI"/>
          <w:sz w:val="21"/>
          <w:szCs w:val="21"/>
        </w:rPr>
        <w:t>I/O</w:t>
      </w:r>
      <w:r w:rsidRPr="00EA491B">
        <w:rPr>
          <w:rFonts w:ascii="Segoe UI" w:hAnsi="Segoe UI" w:cs="Segoe UI"/>
          <w:sz w:val="21"/>
          <w:szCs w:val="21"/>
        </w:rPr>
        <w:t>设备等），可供同一个进程的其他所有线程共享。</w:t>
      </w:r>
      <w:r w:rsidRPr="00EA491B">
        <w:rPr>
          <w:rFonts w:ascii="Segoe UI" w:hAnsi="Segoe UI" w:cs="Segoe UI"/>
          <w:sz w:val="21"/>
          <w:szCs w:val="21"/>
        </w:rPr>
        <w:t xml:space="preserve"> </w:t>
      </w:r>
    </w:p>
    <w:p w:rsidR="00DF2605" w:rsidRDefault="00DF2605" w:rsidP="00DF2605">
      <w:pPr>
        <w:pStyle w:val="a7"/>
        <w:rPr>
          <w:rFonts w:ascii="Segoe UI" w:hAnsi="Segoe UI" w:cs="Segoe UI"/>
          <w:color w:val="333333"/>
          <w:sz w:val="21"/>
          <w:szCs w:val="21"/>
        </w:rPr>
      </w:pPr>
      <w:r w:rsidRPr="00EA491B">
        <w:rPr>
          <w:rFonts w:ascii="Segoe UI" w:hAnsi="Segoe UI" w:cs="Segoe UI"/>
          <w:sz w:val="21"/>
          <w:szCs w:val="21"/>
        </w:rPr>
        <w:lastRenderedPageBreak/>
        <w:t>（</w:t>
      </w:r>
      <w:r w:rsidRPr="00EA491B">
        <w:rPr>
          <w:rFonts w:ascii="Segoe UI" w:hAnsi="Segoe UI" w:cs="Segoe UI"/>
          <w:sz w:val="21"/>
          <w:szCs w:val="21"/>
        </w:rPr>
        <w:t>4</w:t>
      </w:r>
      <w:r w:rsidRPr="00EA491B">
        <w:rPr>
          <w:rFonts w:ascii="Segoe UI" w:hAnsi="Segoe UI" w:cs="Segoe UI"/>
          <w:sz w:val="21"/>
          <w:szCs w:val="21"/>
        </w:rPr>
        <w:t>）独立性：</w:t>
      </w:r>
      <w:r w:rsidRPr="00EA491B">
        <w:rPr>
          <w:rFonts w:ascii="Segoe UI" w:hAnsi="Segoe UI" w:cs="Segoe UI"/>
          <w:sz w:val="21"/>
          <w:szCs w:val="21"/>
        </w:rPr>
        <w:t xml:space="preserve"> </w:t>
      </w:r>
      <w:r w:rsidRPr="00EA491B">
        <w:rPr>
          <w:rFonts w:ascii="Segoe UI" w:hAnsi="Segoe UI" w:cs="Segoe UI"/>
          <w:sz w:val="21"/>
          <w:szCs w:val="21"/>
        </w:rPr>
        <w:t>在同一进程中的不同线程之间的独立性要比不同进程之间的独立性低得多。这是因为为防止进程之间彼此干扰和破坏，每个进程都拥有一个独立的地址空间和其它资源，除了共享全局变量外，不允许其它进程的访问。但是同一进程中的不同线程往往是为了提高并发性以及进行相互之间的合作而创建的，它们共享进程的内存地址空间和资源，如每个线程都可以访问它们所属进程地址空间中的所有地址，如一个线程的堆栈可以被其它线程读、写，甚至完全清除。</w:t>
      </w:r>
      <w:r w:rsidRPr="00EA491B">
        <w:rPr>
          <w:rFonts w:ascii="Segoe UI" w:hAnsi="Segoe UI" w:cs="Segoe UI"/>
          <w:sz w:val="21"/>
          <w:szCs w:val="21"/>
        </w:rPr>
        <w:t xml:space="preserve"> </w:t>
      </w:r>
    </w:p>
    <w:p w:rsidR="00DF2605" w:rsidRDefault="00DF2605" w:rsidP="00DF2605">
      <w:pPr>
        <w:pStyle w:val="a7"/>
        <w:rPr>
          <w:rFonts w:ascii="Segoe UI" w:hAnsi="Segoe UI" w:cs="Segoe UI"/>
          <w:color w:val="333333"/>
          <w:sz w:val="21"/>
          <w:szCs w:val="21"/>
        </w:rPr>
      </w:pPr>
      <w:r w:rsidRPr="00EA491B">
        <w:rPr>
          <w:rFonts w:ascii="Segoe UI" w:hAnsi="Segoe UI" w:cs="Segoe UI"/>
          <w:color w:val="333333"/>
          <w:sz w:val="21"/>
          <w:szCs w:val="21"/>
        </w:rPr>
        <w:t>（</w:t>
      </w:r>
      <w:r w:rsidRPr="00EA491B">
        <w:rPr>
          <w:rFonts w:ascii="Segoe UI" w:hAnsi="Segoe UI" w:cs="Segoe UI"/>
          <w:color w:val="333333"/>
          <w:sz w:val="21"/>
          <w:szCs w:val="21"/>
        </w:rPr>
        <w:t>5</w:t>
      </w:r>
      <w:r w:rsidRPr="00EA491B">
        <w:rPr>
          <w:rFonts w:ascii="Segoe UI" w:hAnsi="Segoe UI" w:cs="Segoe UI"/>
          <w:color w:val="333333"/>
          <w:sz w:val="21"/>
          <w:szCs w:val="21"/>
        </w:rPr>
        <w:t>）系统开销：</w:t>
      </w:r>
      <w:r w:rsidRPr="00EA491B">
        <w:rPr>
          <w:rFonts w:ascii="Segoe UI" w:hAnsi="Segoe UI" w:cs="Segoe UI"/>
          <w:color w:val="333333"/>
          <w:sz w:val="21"/>
          <w:szCs w:val="21"/>
        </w:rPr>
        <w:t xml:space="preserve"> </w:t>
      </w:r>
      <w:r w:rsidRPr="00EA491B">
        <w:rPr>
          <w:rFonts w:ascii="Segoe UI" w:hAnsi="Segoe UI" w:cs="Segoe UI"/>
          <w:color w:val="333333"/>
          <w:sz w:val="21"/>
          <w:szCs w:val="21"/>
        </w:rPr>
        <w:t>由于在创建或撤销进程时，系统都要为之分配或回收资源，如内存空间、</w:t>
      </w:r>
      <w:r w:rsidRPr="00EA491B">
        <w:rPr>
          <w:rFonts w:ascii="Segoe UI" w:hAnsi="Segoe UI" w:cs="Segoe UI"/>
          <w:color w:val="333333"/>
          <w:sz w:val="21"/>
          <w:szCs w:val="21"/>
        </w:rPr>
        <w:t>I/O</w:t>
      </w:r>
      <w:r w:rsidRPr="00EA491B">
        <w:rPr>
          <w:rFonts w:ascii="Segoe UI" w:hAnsi="Segoe UI" w:cs="Segoe UI"/>
          <w:color w:val="333333"/>
          <w:sz w:val="21"/>
          <w:szCs w:val="21"/>
        </w:rPr>
        <w:t>设备等。因此，操作系统为此所付出的开销将显著地大于在创建或撤消线程时的开销。类似的，在进程切换时，涉及到整个当前进程</w:t>
      </w:r>
      <w:r w:rsidRPr="00EA491B">
        <w:rPr>
          <w:rFonts w:ascii="Segoe UI" w:hAnsi="Segoe UI" w:cs="Segoe UI"/>
          <w:color w:val="333333"/>
          <w:sz w:val="21"/>
          <w:szCs w:val="21"/>
        </w:rPr>
        <w:t>CPU</w:t>
      </w:r>
      <w:r w:rsidRPr="00EA491B">
        <w:rPr>
          <w:rFonts w:ascii="Segoe UI" w:hAnsi="Segoe UI" w:cs="Segoe UI"/>
          <w:color w:val="333333"/>
          <w:sz w:val="21"/>
          <w:szCs w:val="21"/>
        </w:rPr>
        <w:t>环境的保存环境的设置以及新被调度运行的</w:t>
      </w:r>
      <w:r w:rsidRPr="00EA491B">
        <w:rPr>
          <w:rFonts w:ascii="Segoe UI" w:hAnsi="Segoe UI" w:cs="Segoe UI"/>
          <w:color w:val="333333"/>
          <w:sz w:val="21"/>
          <w:szCs w:val="21"/>
        </w:rPr>
        <w:t>CPU</w:t>
      </w:r>
      <w:r w:rsidRPr="00EA491B">
        <w:rPr>
          <w:rFonts w:ascii="Segoe UI" w:hAnsi="Segoe UI" w:cs="Segoe UI"/>
          <w:color w:val="333333"/>
          <w:sz w:val="21"/>
          <w:szCs w:val="21"/>
        </w:rPr>
        <w:t>环境的设置，而线程切换只需保存和设置少量的寄存器的内容，并不涉及存储器管理方面的操作，可见，</w:t>
      </w:r>
      <w:ins w:id="11" w:author="Unknown">
        <w:r w:rsidRPr="00EA491B">
          <w:rPr>
            <w:rFonts w:ascii="Segoe UI" w:hAnsi="Segoe UI" w:cs="Segoe UI"/>
            <w:color w:val="333333"/>
            <w:sz w:val="21"/>
            <w:szCs w:val="21"/>
          </w:rPr>
          <w:t>进程切换的开销也远大于线程切换的开销</w:t>
        </w:r>
      </w:ins>
      <w:r w:rsidRPr="00EA491B">
        <w:rPr>
          <w:rFonts w:ascii="Segoe UI" w:hAnsi="Segoe UI" w:cs="Segoe UI"/>
          <w:color w:val="333333"/>
          <w:sz w:val="21"/>
          <w:szCs w:val="21"/>
        </w:rPr>
        <w:t>。此外，由于同一进程中的多个线程具有相同的地址空间，致使他们之间的同步和通信的实现也变得比较容易。在有的系统中，现成的切换、同步、和通信都无需操作系统内核的干预。</w:t>
      </w:r>
      <w:r w:rsidRPr="00EA491B">
        <w:rPr>
          <w:rFonts w:ascii="Segoe UI" w:hAnsi="Segoe UI" w:cs="Segoe UI"/>
          <w:color w:val="333333"/>
          <w:sz w:val="21"/>
          <w:szCs w:val="21"/>
        </w:rPr>
        <w:t xml:space="preserve"> </w:t>
      </w:r>
    </w:p>
    <w:p w:rsidR="00DF2605" w:rsidRDefault="00DF2605" w:rsidP="00DF2605">
      <w:pPr>
        <w:pStyle w:val="a7"/>
        <w:rPr>
          <w:rFonts w:ascii="Segoe UI" w:hAnsi="Segoe UI" w:cs="Segoe UI"/>
          <w:color w:val="333333"/>
          <w:sz w:val="21"/>
          <w:szCs w:val="21"/>
        </w:rPr>
      </w:pPr>
      <w:r w:rsidRPr="00EA491B">
        <w:rPr>
          <w:rFonts w:ascii="Segoe UI" w:hAnsi="Segoe UI" w:cs="Segoe UI"/>
          <w:sz w:val="21"/>
          <w:szCs w:val="21"/>
        </w:rPr>
        <w:t>（</w:t>
      </w:r>
      <w:r w:rsidRPr="00EA491B">
        <w:rPr>
          <w:rFonts w:ascii="Segoe UI" w:hAnsi="Segoe UI" w:cs="Segoe UI"/>
          <w:sz w:val="21"/>
          <w:szCs w:val="21"/>
        </w:rPr>
        <w:t>6</w:t>
      </w:r>
      <w:r w:rsidRPr="00EA491B">
        <w:rPr>
          <w:rFonts w:ascii="Segoe UI" w:hAnsi="Segoe UI" w:cs="Segoe UI"/>
          <w:sz w:val="21"/>
          <w:szCs w:val="21"/>
        </w:rPr>
        <w:t>）支持多处理机系统：</w:t>
      </w:r>
      <w:r w:rsidRPr="00EA491B">
        <w:rPr>
          <w:rFonts w:ascii="Segoe UI" w:hAnsi="Segoe UI" w:cs="Segoe UI"/>
          <w:sz w:val="21"/>
          <w:szCs w:val="21"/>
        </w:rPr>
        <w:t xml:space="preserve"> </w:t>
      </w:r>
      <w:r w:rsidRPr="00EA491B">
        <w:rPr>
          <w:rFonts w:ascii="Segoe UI" w:hAnsi="Segoe UI" w:cs="Segoe UI"/>
          <w:sz w:val="21"/>
          <w:szCs w:val="21"/>
        </w:rPr>
        <w:t>在多处理机系统中，对于传统的进程，即单线程进程，不管有多少处理机，该进程只能运行在一个处理机上。但对于多线程进程，就可以将一个进程中的多个线程分配到多个处理机上，使它们并行执行，这无疑将加速进程的完成。因此，现代处理机</w:t>
      </w:r>
      <w:r w:rsidRPr="00EA491B">
        <w:rPr>
          <w:rFonts w:ascii="Segoe UI" w:hAnsi="Segoe UI" w:cs="Segoe UI"/>
          <w:sz w:val="21"/>
          <w:szCs w:val="21"/>
        </w:rPr>
        <w:t>OS</w:t>
      </w:r>
      <w:r w:rsidRPr="00EA491B">
        <w:rPr>
          <w:rFonts w:ascii="Segoe UI" w:hAnsi="Segoe UI" w:cs="Segoe UI"/>
          <w:sz w:val="21"/>
          <w:szCs w:val="21"/>
        </w:rPr>
        <w:t>都无一例外地引入了多线程。</w:t>
      </w:r>
      <w:r w:rsidRPr="00EA491B">
        <w:rPr>
          <w:rFonts w:ascii="Segoe UI" w:hAnsi="Segoe UI" w:cs="Segoe UI"/>
          <w:sz w:val="21"/>
          <w:szCs w:val="21"/>
        </w:rPr>
        <w:t xml:space="preserve"> </w:t>
      </w:r>
    </w:p>
    <w:p w:rsidR="00DF2605" w:rsidRPr="00890A58" w:rsidRDefault="00DF2605" w:rsidP="00DF2605"/>
    <w:p w:rsidR="00DF2605" w:rsidRDefault="00DF2605" w:rsidP="00DF2605"/>
    <w:p w:rsidR="00DF2605" w:rsidRDefault="00DF2605" w:rsidP="00DF2605">
      <w:pPr>
        <w:pStyle w:val="2"/>
      </w:pPr>
      <w:r>
        <w:rPr>
          <w:rFonts w:hint="eastAsia"/>
        </w:rPr>
        <w:t>线程的生命周期</w:t>
      </w:r>
    </w:p>
    <w:p w:rsidR="00DF2605" w:rsidRDefault="00CF59C6" w:rsidP="00DF2605">
      <w:hyperlink r:id="rId52" w:history="1">
        <w:r w:rsidR="00106446" w:rsidRPr="00B66112">
          <w:rPr>
            <w:rStyle w:val="a5"/>
          </w:rPr>
          <w:t>https://my.oschina.net/mingdongcheng/blog/139263</w:t>
        </w:r>
      </w:hyperlink>
    </w:p>
    <w:p w:rsidR="00106446" w:rsidRPr="00455D85" w:rsidRDefault="00106446" w:rsidP="00DF2605"/>
    <w:p w:rsidR="00DF2605" w:rsidRPr="00505AC9" w:rsidRDefault="00DF2605" w:rsidP="00DF2605">
      <w:pPr>
        <w:rPr>
          <w:b/>
        </w:rPr>
      </w:pPr>
      <w:r w:rsidRPr="00505AC9">
        <w:rPr>
          <w:rFonts w:hint="eastAsia"/>
          <w:b/>
        </w:rPr>
        <w:t>会画出状态转换图</w:t>
      </w:r>
      <w:r w:rsidRPr="00505AC9">
        <w:rPr>
          <w:rFonts w:hint="eastAsia"/>
          <w:b/>
        </w:rPr>
        <w:t xml:space="preserve"> </w:t>
      </w:r>
    </w:p>
    <w:p w:rsidR="00DF2605" w:rsidRPr="008A0E0C" w:rsidRDefault="00DF2605" w:rsidP="00DF2605">
      <w:pPr>
        <w:rPr>
          <w:b/>
        </w:rPr>
      </w:pPr>
      <w:r w:rsidRPr="008A0E0C">
        <w:rPr>
          <w:rFonts w:hint="eastAsia"/>
          <w:b/>
        </w:rPr>
        <w:t>五种状态</w:t>
      </w:r>
    </w:p>
    <w:p w:rsidR="00DF2605" w:rsidRDefault="00DF2605" w:rsidP="00DF2605">
      <w:pPr>
        <w:pStyle w:val="a7"/>
        <w:shd w:val="clear" w:color="auto" w:fill="FFFFFF"/>
        <w:rPr>
          <w:rFonts w:ascii="Arial" w:hAnsi="Arial" w:cs="Arial"/>
          <w:color w:val="333333"/>
          <w:sz w:val="21"/>
          <w:szCs w:val="21"/>
        </w:rPr>
      </w:pPr>
      <w:r>
        <w:rPr>
          <w:rStyle w:val="a6"/>
          <w:rFonts w:ascii="Arial" w:hAnsi="Arial" w:cs="Arial" w:hint="eastAsia"/>
          <w:color w:val="333333"/>
          <w:sz w:val="21"/>
          <w:szCs w:val="21"/>
        </w:rPr>
        <w:t>1</w:t>
      </w:r>
      <w:r>
        <w:rPr>
          <w:rStyle w:val="a6"/>
          <w:rFonts w:ascii="Arial" w:hAnsi="Arial" w:cs="Arial"/>
          <w:color w:val="333333"/>
          <w:sz w:val="21"/>
          <w:szCs w:val="21"/>
        </w:rPr>
        <w:t xml:space="preserve"> </w:t>
      </w:r>
      <w:r>
        <w:rPr>
          <w:rStyle w:val="a6"/>
          <w:rFonts w:ascii="Arial" w:hAnsi="Arial" w:cs="Arial"/>
          <w:color w:val="333333"/>
          <w:sz w:val="21"/>
          <w:szCs w:val="21"/>
        </w:rPr>
        <w:t>新建（</w:t>
      </w:r>
      <w:r>
        <w:rPr>
          <w:rStyle w:val="a6"/>
          <w:rFonts w:ascii="Arial" w:hAnsi="Arial" w:cs="Arial"/>
          <w:color w:val="333333"/>
          <w:sz w:val="21"/>
          <w:szCs w:val="21"/>
        </w:rPr>
        <w:t>new Thread</w:t>
      </w:r>
      <w:r>
        <w:rPr>
          <w:rStyle w:val="a6"/>
          <w:rFonts w:ascii="Arial" w:hAnsi="Arial" w:cs="Arial"/>
          <w:color w:val="333333"/>
          <w:sz w:val="21"/>
          <w:szCs w:val="21"/>
        </w:rPr>
        <w:t>）</w:t>
      </w:r>
      <w:r>
        <w:rPr>
          <w:rFonts w:ascii="Arial" w:hAnsi="Arial" w:cs="Arial"/>
          <w:b/>
          <w:bCs/>
          <w:color w:val="333333"/>
          <w:sz w:val="21"/>
          <w:szCs w:val="21"/>
        </w:rPr>
        <w:br/>
      </w:r>
      <w:r>
        <w:rPr>
          <w:rFonts w:ascii="Arial" w:hAnsi="Arial" w:cs="Arial"/>
          <w:color w:val="333333"/>
          <w:sz w:val="21"/>
          <w:szCs w:val="21"/>
        </w:rPr>
        <w:t>当创建</w:t>
      </w:r>
      <w:r>
        <w:rPr>
          <w:rFonts w:ascii="Arial" w:hAnsi="Arial" w:cs="Arial"/>
          <w:color w:val="333333"/>
          <w:sz w:val="21"/>
          <w:szCs w:val="21"/>
        </w:rPr>
        <w:t>Thread</w:t>
      </w:r>
      <w:r>
        <w:rPr>
          <w:rFonts w:ascii="Arial" w:hAnsi="Arial" w:cs="Arial"/>
          <w:color w:val="333333"/>
          <w:sz w:val="21"/>
          <w:szCs w:val="21"/>
        </w:rPr>
        <w:t>类的一个实例（对象）时，此线程进入新建状态（未被启动）。</w:t>
      </w:r>
      <w:r>
        <w:rPr>
          <w:rFonts w:ascii="Arial" w:hAnsi="Arial" w:cs="Arial"/>
          <w:color w:val="333333"/>
          <w:sz w:val="21"/>
          <w:szCs w:val="21"/>
        </w:rPr>
        <w:br/>
      </w:r>
      <w:r>
        <w:rPr>
          <w:rFonts w:ascii="Arial" w:hAnsi="Arial" w:cs="Arial"/>
          <w:color w:val="333333"/>
          <w:sz w:val="21"/>
          <w:szCs w:val="21"/>
        </w:rPr>
        <w:t>例如：</w:t>
      </w:r>
      <w:r>
        <w:rPr>
          <w:rFonts w:ascii="Arial" w:hAnsi="Arial" w:cs="Arial"/>
          <w:color w:val="333333"/>
          <w:sz w:val="21"/>
          <w:szCs w:val="21"/>
        </w:rPr>
        <w:t>Thread  t1=new Thread();</w:t>
      </w:r>
    </w:p>
    <w:p w:rsidR="00DF2605" w:rsidRDefault="00DF2605" w:rsidP="00DF2605">
      <w:pPr>
        <w:pStyle w:val="a7"/>
        <w:shd w:val="clear" w:color="auto" w:fill="FFFFFF"/>
        <w:rPr>
          <w:rFonts w:ascii="Arial" w:hAnsi="Arial" w:cs="Arial"/>
          <w:color w:val="333333"/>
          <w:sz w:val="21"/>
          <w:szCs w:val="21"/>
        </w:rPr>
      </w:pPr>
      <w:r>
        <w:rPr>
          <w:rStyle w:val="a6"/>
          <w:rFonts w:ascii="Arial" w:hAnsi="Arial" w:cs="Arial" w:hint="eastAsia"/>
          <w:color w:val="333333"/>
          <w:sz w:val="21"/>
          <w:szCs w:val="21"/>
        </w:rPr>
        <w:t>2</w:t>
      </w:r>
      <w:r>
        <w:rPr>
          <w:rStyle w:val="a6"/>
          <w:rFonts w:ascii="Arial" w:hAnsi="Arial" w:cs="Arial"/>
          <w:color w:val="333333"/>
          <w:sz w:val="21"/>
          <w:szCs w:val="21"/>
        </w:rPr>
        <w:t xml:space="preserve"> </w:t>
      </w:r>
      <w:r>
        <w:rPr>
          <w:rStyle w:val="a6"/>
          <w:rFonts w:ascii="Arial" w:hAnsi="Arial" w:cs="Arial"/>
          <w:color w:val="333333"/>
          <w:sz w:val="21"/>
          <w:szCs w:val="21"/>
        </w:rPr>
        <w:t>就绪（</w:t>
      </w:r>
      <w:r>
        <w:rPr>
          <w:rStyle w:val="a6"/>
          <w:rFonts w:ascii="Arial" w:hAnsi="Arial" w:cs="Arial"/>
          <w:color w:val="333333"/>
          <w:sz w:val="21"/>
          <w:szCs w:val="21"/>
        </w:rPr>
        <w:t>runnable</w:t>
      </w:r>
      <w:r>
        <w:rPr>
          <w:rStyle w:val="a6"/>
          <w:rFonts w:ascii="Arial" w:hAnsi="Arial" w:cs="Arial"/>
          <w:color w:val="333333"/>
          <w:sz w:val="21"/>
          <w:szCs w:val="21"/>
        </w:rPr>
        <w:t>）</w:t>
      </w:r>
      <w:r>
        <w:rPr>
          <w:rFonts w:ascii="Arial" w:hAnsi="Arial" w:cs="Arial"/>
          <w:b/>
          <w:bCs/>
          <w:color w:val="333333"/>
          <w:sz w:val="21"/>
          <w:szCs w:val="21"/>
        </w:rPr>
        <w:br/>
      </w:r>
      <w:r>
        <w:rPr>
          <w:rFonts w:ascii="Arial" w:hAnsi="Arial" w:cs="Arial"/>
          <w:color w:val="333333"/>
          <w:sz w:val="21"/>
          <w:szCs w:val="21"/>
        </w:rPr>
        <w:t>线程已经被启动，正在等待被分配给</w:t>
      </w:r>
      <w:r>
        <w:rPr>
          <w:rFonts w:ascii="Arial" w:hAnsi="Arial" w:cs="Arial"/>
          <w:color w:val="333333"/>
          <w:sz w:val="21"/>
          <w:szCs w:val="21"/>
        </w:rPr>
        <w:t>CPU</w:t>
      </w:r>
      <w:r>
        <w:rPr>
          <w:rFonts w:ascii="Arial" w:hAnsi="Arial" w:cs="Arial"/>
          <w:color w:val="333333"/>
          <w:sz w:val="21"/>
          <w:szCs w:val="21"/>
        </w:rPr>
        <w:t>时间片，也就是说此时线程正在就绪队列中排队等候得到</w:t>
      </w:r>
      <w:r>
        <w:rPr>
          <w:rFonts w:ascii="Arial" w:hAnsi="Arial" w:cs="Arial"/>
          <w:color w:val="333333"/>
          <w:sz w:val="21"/>
          <w:szCs w:val="21"/>
        </w:rPr>
        <w:t>CPU</w:t>
      </w:r>
      <w:r>
        <w:rPr>
          <w:rFonts w:ascii="Arial" w:hAnsi="Arial" w:cs="Arial"/>
          <w:color w:val="333333"/>
          <w:sz w:val="21"/>
          <w:szCs w:val="21"/>
        </w:rPr>
        <w:t>资源。例如：</w:t>
      </w:r>
      <w:r>
        <w:rPr>
          <w:rStyle w:val="a6"/>
          <w:rFonts w:ascii="Arial" w:hAnsi="Arial" w:cs="Arial"/>
          <w:color w:val="333333"/>
          <w:sz w:val="21"/>
          <w:szCs w:val="21"/>
        </w:rPr>
        <w:t>t1.start();</w:t>
      </w:r>
    </w:p>
    <w:p w:rsidR="00DF2605" w:rsidRDefault="00DF2605" w:rsidP="00DF2605">
      <w:pPr>
        <w:pStyle w:val="a7"/>
        <w:shd w:val="clear" w:color="auto" w:fill="FFFFFF"/>
        <w:rPr>
          <w:rFonts w:ascii="Arial" w:hAnsi="Arial" w:cs="Arial"/>
          <w:color w:val="333333"/>
          <w:sz w:val="21"/>
          <w:szCs w:val="21"/>
        </w:rPr>
      </w:pPr>
      <w:r>
        <w:rPr>
          <w:rStyle w:val="a6"/>
          <w:rFonts w:ascii="Arial" w:hAnsi="Arial" w:cs="Arial" w:hint="eastAsia"/>
          <w:color w:val="333333"/>
          <w:sz w:val="21"/>
          <w:szCs w:val="21"/>
        </w:rPr>
        <w:t>3</w:t>
      </w:r>
      <w:r>
        <w:rPr>
          <w:rStyle w:val="a6"/>
          <w:rFonts w:ascii="Arial" w:hAnsi="Arial" w:cs="Arial"/>
          <w:color w:val="333333"/>
          <w:sz w:val="21"/>
          <w:szCs w:val="21"/>
        </w:rPr>
        <w:t xml:space="preserve"> </w:t>
      </w:r>
      <w:r>
        <w:rPr>
          <w:rStyle w:val="a6"/>
          <w:rFonts w:ascii="Arial" w:hAnsi="Arial" w:cs="Arial"/>
          <w:color w:val="333333"/>
          <w:sz w:val="21"/>
          <w:szCs w:val="21"/>
        </w:rPr>
        <w:t>运行（</w:t>
      </w:r>
      <w:r>
        <w:rPr>
          <w:rStyle w:val="a6"/>
          <w:rFonts w:ascii="Arial" w:hAnsi="Arial" w:cs="Arial"/>
          <w:color w:val="333333"/>
          <w:sz w:val="21"/>
          <w:szCs w:val="21"/>
        </w:rPr>
        <w:t>running</w:t>
      </w:r>
      <w:r>
        <w:rPr>
          <w:rStyle w:val="a6"/>
          <w:rFonts w:ascii="Arial" w:hAnsi="Arial" w:cs="Arial"/>
          <w:color w:val="333333"/>
          <w:sz w:val="21"/>
          <w:szCs w:val="21"/>
        </w:rPr>
        <w:t>）</w:t>
      </w:r>
      <w:r>
        <w:rPr>
          <w:rFonts w:ascii="Arial" w:hAnsi="Arial" w:cs="Arial"/>
          <w:b/>
          <w:bCs/>
          <w:color w:val="333333"/>
          <w:sz w:val="21"/>
          <w:szCs w:val="21"/>
        </w:rPr>
        <w:br/>
      </w:r>
      <w:r>
        <w:rPr>
          <w:rFonts w:ascii="Arial" w:hAnsi="Arial" w:cs="Arial"/>
          <w:color w:val="333333"/>
          <w:sz w:val="21"/>
          <w:szCs w:val="21"/>
        </w:rPr>
        <w:t>线程获得</w:t>
      </w:r>
      <w:r>
        <w:rPr>
          <w:rFonts w:ascii="Arial" w:hAnsi="Arial" w:cs="Arial"/>
          <w:color w:val="333333"/>
          <w:sz w:val="21"/>
          <w:szCs w:val="21"/>
        </w:rPr>
        <w:t>CPU</w:t>
      </w:r>
      <w:r>
        <w:rPr>
          <w:rFonts w:ascii="Arial" w:hAnsi="Arial" w:cs="Arial"/>
          <w:color w:val="333333"/>
          <w:sz w:val="21"/>
          <w:szCs w:val="21"/>
        </w:rPr>
        <w:t>资源正在执行任务（</w:t>
      </w:r>
      <w:r>
        <w:rPr>
          <w:rFonts w:ascii="Arial" w:hAnsi="Arial" w:cs="Arial"/>
          <w:color w:val="333333"/>
          <w:sz w:val="21"/>
          <w:szCs w:val="21"/>
        </w:rPr>
        <w:t>run()</w:t>
      </w:r>
      <w:r>
        <w:rPr>
          <w:rFonts w:ascii="Arial" w:hAnsi="Arial" w:cs="Arial"/>
          <w:color w:val="333333"/>
          <w:sz w:val="21"/>
          <w:szCs w:val="21"/>
        </w:rPr>
        <w:t>方法），此时除非此线程自动放弃</w:t>
      </w:r>
      <w:r>
        <w:rPr>
          <w:rFonts w:ascii="Arial" w:hAnsi="Arial" w:cs="Arial"/>
          <w:color w:val="333333"/>
          <w:sz w:val="21"/>
          <w:szCs w:val="21"/>
        </w:rPr>
        <w:t>CPU</w:t>
      </w:r>
      <w:r>
        <w:rPr>
          <w:rFonts w:ascii="Arial" w:hAnsi="Arial" w:cs="Arial"/>
          <w:color w:val="333333"/>
          <w:sz w:val="21"/>
          <w:szCs w:val="21"/>
        </w:rPr>
        <w:t>资源或者有优先级更高的线程进入，线程将一直运行到结束。</w:t>
      </w:r>
    </w:p>
    <w:p w:rsidR="00DF2605" w:rsidRDefault="00DF2605" w:rsidP="00DF2605">
      <w:pPr>
        <w:pStyle w:val="a7"/>
        <w:shd w:val="clear" w:color="auto" w:fill="FFFFFF"/>
        <w:rPr>
          <w:rFonts w:ascii="Arial" w:hAnsi="Arial" w:cs="Arial"/>
          <w:color w:val="333333"/>
          <w:sz w:val="21"/>
          <w:szCs w:val="21"/>
        </w:rPr>
      </w:pPr>
      <w:r>
        <w:rPr>
          <w:rStyle w:val="a6"/>
          <w:rFonts w:ascii="Arial" w:hAnsi="Arial" w:cs="Arial" w:hint="eastAsia"/>
          <w:color w:val="333333"/>
          <w:sz w:val="21"/>
          <w:szCs w:val="21"/>
        </w:rPr>
        <w:lastRenderedPageBreak/>
        <w:t>4</w:t>
      </w:r>
      <w:r>
        <w:rPr>
          <w:rStyle w:val="a6"/>
          <w:rFonts w:ascii="Arial" w:hAnsi="Arial" w:cs="Arial"/>
          <w:color w:val="333333"/>
          <w:sz w:val="21"/>
          <w:szCs w:val="21"/>
        </w:rPr>
        <w:t xml:space="preserve"> </w:t>
      </w:r>
      <w:r>
        <w:rPr>
          <w:rStyle w:val="a6"/>
          <w:rFonts w:ascii="Arial" w:hAnsi="Arial" w:cs="Arial"/>
          <w:color w:val="333333"/>
          <w:sz w:val="21"/>
          <w:szCs w:val="21"/>
        </w:rPr>
        <w:t>死亡（</w:t>
      </w:r>
      <w:r>
        <w:rPr>
          <w:rStyle w:val="a6"/>
          <w:rFonts w:ascii="Arial" w:hAnsi="Arial" w:cs="Arial"/>
          <w:color w:val="333333"/>
          <w:sz w:val="21"/>
          <w:szCs w:val="21"/>
        </w:rPr>
        <w:t>dead</w:t>
      </w:r>
      <w:r>
        <w:rPr>
          <w:rStyle w:val="a6"/>
          <w:rFonts w:ascii="Arial" w:hAnsi="Arial" w:cs="Arial"/>
          <w:color w:val="333333"/>
          <w:sz w:val="21"/>
          <w:szCs w:val="21"/>
        </w:rPr>
        <w:t>）</w:t>
      </w:r>
      <w:r>
        <w:rPr>
          <w:rFonts w:ascii="Arial" w:hAnsi="Arial" w:cs="Arial"/>
          <w:color w:val="333333"/>
          <w:sz w:val="21"/>
          <w:szCs w:val="21"/>
        </w:rPr>
        <w:br/>
      </w:r>
      <w:r>
        <w:rPr>
          <w:rFonts w:ascii="Arial" w:hAnsi="Arial" w:cs="Arial"/>
          <w:color w:val="333333"/>
          <w:sz w:val="21"/>
          <w:szCs w:val="21"/>
        </w:rPr>
        <w:t>当线程执行完毕或被其它线程杀死，线程就进入死亡状态，这时线程不可能再进入就绪状态等待执行。</w:t>
      </w:r>
    </w:p>
    <w:p w:rsidR="00DF2605" w:rsidRDefault="00DF2605" w:rsidP="00DF2605">
      <w:pPr>
        <w:pStyle w:val="a7"/>
        <w:shd w:val="clear" w:color="auto" w:fill="FFFFFF"/>
        <w:rPr>
          <w:rFonts w:ascii="Arial" w:hAnsi="Arial" w:cs="Arial"/>
          <w:color w:val="333333"/>
          <w:sz w:val="21"/>
          <w:szCs w:val="21"/>
        </w:rPr>
      </w:pPr>
      <w:r>
        <w:rPr>
          <w:rFonts w:ascii="Arial" w:hAnsi="Arial" w:cs="Arial"/>
          <w:color w:val="333333"/>
          <w:sz w:val="21"/>
          <w:szCs w:val="21"/>
        </w:rPr>
        <w:t>自然终止：正常运行</w:t>
      </w:r>
      <w:r>
        <w:rPr>
          <w:rFonts w:ascii="Arial" w:hAnsi="Arial" w:cs="Arial"/>
          <w:color w:val="333333"/>
          <w:sz w:val="21"/>
          <w:szCs w:val="21"/>
        </w:rPr>
        <w:t>run()</w:t>
      </w:r>
      <w:r>
        <w:rPr>
          <w:rFonts w:ascii="Arial" w:hAnsi="Arial" w:cs="Arial"/>
          <w:color w:val="333333"/>
          <w:sz w:val="21"/>
          <w:szCs w:val="21"/>
        </w:rPr>
        <w:t>方法后终止</w:t>
      </w:r>
    </w:p>
    <w:p w:rsidR="00DF2605" w:rsidRDefault="00DF2605" w:rsidP="00DF2605">
      <w:pPr>
        <w:pStyle w:val="a7"/>
        <w:shd w:val="clear" w:color="auto" w:fill="FFFFFF"/>
        <w:rPr>
          <w:rFonts w:ascii="Arial" w:hAnsi="Arial" w:cs="Arial"/>
          <w:color w:val="333333"/>
          <w:sz w:val="21"/>
          <w:szCs w:val="21"/>
        </w:rPr>
      </w:pPr>
      <w:r>
        <w:rPr>
          <w:rFonts w:ascii="Arial" w:hAnsi="Arial" w:cs="Arial"/>
          <w:color w:val="333333"/>
          <w:sz w:val="21"/>
          <w:szCs w:val="21"/>
        </w:rPr>
        <w:t>异常终止：调用</w:t>
      </w:r>
      <w:r>
        <w:rPr>
          <w:rStyle w:val="a6"/>
          <w:rFonts w:ascii="Arial" w:hAnsi="Arial" w:cs="Arial"/>
          <w:color w:val="333333"/>
          <w:sz w:val="21"/>
          <w:szCs w:val="21"/>
        </w:rPr>
        <w:t>stop()</w:t>
      </w:r>
      <w:r>
        <w:rPr>
          <w:rFonts w:ascii="Arial" w:hAnsi="Arial" w:cs="Arial"/>
          <w:color w:val="333333"/>
          <w:sz w:val="21"/>
          <w:szCs w:val="21"/>
        </w:rPr>
        <w:t>方法让一个线程终止运行</w:t>
      </w:r>
    </w:p>
    <w:p w:rsidR="00DF2605" w:rsidRDefault="00DF2605" w:rsidP="00DF2605">
      <w:pPr>
        <w:pStyle w:val="a7"/>
        <w:shd w:val="clear" w:color="auto" w:fill="FFFFFF"/>
        <w:rPr>
          <w:rFonts w:ascii="Arial" w:hAnsi="Arial" w:cs="Arial"/>
          <w:color w:val="333333"/>
          <w:sz w:val="21"/>
          <w:szCs w:val="21"/>
        </w:rPr>
      </w:pPr>
      <w:r>
        <w:rPr>
          <w:rStyle w:val="a6"/>
          <w:rFonts w:ascii="Arial" w:hAnsi="Arial" w:cs="Arial" w:hint="eastAsia"/>
          <w:color w:val="333333"/>
          <w:sz w:val="21"/>
          <w:szCs w:val="21"/>
        </w:rPr>
        <w:t>5</w:t>
      </w:r>
      <w:r>
        <w:rPr>
          <w:rStyle w:val="a6"/>
          <w:rFonts w:ascii="Arial" w:hAnsi="Arial" w:cs="Arial"/>
          <w:color w:val="333333"/>
          <w:sz w:val="21"/>
          <w:szCs w:val="21"/>
        </w:rPr>
        <w:t xml:space="preserve"> </w:t>
      </w:r>
      <w:r>
        <w:rPr>
          <w:rStyle w:val="a6"/>
          <w:rFonts w:ascii="Arial" w:hAnsi="Arial" w:cs="Arial" w:hint="eastAsia"/>
          <w:color w:val="333333"/>
          <w:sz w:val="21"/>
          <w:szCs w:val="21"/>
        </w:rPr>
        <w:t>阻</w:t>
      </w:r>
      <w:r>
        <w:rPr>
          <w:rStyle w:val="a6"/>
          <w:rFonts w:ascii="Arial" w:hAnsi="Arial" w:cs="Arial"/>
          <w:color w:val="333333"/>
          <w:sz w:val="21"/>
          <w:szCs w:val="21"/>
        </w:rPr>
        <w:t>塞（</w:t>
      </w:r>
      <w:r>
        <w:rPr>
          <w:rStyle w:val="a6"/>
          <w:rFonts w:ascii="Arial" w:hAnsi="Arial" w:cs="Arial"/>
          <w:color w:val="333333"/>
          <w:sz w:val="21"/>
          <w:szCs w:val="21"/>
        </w:rPr>
        <w:t>blocked</w:t>
      </w:r>
      <w:r>
        <w:rPr>
          <w:rStyle w:val="a6"/>
          <w:rFonts w:ascii="Arial" w:hAnsi="Arial" w:cs="Arial"/>
          <w:color w:val="333333"/>
          <w:sz w:val="21"/>
          <w:szCs w:val="21"/>
        </w:rPr>
        <w:t>）</w:t>
      </w:r>
      <w:r>
        <w:rPr>
          <w:rFonts w:ascii="Arial" w:hAnsi="Arial" w:cs="Arial"/>
          <w:color w:val="333333"/>
          <w:sz w:val="21"/>
          <w:szCs w:val="21"/>
        </w:rPr>
        <w:br/>
      </w:r>
      <w:r>
        <w:rPr>
          <w:rFonts w:ascii="Arial" w:hAnsi="Arial" w:cs="Arial"/>
          <w:color w:val="333333"/>
          <w:sz w:val="21"/>
          <w:szCs w:val="21"/>
        </w:rPr>
        <w:t>由于某种原因导致正在运行的线程让出</w:t>
      </w:r>
      <w:r>
        <w:rPr>
          <w:rFonts w:ascii="Arial" w:hAnsi="Arial" w:cs="Arial"/>
          <w:color w:val="333333"/>
          <w:sz w:val="21"/>
          <w:szCs w:val="21"/>
        </w:rPr>
        <w:t>CPU</w:t>
      </w:r>
      <w:r>
        <w:rPr>
          <w:rFonts w:ascii="Arial" w:hAnsi="Arial" w:cs="Arial"/>
          <w:color w:val="333333"/>
          <w:sz w:val="21"/>
          <w:szCs w:val="21"/>
        </w:rPr>
        <w:t>并暂停自己的执行，即进入</w:t>
      </w:r>
      <w:r>
        <w:rPr>
          <w:rFonts w:ascii="Arial" w:hAnsi="Arial" w:cs="Arial" w:hint="eastAsia"/>
          <w:color w:val="333333"/>
          <w:sz w:val="21"/>
          <w:szCs w:val="21"/>
        </w:rPr>
        <w:t>阻</w:t>
      </w:r>
      <w:r>
        <w:rPr>
          <w:rFonts w:ascii="Arial" w:hAnsi="Arial" w:cs="Arial"/>
          <w:color w:val="333333"/>
          <w:sz w:val="21"/>
          <w:szCs w:val="21"/>
        </w:rPr>
        <w:t>塞状态。</w:t>
      </w:r>
    </w:p>
    <w:p w:rsidR="00DF2605" w:rsidRDefault="00DF2605" w:rsidP="00DF2605">
      <w:pPr>
        <w:pStyle w:val="a7"/>
        <w:shd w:val="clear" w:color="auto" w:fill="FFFFFF"/>
        <w:rPr>
          <w:rFonts w:ascii="Arial" w:hAnsi="Arial" w:cs="Arial"/>
          <w:color w:val="333333"/>
          <w:sz w:val="21"/>
          <w:szCs w:val="21"/>
        </w:rPr>
      </w:pPr>
      <w:r>
        <w:rPr>
          <w:rFonts w:ascii="Arial" w:hAnsi="Arial" w:cs="Arial"/>
          <w:color w:val="333333"/>
          <w:sz w:val="21"/>
          <w:szCs w:val="21"/>
        </w:rPr>
        <w:t>正在睡眠：用</w:t>
      </w:r>
      <w:r>
        <w:rPr>
          <w:rFonts w:ascii="Arial" w:hAnsi="Arial" w:cs="Arial"/>
          <w:color w:val="333333"/>
          <w:sz w:val="21"/>
          <w:szCs w:val="21"/>
        </w:rPr>
        <w:t xml:space="preserve">sleep(long t) </w:t>
      </w:r>
      <w:r>
        <w:rPr>
          <w:rFonts w:ascii="Arial" w:hAnsi="Arial" w:cs="Arial"/>
          <w:color w:val="333333"/>
          <w:sz w:val="21"/>
          <w:szCs w:val="21"/>
        </w:rPr>
        <w:t>方法可使线程进入睡眠方式。一个睡眠着的线程在指定的时间过去可进入就绪状态。</w:t>
      </w:r>
    </w:p>
    <w:p w:rsidR="00DF2605" w:rsidRDefault="00DF2605" w:rsidP="00DF2605">
      <w:pPr>
        <w:pStyle w:val="a7"/>
        <w:shd w:val="clear" w:color="auto" w:fill="FFFFFF"/>
        <w:rPr>
          <w:rFonts w:ascii="Arial" w:hAnsi="Arial" w:cs="Arial"/>
          <w:color w:val="333333"/>
          <w:sz w:val="21"/>
          <w:szCs w:val="21"/>
        </w:rPr>
      </w:pPr>
      <w:r>
        <w:rPr>
          <w:rFonts w:ascii="Arial" w:hAnsi="Arial" w:cs="Arial"/>
          <w:color w:val="333333"/>
          <w:sz w:val="21"/>
          <w:szCs w:val="21"/>
        </w:rPr>
        <w:t>正在等待：调用</w:t>
      </w:r>
      <w:r>
        <w:rPr>
          <w:rFonts w:ascii="Arial" w:hAnsi="Arial" w:cs="Arial"/>
          <w:color w:val="333333"/>
          <w:sz w:val="21"/>
          <w:szCs w:val="21"/>
        </w:rPr>
        <w:t>wait()</w:t>
      </w:r>
      <w:r>
        <w:rPr>
          <w:rFonts w:ascii="Arial" w:hAnsi="Arial" w:cs="Arial"/>
          <w:color w:val="333333"/>
          <w:sz w:val="21"/>
          <w:szCs w:val="21"/>
        </w:rPr>
        <w:t>方法。（调用</w:t>
      </w:r>
      <w:r>
        <w:rPr>
          <w:rFonts w:ascii="Arial" w:hAnsi="Arial" w:cs="Arial"/>
          <w:color w:val="333333"/>
          <w:sz w:val="21"/>
          <w:szCs w:val="21"/>
        </w:rPr>
        <w:t>notify()</w:t>
      </w:r>
      <w:r>
        <w:rPr>
          <w:rFonts w:ascii="Arial" w:hAnsi="Arial" w:cs="Arial"/>
          <w:color w:val="333333"/>
          <w:sz w:val="21"/>
          <w:szCs w:val="21"/>
        </w:rPr>
        <w:t>方法回到就绪状态）</w:t>
      </w:r>
    </w:p>
    <w:p w:rsidR="00DF2605" w:rsidRDefault="00DF2605" w:rsidP="00DF2605">
      <w:pPr>
        <w:pStyle w:val="a7"/>
        <w:shd w:val="clear" w:color="auto" w:fill="FFFFFF"/>
        <w:rPr>
          <w:rFonts w:ascii="Arial" w:hAnsi="Arial" w:cs="Arial"/>
          <w:color w:val="333333"/>
          <w:sz w:val="21"/>
          <w:szCs w:val="21"/>
        </w:rPr>
      </w:pPr>
    </w:p>
    <w:p w:rsidR="00DF2605" w:rsidRDefault="00DF2605" w:rsidP="00DF2605">
      <w:pPr>
        <w:pStyle w:val="a7"/>
        <w:shd w:val="clear" w:color="auto" w:fill="FFFFFF"/>
        <w:rPr>
          <w:rFonts w:ascii="Arial" w:hAnsi="Arial" w:cs="Arial"/>
          <w:color w:val="333333"/>
          <w:sz w:val="21"/>
          <w:szCs w:val="21"/>
        </w:rPr>
      </w:pPr>
    </w:p>
    <w:p w:rsidR="00DF2605" w:rsidRPr="00267E8C" w:rsidRDefault="00DF2605" w:rsidP="00DF2605">
      <w:pPr>
        <w:pStyle w:val="a7"/>
        <w:shd w:val="clear" w:color="auto" w:fill="FFFFFF"/>
        <w:rPr>
          <w:rFonts w:ascii="Arial" w:hAnsi="Arial" w:cs="Arial"/>
          <w:b/>
          <w:color w:val="333333"/>
          <w:sz w:val="21"/>
          <w:szCs w:val="21"/>
        </w:rPr>
      </w:pPr>
      <w:r w:rsidRPr="00AC23FD">
        <w:rPr>
          <w:rFonts w:ascii="Arial" w:hAnsi="Arial" w:cs="Arial" w:hint="eastAsia"/>
          <w:b/>
          <w:color w:val="333333"/>
          <w:sz w:val="21"/>
          <w:szCs w:val="21"/>
        </w:rPr>
        <w:t>常用的方法</w:t>
      </w:r>
    </w:p>
    <w:p w:rsidR="00DF2605" w:rsidRDefault="00DF2605" w:rsidP="00DF2605">
      <w:pPr>
        <w:pStyle w:val="a7"/>
        <w:shd w:val="clear" w:color="auto" w:fill="FFFFFF"/>
        <w:rPr>
          <w:rFonts w:ascii="Arial" w:hAnsi="Arial" w:cs="Arial"/>
          <w:color w:val="333333"/>
          <w:sz w:val="21"/>
          <w:szCs w:val="21"/>
        </w:rPr>
      </w:pPr>
      <w:r>
        <w:rPr>
          <w:rFonts w:ascii="Arial" w:hAnsi="Arial" w:cs="Arial"/>
          <w:color w:val="333333"/>
          <w:sz w:val="21"/>
          <w:szCs w:val="21"/>
        </w:rPr>
        <w:t xml:space="preserve">void run()   </w:t>
      </w:r>
      <w:r>
        <w:rPr>
          <w:rFonts w:ascii="Arial" w:hAnsi="Arial" w:cs="Arial"/>
          <w:color w:val="333333"/>
          <w:sz w:val="21"/>
          <w:szCs w:val="21"/>
        </w:rPr>
        <w:t>创建该类的子类时必须实现的方法</w:t>
      </w:r>
    </w:p>
    <w:p w:rsidR="00DF2605" w:rsidRDefault="00DF2605" w:rsidP="00DF2605">
      <w:pPr>
        <w:pStyle w:val="a7"/>
        <w:shd w:val="clear" w:color="auto" w:fill="FFFFFF"/>
        <w:rPr>
          <w:rFonts w:ascii="Arial" w:hAnsi="Arial" w:cs="Arial"/>
          <w:color w:val="333333"/>
          <w:sz w:val="21"/>
          <w:szCs w:val="21"/>
        </w:rPr>
      </w:pPr>
      <w:r>
        <w:rPr>
          <w:rFonts w:ascii="Arial" w:hAnsi="Arial" w:cs="Arial"/>
          <w:color w:val="333333"/>
          <w:sz w:val="21"/>
          <w:szCs w:val="21"/>
        </w:rPr>
        <w:t xml:space="preserve">void start() </w:t>
      </w:r>
      <w:r>
        <w:rPr>
          <w:rFonts w:ascii="Arial" w:hAnsi="Arial" w:cs="Arial"/>
          <w:color w:val="333333"/>
          <w:sz w:val="21"/>
          <w:szCs w:val="21"/>
        </w:rPr>
        <w:t>开启线程的方法</w:t>
      </w:r>
    </w:p>
    <w:p w:rsidR="00DF2605" w:rsidRDefault="00DF2605" w:rsidP="00DF2605">
      <w:pPr>
        <w:pStyle w:val="a7"/>
        <w:shd w:val="clear" w:color="auto" w:fill="FFFFFF"/>
        <w:rPr>
          <w:rFonts w:ascii="Arial" w:hAnsi="Arial" w:cs="Arial"/>
          <w:color w:val="333333"/>
          <w:sz w:val="21"/>
          <w:szCs w:val="21"/>
        </w:rPr>
      </w:pPr>
      <w:r>
        <w:rPr>
          <w:rFonts w:ascii="Arial" w:hAnsi="Arial" w:cs="Arial"/>
          <w:color w:val="333333"/>
          <w:sz w:val="21"/>
          <w:szCs w:val="21"/>
        </w:rPr>
        <w:t xml:space="preserve">static void sleep(long t) </w:t>
      </w:r>
      <w:r>
        <w:rPr>
          <w:rFonts w:ascii="Arial" w:hAnsi="Arial" w:cs="Arial"/>
          <w:color w:val="333333"/>
          <w:sz w:val="21"/>
          <w:szCs w:val="21"/>
        </w:rPr>
        <w:t>释放</w:t>
      </w:r>
      <w:r>
        <w:rPr>
          <w:rFonts w:ascii="Arial" w:hAnsi="Arial" w:cs="Arial"/>
          <w:color w:val="333333"/>
          <w:sz w:val="21"/>
          <w:szCs w:val="21"/>
        </w:rPr>
        <w:t>CPU</w:t>
      </w:r>
      <w:r>
        <w:rPr>
          <w:rFonts w:ascii="Arial" w:hAnsi="Arial" w:cs="Arial"/>
          <w:color w:val="333333"/>
          <w:sz w:val="21"/>
          <w:szCs w:val="21"/>
        </w:rPr>
        <w:t>的执行权，不释放锁</w:t>
      </w:r>
    </w:p>
    <w:p w:rsidR="00DF2605" w:rsidRDefault="00DF2605" w:rsidP="00DF2605">
      <w:pPr>
        <w:pStyle w:val="a7"/>
        <w:shd w:val="clear" w:color="auto" w:fill="FFFFFF"/>
        <w:rPr>
          <w:rFonts w:ascii="Arial" w:hAnsi="Arial" w:cs="Arial"/>
          <w:color w:val="333333"/>
          <w:sz w:val="21"/>
          <w:szCs w:val="21"/>
        </w:rPr>
      </w:pPr>
      <w:r>
        <w:rPr>
          <w:rFonts w:ascii="Arial" w:hAnsi="Arial" w:cs="Arial"/>
          <w:color w:val="333333"/>
          <w:sz w:val="21"/>
          <w:szCs w:val="21"/>
        </w:rPr>
        <w:t>static void sleep(long millis,int nanos)</w:t>
      </w:r>
    </w:p>
    <w:p w:rsidR="00DF2605" w:rsidRDefault="00DF2605" w:rsidP="00DF2605">
      <w:pPr>
        <w:pStyle w:val="a7"/>
        <w:shd w:val="clear" w:color="auto" w:fill="FFFFFF"/>
        <w:rPr>
          <w:rFonts w:ascii="Arial" w:hAnsi="Arial" w:cs="Arial"/>
          <w:color w:val="333333"/>
          <w:sz w:val="21"/>
          <w:szCs w:val="21"/>
        </w:rPr>
      </w:pPr>
      <w:r>
        <w:rPr>
          <w:rFonts w:ascii="Arial" w:hAnsi="Arial" w:cs="Arial"/>
          <w:color w:val="333333"/>
          <w:sz w:val="21"/>
          <w:szCs w:val="21"/>
        </w:rPr>
        <w:t>final void wait()</w:t>
      </w:r>
      <w:r>
        <w:rPr>
          <w:rFonts w:ascii="Arial" w:hAnsi="Arial" w:cs="Arial"/>
          <w:color w:val="333333"/>
          <w:sz w:val="21"/>
          <w:szCs w:val="21"/>
        </w:rPr>
        <w:t>释放</w:t>
      </w:r>
      <w:r>
        <w:rPr>
          <w:rFonts w:ascii="Arial" w:hAnsi="Arial" w:cs="Arial"/>
          <w:color w:val="333333"/>
          <w:sz w:val="21"/>
          <w:szCs w:val="21"/>
        </w:rPr>
        <w:t>CPU</w:t>
      </w:r>
      <w:r>
        <w:rPr>
          <w:rFonts w:ascii="Arial" w:hAnsi="Arial" w:cs="Arial"/>
          <w:color w:val="333333"/>
          <w:sz w:val="21"/>
          <w:szCs w:val="21"/>
        </w:rPr>
        <w:t>的执行权，释放锁</w:t>
      </w:r>
    </w:p>
    <w:p w:rsidR="00DF2605" w:rsidRDefault="00DF2605" w:rsidP="00DF2605">
      <w:pPr>
        <w:pStyle w:val="a7"/>
        <w:shd w:val="clear" w:color="auto" w:fill="FFFFFF"/>
        <w:rPr>
          <w:rFonts w:ascii="Arial" w:hAnsi="Arial" w:cs="Arial"/>
          <w:color w:val="333333"/>
          <w:sz w:val="21"/>
          <w:szCs w:val="21"/>
        </w:rPr>
      </w:pPr>
      <w:r>
        <w:rPr>
          <w:rFonts w:ascii="Arial" w:hAnsi="Arial" w:cs="Arial"/>
          <w:color w:val="333333"/>
          <w:sz w:val="21"/>
          <w:szCs w:val="21"/>
        </w:rPr>
        <w:t>final void notify()</w:t>
      </w:r>
    </w:p>
    <w:p w:rsidR="00DF2605" w:rsidRDefault="00DF2605" w:rsidP="00DF2605">
      <w:pPr>
        <w:pStyle w:val="a7"/>
        <w:shd w:val="clear" w:color="auto" w:fill="FFFFFF"/>
        <w:rPr>
          <w:rFonts w:ascii="Arial" w:hAnsi="Arial" w:cs="Arial"/>
          <w:color w:val="333333"/>
          <w:sz w:val="21"/>
          <w:szCs w:val="21"/>
        </w:rPr>
      </w:pPr>
      <w:r>
        <w:rPr>
          <w:rFonts w:ascii="Arial" w:hAnsi="Arial" w:cs="Arial"/>
          <w:color w:val="333333"/>
          <w:sz w:val="21"/>
          <w:szCs w:val="21"/>
        </w:rPr>
        <w:t>static void yied()</w:t>
      </w:r>
      <w:r>
        <w:rPr>
          <w:rFonts w:ascii="Arial" w:hAnsi="Arial" w:cs="Arial"/>
          <w:color w:val="333333"/>
          <w:sz w:val="21"/>
          <w:szCs w:val="21"/>
        </w:rPr>
        <w:t>可以对当前线程进行临时暂停（让线程将资源释放出来）</w:t>
      </w:r>
    </w:p>
    <w:p w:rsidR="00DF2605" w:rsidRDefault="00DF2605" w:rsidP="00DF2605">
      <w:pPr>
        <w:pStyle w:val="a7"/>
        <w:shd w:val="clear" w:color="auto" w:fill="FFFFFF"/>
        <w:rPr>
          <w:rFonts w:ascii="Arial" w:hAnsi="Arial" w:cs="Arial"/>
          <w:color w:val="333333"/>
          <w:sz w:val="21"/>
          <w:szCs w:val="21"/>
        </w:rPr>
      </w:pPr>
    </w:p>
    <w:p w:rsidR="00DF2605" w:rsidRDefault="00DF2605" w:rsidP="00DF2605">
      <w:pPr>
        <w:pStyle w:val="2"/>
      </w:pPr>
      <w:r>
        <w:rPr>
          <w:rFonts w:hint="eastAsia"/>
        </w:rPr>
        <w:t>死锁</w:t>
      </w:r>
    </w:p>
    <w:p w:rsidR="00DF2605" w:rsidRDefault="00CF59C6" w:rsidP="00DF2605">
      <w:hyperlink r:id="rId53" w:history="1">
        <w:r w:rsidR="00DF2605" w:rsidRPr="00B115CD">
          <w:rPr>
            <w:rStyle w:val="a5"/>
          </w:rPr>
          <w:t>http://c.biancheng.net/cpp/html/2605.html</w:t>
        </w:r>
      </w:hyperlink>
    </w:p>
    <w:p w:rsidR="00DF2605" w:rsidRPr="00FD4D3C" w:rsidRDefault="00CF59C6" w:rsidP="00DF2605">
      <w:hyperlink r:id="rId54" w:history="1">
        <w:r w:rsidR="00DF2605" w:rsidRPr="00B115CD">
          <w:rPr>
            <w:rStyle w:val="a5"/>
          </w:rPr>
          <w:t>http://blog.csdn.net/bxyill/article/details/8237339</w:t>
        </w:r>
      </w:hyperlink>
    </w:p>
    <w:p w:rsidR="00DF2605" w:rsidRPr="0049679F" w:rsidRDefault="00DF2605" w:rsidP="00DF2605"/>
    <w:p w:rsidR="00DF2605" w:rsidRDefault="00DF2605" w:rsidP="00DF2605">
      <w:r>
        <w:rPr>
          <w:rFonts w:hint="eastAsia"/>
        </w:rPr>
        <w:t>死锁：多个进程或线程竞争某一共享资源，而出现的一种互相等待的现象</w:t>
      </w:r>
    </w:p>
    <w:p w:rsidR="00DF2605" w:rsidRDefault="00DF2605" w:rsidP="00DF2605">
      <w:r>
        <w:rPr>
          <w:rFonts w:hint="eastAsia"/>
        </w:rPr>
        <w:t>产生死锁的主要原因：</w:t>
      </w:r>
      <w:r>
        <w:rPr>
          <w:rFonts w:hint="eastAsia"/>
        </w:rPr>
        <w:t>1</w:t>
      </w:r>
      <w:r>
        <w:t xml:space="preserve"> </w:t>
      </w:r>
      <w:r>
        <w:rPr>
          <w:rFonts w:hint="eastAsia"/>
        </w:rPr>
        <w:t>系统资源不够</w:t>
      </w:r>
      <w:r>
        <w:rPr>
          <w:rFonts w:hint="eastAsia"/>
        </w:rPr>
        <w:t xml:space="preserve"> 2</w:t>
      </w:r>
      <w:r>
        <w:t xml:space="preserve"> </w:t>
      </w:r>
      <w:r>
        <w:rPr>
          <w:rFonts w:hint="eastAsia"/>
        </w:rPr>
        <w:t>进程或者线程运行推进的顺序不合适</w:t>
      </w:r>
    </w:p>
    <w:p w:rsidR="00DF2605" w:rsidRDefault="00DF2605" w:rsidP="00DF2605">
      <w:r>
        <w:lastRenderedPageBreak/>
        <w:tab/>
      </w:r>
      <w:r>
        <w:tab/>
      </w:r>
      <w:r>
        <w:tab/>
      </w:r>
      <w:r>
        <w:tab/>
      </w:r>
      <w:r>
        <w:tab/>
      </w:r>
      <w:r>
        <w:rPr>
          <w:rFonts w:hint="eastAsia"/>
        </w:rPr>
        <w:t>3</w:t>
      </w:r>
      <w:r>
        <w:t xml:space="preserve"> </w:t>
      </w:r>
      <w:r>
        <w:rPr>
          <w:rFonts w:hint="eastAsia"/>
        </w:rPr>
        <w:t>资源分配不当</w:t>
      </w:r>
    </w:p>
    <w:p w:rsidR="00DF2605" w:rsidRDefault="00DF2605" w:rsidP="00DF2605">
      <w:r>
        <w:rPr>
          <w:rFonts w:hint="eastAsia"/>
        </w:rPr>
        <w:t>死锁的四个必要条件：</w:t>
      </w:r>
    </w:p>
    <w:p w:rsidR="00DF2605" w:rsidRDefault="00DF2605" w:rsidP="00DF2605">
      <w:r>
        <w:tab/>
      </w:r>
      <w:r>
        <w:rPr>
          <w:rFonts w:hint="eastAsia"/>
        </w:rPr>
        <w:t>1</w:t>
      </w:r>
      <w:r>
        <w:t xml:space="preserve"> </w:t>
      </w:r>
      <w:r>
        <w:rPr>
          <w:rFonts w:hint="eastAsia"/>
        </w:rPr>
        <w:t>互斥条件：一个资源每次只能被一个进程使用</w:t>
      </w:r>
    </w:p>
    <w:p w:rsidR="00DF2605" w:rsidRDefault="00DF2605" w:rsidP="00DF2605">
      <w:r>
        <w:tab/>
      </w:r>
      <w:r>
        <w:rPr>
          <w:rFonts w:hint="eastAsia"/>
        </w:rPr>
        <w:t>2</w:t>
      </w:r>
      <w:r>
        <w:t xml:space="preserve"> </w:t>
      </w:r>
      <w:r>
        <w:rPr>
          <w:rFonts w:hint="eastAsia"/>
        </w:rPr>
        <w:t>请求与保持条件：一个进程因请求资源而阻塞时，对已获得的资源保持不变</w:t>
      </w:r>
    </w:p>
    <w:p w:rsidR="00DF2605" w:rsidRDefault="00DF2605" w:rsidP="00DF2605">
      <w:r>
        <w:tab/>
      </w:r>
      <w:r>
        <w:rPr>
          <w:rFonts w:hint="eastAsia"/>
        </w:rPr>
        <w:t>3</w:t>
      </w:r>
      <w:r>
        <w:t xml:space="preserve"> </w:t>
      </w:r>
      <w:r>
        <w:rPr>
          <w:rFonts w:hint="eastAsia"/>
        </w:rPr>
        <w:t>不剥夺条件：进程已获得的资源，在未使用完之前，不能强行剥夺。</w:t>
      </w:r>
    </w:p>
    <w:p w:rsidR="00DF2605" w:rsidRDefault="00DF2605" w:rsidP="00DF2605">
      <w:r>
        <w:tab/>
      </w:r>
      <w:r>
        <w:rPr>
          <w:rFonts w:hint="eastAsia"/>
        </w:rPr>
        <w:t>4</w:t>
      </w:r>
      <w:r>
        <w:t xml:space="preserve"> </w:t>
      </w:r>
      <w:r>
        <w:rPr>
          <w:rFonts w:hint="eastAsia"/>
        </w:rPr>
        <w:t>循环等待条件：若干进程之间形成的一种头尾相接的循环等待资源关系。</w:t>
      </w:r>
    </w:p>
    <w:p w:rsidR="00DF2605" w:rsidRDefault="00DF2605" w:rsidP="00DF2605">
      <w:r>
        <w:rPr>
          <w:rFonts w:hint="eastAsia"/>
        </w:rPr>
        <w:t>只要上述条件之一不满足，就不会产生死锁。</w:t>
      </w:r>
    </w:p>
    <w:p w:rsidR="00DF2605" w:rsidRDefault="00DF2605" w:rsidP="00DF2605"/>
    <w:p w:rsidR="00DF2605" w:rsidRDefault="00DF2605" w:rsidP="00DF2605">
      <w:pPr>
        <w:pStyle w:val="3"/>
      </w:pPr>
      <w:r>
        <w:rPr>
          <w:rFonts w:hint="eastAsia"/>
        </w:rPr>
        <w:t>死锁的处理策略</w:t>
      </w:r>
    </w:p>
    <w:p w:rsidR="00DF2605" w:rsidRDefault="00DF2605" w:rsidP="00DF2605">
      <w:pPr>
        <w:widowControl/>
        <w:jc w:val="left"/>
      </w:pPr>
      <w:r>
        <w:rPr>
          <w:rFonts w:ascii="微软雅黑" w:eastAsia="微软雅黑" w:hAnsi="微软雅黑" w:hint="eastAsia"/>
          <w:color w:val="333333"/>
          <w:szCs w:val="21"/>
          <w:shd w:val="clear" w:color="auto" w:fill="EEEEEE"/>
        </w:rPr>
        <w:t>为使系统不发生死锁，必须设法破坏产生死锁的四个必要条件之一，或者允许死锁产生， 但当死锁发生时能检测出死锁，并有能力实现恢复。</w:t>
      </w:r>
    </w:p>
    <w:p w:rsidR="00DF2605" w:rsidRDefault="00DF2605" w:rsidP="00DF2605">
      <w:pPr>
        <w:pStyle w:val="4"/>
        <w:shd w:val="clear" w:color="auto" w:fill="EEEEEE"/>
        <w:spacing w:before="150" w:after="150" w:line="210"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预防死锁</w:t>
      </w:r>
    </w:p>
    <w:p w:rsidR="00DF2605" w:rsidRDefault="00DF2605" w:rsidP="00DF2605">
      <w:pPr>
        <w:rPr>
          <w:rFonts w:ascii="宋体" w:eastAsia="宋体" w:hAnsi="宋体"/>
          <w:sz w:val="24"/>
          <w:szCs w:val="24"/>
        </w:rPr>
      </w:pPr>
      <w:r>
        <w:rPr>
          <w:rFonts w:ascii="微软雅黑" w:eastAsia="微软雅黑" w:hAnsi="微软雅黑" w:hint="eastAsia"/>
          <w:color w:val="333333"/>
          <w:szCs w:val="21"/>
          <w:shd w:val="clear" w:color="auto" w:fill="EEEEEE"/>
        </w:rPr>
        <w:t>设置某些限制条件，破坏产生死锁的四个必要条件中的一个或几个，以防止发生死锁。</w:t>
      </w:r>
    </w:p>
    <w:p w:rsidR="00DF2605" w:rsidRDefault="00DF2605" w:rsidP="00DF2605">
      <w:pPr>
        <w:pStyle w:val="4"/>
        <w:shd w:val="clear" w:color="auto" w:fill="EEEEEE"/>
        <w:spacing w:before="150" w:after="150" w:line="210"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避免死锁</w:t>
      </w:r>
    </w:p>
    <w:p w:rsidR="00DF2605" w:rsidRDefault="00DF2605" w:rsidP="00DF2605">
      <w:pPr>
        <w:rPr>
          <w:rFonts w:ascii="宋体" w:eastAsia="宋体" w:hAnsi="宋体"/>
          <w:sz w:val="24"/>
          <w:szCs w:val="24"/>
        </w:rPr>
      </w:pPr>
      <w:r>
        <w:rPr>
          <w:rFonts w:ascii="微软雅黑" w:eastAsia="微软雅黑" w:hAnsi="微软雅黑" w:hint="eastAsia"/>
          <w:color w:val="333333"/>
          <w:szCs w:val="21"/>
          <w:shd w:val="clear" w:color="auto" w:fill="EEEEEE"/>
        </w:rPr>
        <w:t>在资源的动态分配过程中，用某种方法防止系统进入不安全状态，从而避免死锁。</w:t>
      </w:r>
    </w:p>
    <w:p w:rsidR="00DF2605" w:rsidRDefault="00DF2605" w:rsidP="00DF2605">
      <w:pPr>
        <w:pStyle w:val="4"/>
        <w:shd w:val="clear" w:color="auto" w:fill="EEEEEE"/>
        <w:spacing w:before="150" w:after="150" w:line="210"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死锁的检测及解除</w:t>
      </w:r>
    </w:p>
    <w:p w:rsidR="00DF2605" w:rsidRDefault="00DF2605" w:rsidP="00DF2605">
      <w:pPr>
        <w:rPr>
          <w:rFonts w:ascii="微软雅黑" w:eastAsia="微软雅黑" w:hAnsi="微软雅黑"/>
          <w:color w:val="333333"/>
          <w:szCs w:val="21"/>
          <w:shd w:val="clear" w:color="auto" w:fill="EEEEEE"/>
        </w:rPr>
      </w:pPr>
      <w:r>
        <w:rPr>
          <w:rFonts w:ascii="微软雅黑" w:eastAsia="微软雅黑" w:hAnsi="微软雅黑" w:hint="eastAsia"/>
          <w:color w:val="333333"/>
          <w:szCs w:val="21"/>
          <w:shd w:val="clear" w:color="auto" w:fill="EEEEEE"/>
        </w:rPr>
        <w:t>无需釆取任何限制性措施，允许进程在运行过程中发生死锁。通过系统的检测机构及时 地检测出死锁的发生，然后釆取某种措施解除死锁。</w:t>
      </w:r>
      <w:r>
        <w:rPr>
          <w:rFonts w:ascii="微软雅黑" w:eastAsia="微软雅黑" w:hAnsi="微软雅黑" w:hint="eastAsia"/>
          <w:color w:val="333333"/>
          <w:szCs w:val="21"/>
        </w:rPr>
        <w:br/>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EEEEEE"/>
        </w:rPr>
        <w:t>预防死锁和避免死锁都属于事先预防策略，但预防死锁的限制条件比较严格，实现起来 较为简单，但往往导致系统的效率低，资源利用率低；避免死锁的限制条件相对宽松，资源 分配后需要通过算法来判断是否进入不安全状态，实现起来较为复杂。</w:t>
      </w:r>
    </w:p>
    <w:p w:rsidR="00DF2605" w:rsidRDefault="00DF2605" w:rsidP="00DF2605">
      <w:r>
        <w:rPr>
          <w:noProof/>
        </w:rPr>
        <w:lastRenderedPageBreak/>
        <w:drawing>
          <wp:inline distT="0" distB="0" distL="0" distR="0" wp14:anchorId="11DE086D" wp14:editId="0DF5FA5E">
            <wp:extent cx="5274310" cy="25654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65400"/>
                    </a:xfrm>
                    <a:prstGeom prst="rect">
                      <a:avLst/>
                    </a:prstGeom>
                  </pic:spPr>
                </pic:pic>
              </a:graphicData>
            </a:graphic>
          </wp:inline>
        </w:drawing>
      </w:r>
    </w:p>
    <w:p w:rsidR="00DF2605" w:rsidRDefault="00DF2605" w:rsidP="00DF2605"/>
    <w:p w:rsidR="00DF2605" w:rsidRDefault="00DF2605" w:rsidP="00DF2605">
      <w:pPr>
        <w:pStyle w:val="3"/>
      </w:pPr>
      <w:r>
        <w:rPr>
          <w:rFonts w:hint="eastAsia"/>
        </w:rPr>
        <w:t>死锁预防</w:t>
      </w:r>
    </w:p>
    <w:p w:rsidR="00DF2605" w:rsidRDefault="00DF2605" w:rsidP="00DF2605">
      <w:pPr>
        <w:rPr>
          <w:rFonts w:ascii="宋体" w:eastAsia="宋体" w:hAnsi="宋体"/>
          <w:sz w:val="24"/>
          <w:szCs w:val="24"/>
        </w:rPr>
      </w:pPr>
      <w:r>
        <w:rPr>
          <w:rFonts w:ascii="微软雅黑" w:eastAsia="微软雅黑" w:hAnsi="微软雅黑" w:hint="eastAsia"/>
          <w:color w:val="333333"/>
          <w:szCs w:val="21"/>
          <w:shd w:val="clear" w:color="auto" w:fill="EEEEEE"/>
        </w:rPr>
        <w:t>防止死锁的发生只需破坏死锁产生的四个必要条件之一即可。</w:t>
      </w:r>
    </w:p>
    <w:p w:rsidR="00DF2605" w:rsidRDefault="00DF2605" w:rsidP="00DF2605">
      <w:pPr>
        <w:pStyle w:val="4"/>
        <w:shd w:val="clear" w:color="auto" w:fill="EEEEEE"/>
        <w:spacing w:before="150" w:after="150" w:line="210"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1) 破坏互斥条件</w:t>
      </w:r>
    </w:p>
    <w:p w:rsidR="00DF2605" w:rsidRDefault="00DF2605" w:rsidP="00DF2605">
      <w:pPr>
        <w:rPr>
          <w:rFonts w:ascii="宋体" w:eastAsia="宋体" w:hAnsi="宋体"/>
          <w:sz w:val="24"/>
          <w:szCs w:val="24"/>
        </w:rPr>
      </w:pPr>
      <w:r>
        <w:rPr>
          <w:rFonts w:ascii="微软雅黑" w:eastAsia="微软雅黑" w:hAnsi="微软雅黑" w:hint="eastAsia"/>
          <w:color w:val="333333"/>
          <w:szCs w:val="21"/>
          <w:shd w:val="clear" w:color="auto" w:fill="EEEEEE"/>
        </w:rPr>
        <w:t>如果允许系统资源都能共享使用，则系统不会进入死锁状态。但有些资源根本不能同时访问，如打印机等临界资源只能互斥使用。所以，破坏互斥条件而预防死锁的方法不太可行，而且在有的场合应该保护这种互斥性。</w:t>
      </w:r>
    </w:p>
    <w:p w:rsidR="00DF2605" w:rsidRDefault="00DF2605" w:rsidP="00DF2605">
      <w:pPr>
        <w:pStyle w:val="4"/>
        <w:shd w:val="clear" w:color="auto" w:fill="EEEEEE"/>
        <w:spacing w:before="150" w:after="150" w:line="210"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2) 破坏不剥夺条件</w:t>
      </w:r>
    </w:p>
    <w:p w:rsidR="00DF2605" w:rsidRDefault="00DF2605" w:rsidP="00DF2605">
      <w:pPr>
        <w:rPr>
          <w:rFonts w:ascii="宋体" w:eastAsia="宋体" w:hAnsi="宋体"/>
          <w:sz w:val="24"/>
          <w:szCs w:val="24"/>
        </w:rPr>
      </w:pPr>
      <w:r>
        <w:rPr>
          <w:rFonts w:ascii="微软雅黑" w:eastAsia="微软雅黑" w:hAnsi="微软雅黑" w:hint="eastAsia"/>
          <w:color w:val="333333"/>
          <w:szCs w:val="21"/>
          <w:shd w:val="clear" w:color="auto" w:fill="EEEEEE"/>
        </w:rPr>
        <w:t>当一个已保持了某些不可剥夺资源的进程，请求新的资源而得不到满足时，它必须释放已经保持的所有资源，待以后需要时再重新申请。这意味着，一个进程已占有的资源会被暂时释放，或者说是被剥夺了，或从而破坏了不可剥夺条件。</w:t>
      </w:r>
      <w:r>
        <w:rPr>
          <w:rFonts w:ascii="微软雅黑" w:eastAsia="微软雅黑" w:hAnsi="微软雅黑" w:hint="eastAsia"/>
          <w:color w:val="333333"/>
          <w:szCs w:val="21"/>
        </w:rPr>
        <w:br/>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EEEEEE"/>
        </w:rPr>
        <w:t>该策略实现起来比较复杂，释放已获得的资源可能造成前一阶段工作的失效，反复地申请和释放资源会增加系统开销，降低系统吞吐量。这种方法常用于状态易于保存和恢复的资源，</w:t>
      </w:r>
      <w:r>
        <w:rPr>
          <w:rFonts w:ascii="微软雅黑" w:eastAsia="微软雅黑" w:hAnsi="微软雅黑" w:hint="eastAsia"/>
          <w:color w:val="333333"/>
          <w:szCs w:val="21"/>
          <w:shd w:val="clear" w:color="auto" w:fill="EEEEEE"/>
        </w:rPr>
        <w:lastRenderedPageBreak/>
        <w:t>如CPU的寄存器及内存资源，一般不能用于打印机之类的资源。</w:t>
      </w:r>
    </w:p>
    <w:p w:rsidR="00DF2605" w:rsidRDefault="00DF2605" w:rsidP="00DF2605">
      <w:pPr>
        <w:pStyle w:val="4"/>
        <w:shd w:val="clear" w:color="auto" w:fill="EEEEEE"/>
        <w:spacing w:before="150" w:after="150" w:line="210"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3) 破坏请求和保持条件</w:t>
      </w:r>
    </w:p>
    <w:p w:rsidR="00DF2605" w:rsidRDefault="00DF2605" w:rsidP="00DF2605">
      <w:pPr>
        <w:rPr>
          <w:rFonts w:ascii="宋体" w:eastAsia="宋体" w:hAnsi="宋体"/>
          <w:sz w:val="24"/>
          <w:szCs w:val="24"/>
        </w:rPr>
      </w:pPr>
      <w:r>
        <w:rPr>
          <w:rFonts w:ascii="微软雅黑" w:eastAsia="微软雅黑" w:hAnsi="微软雅黑" w:hint="eastAsia"/>
          <w:color w:val="333333"/>
          <w:szCs w:val="21"/>
          <w:shd w:val="clear" w:color="auto" w:fill="EEEEEE"/>
        </w:rPr>
        <w:t>釆用预先静态分配方法，即进程在运行前一次申请完它所需要的全部资源，在它的资源未满足前，不把它投入运行。一旦投入运行后，这些资源就一直归它所有，也不再提出其他资源请求，这样就可以保证系统不会发生死锁。</w:t>
      </w:r>
      <w:r>
        <w:rPr>
          <w:rFonts w:ascii="微软雅黑" w:eastAsia="微软雅黑" w:hAnsi="微软雅黑" w:hint="eastAsia"/>
          <w:color w:val="333333"/>
          <w:szCs w:val="21"/>
        </w:rPr>
        <w:br/>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EEEEEE"/>
        </w:rPr>
        <w:t>这种方式实现简单，但缺点也显而易见，系统资源被严重浪费，其中有些资源可能仅在运行初期或运行快结束时才使用，甚至根本不使用。而且还会导致“饥饿”现象，当由于个别资源长期被其他进程占用时，将致使等待该资源的进程迟迟不能开始运行。</w:t>
      </w:r>
    </w:p>
    <w:p w:rsidR="00DF2605" w:rsidRDefault="00DF2605" w:rsidP="00DF2605">
      <w:pPr>
        <w:pStyle w:val="4"/>
        <w:shd w:val="clear" w:color="auto" w:fill="EEEEEE"/>
        <w:spacing w:before="150" w:after="150" w:line="210"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4) 破坏循环等待条件</w:t>
      </w:r>
    </w:p>
    <w:p w:rsidR="00DF2605" w:rsidRDefault="00DF2605" w:rsidP="00DF2605">
      <w:pPr>
        <w:rPr>
          <w:rFonts w:ascii="宋体" w:eastAsia="宋体" w:hAnsi="宋体"/>
          <w:sz w:val="24"/>
          <w:szCs w:val="24"/>
        </w:rPr>
      </w:pPr>
      <w:r>
        <w:rPr>
          <w:rFonts w:ascii="微软雅黑" w:eastAsia="微软雅黑" w:hAnsi="微软雅黑" w:hint="eastAsia"/>
          <w:color w:val="333333"/>
          <w:szCs w:val="21"/>
          <w:shd w:val="clear" w:color="auto" w:fill="EEEEEE"/>
        </w:rPr>
        <w:t>为了破坏循环等待条件，可釆用顺序资源分配法。首先给系统中的资源编号，规定每个进程，必须按编号递增的顺序请求资源，同类资源一次申请完。也就是说，只要进程提出申请分配资源Ri，则该进程在以后的资源申请中，只能申请编号大于Ri的资源。</w:t>
      </w:r>
      <w:r>
        <w:rPr>
          <w:rFonts w:ascii="微软雅黑" w:eastAsia="微软雅黑" w:hAnsi="微软雅黑" w:hint="eastAsia"/>
          <w:color w:val="333333"/>
          <w:szCs w:val="21"/>
        </w:rPr>
        <w:br/>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EEEEEE"/>
        </w:rPr>
        <w:t>这种方法存在的问题是，编号必须相对稳定，这就限制了新类型设备的增加；尽管在为资源编号时已考虑到大多数作业实际使用这些资源的顺序，但也经常会发生作业使甩资源的顺序与系统规定顺序不同的情况，造成资源的浪费；此外，这种按规定次序申请资源的方法，也必然会给用户的编程带来麻烦。</w:t>
      </w:r>
    </w:p>
    <w:p w:rsidR="00DF2605" w:rsidRDefault="00DF2605" w:rsidP="00DF2605">
      <w:pPr>
        <w:pStyle w:val="3"/>
      </w:pPr>
      <w:r>
        <w:rPr>
          <w:rFonts w:hint="eastAsia"/>
        </w:rPr>
        <w:t>死锁避免</w:t>
      </w:r>
    </w:p>
    <w:p w:rsidR="00DF2605" w:rsidRDefault="00DF2605" w:rsidP="00DF2605">
      <w:pPr>
        <w:rPr>
          <w:rFonts w:ascii="宋体" w:eastAsia="宋体" w:hAnsi="宋体"/>
          <w:sz w:val="24"/>
          <w:szCs w:val="24"/>
        </w:rPr>
      </w:pPr>
      <w:r>
        <w:rPr>
          <w:rFonts w:ascii="微软雅黑" w:eastAsia="微软雅黑" w:hAnsi="微软雅黑" w:hint="eastAsia"/>
          <w:color w:val="333333"/>
          <w:szCs w:val="21"/>
          <w:shd w:val="clear" w:color="auto" w:fill="EEEEEE"/>
        </w:rPr>
        <w:t>避免死锁同样是属于事先预防的策略，但并不是事先釆取某种限制措施破坏死锁的必要条</w:t>
      </w:r>
      <w:r>
        <w:rPr>
          <w:rFonts w:ascii="微软雅黑" w:eastAsia="微软雅黑" w:hAnsi="微软雅黑" w:hint="eastAsia"/>
          <w:color w:val="333333"/>
          <w:szCs w:val="21"/>
          <w:shd w:val="clear" w:color="auto" w:fill="EEEEEE"/>
        </w:rPr>
        <w:lastRenderedPageBreak/>
        <w:t>件，而是在资源动态分配过程中，防止系统进入不安全状态，以避免发生死锁。这种方法所施加的限制条件较弱，可以获得较好的系统性能。</w:t>
      </w:r>
    </w:p>
    <w:p w:rsidR="00DF2605" w:rsidRDefault="00DF2605" w:rsidP="00DF2605">
      <w:pPr>
        <w:pStyle w:val="4"/>
        <w:shd w:val="clear" w:color="auto" w:fill="EEEEEE"/>
        <w:spacing w:before="150" w:after="150" w:line="210"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1. 系统安全状态</w:t>
      </w:r>
    </w:p>
    <w:p w:rsidR="00DF2605" w:rsidRDefault="00DF2605" w:rsidP="00DF2605">
      <w:pPr>
        <w:rPr>
          <w:rFonts w:ascii="宋体" w:eastAsia="宋体" w:hAnsi="宋体"/>
          <w:sz w:val="24"/>
          <w:szCs w:val="24"/>
        </w:rPr>
      </w:pPr>
      <w:r>
        <w:rPr>
          <w:rFonts w:ascii="微软雅黑" w:eastAsia="微软雅黑" w:hAnsi="微软雅黑" w:hint="eastAsia"/>
          <w:color w:val="333333"/>
          <w:szCs w:val="21"/>
          <w:shd w:val="clear" w:color="auto" w:fill="EEEEEE"/>
        </w:rPr>
        <w:t>避免死锁的方法中，允许进程动态地申请资源，但系统在进行资源分配之前，应先计算此次资源分配的安全性。若此次分配不会导致系统进入不安全状态，则将资源分配给进程； 否则，让进程等待。</w:t>
      </w:r>
      <w:r>
        <w:rPr>
          <w:rFonts w:ascii="微软雅黑" w:eastAsia="微软雅黑" w:hAnsi="微软雅黑" w:hint="eastAsia"/>
          <w:color w:val="333333"/>
          <w:szCs w:val="21"/>
        </w:rPr>
        <w:br/>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EEEEEE"/>
        </w:rPr>
        <w:t>所谓安全状态，是指系统能按某种进程推进顺序( P1, P2, ..., Pn)，为每个进程Pi分配其所需资源，直至满足每个进程对资源的最大需求，使每个进程都可顺序地完成。此时称 P1, P2, ..., Pn 为安全序列。如果系统无法找到一个安全序列，则称系统处于不安全状态。</w:t>
      </w:r>
      <w:r>
        <w:rPr>
          <w:rFonts w:ascii="微软雅黑" w:eastAsia="微软雅黑" w:hAnsi="微软雅黑" w:hint="eastAsia"/>
          <w:color w:val="333333"/>
          <w:szCs w:val="21"/>
        </w:rPr>
        <w:br/>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EEEEEE"/>
        </w:rPr>
        <w:t>假设系统中有三个进程P1、P2和P3,共有12 台磁带机。进程P1总共需要10台磁带机，P2和P3 分别需要4台和9台。假设在T0时刻，进程P1、P2 和P3已分别获得5合、2台和2台，尚有3台未分配，见表2-15。</w:t>
      </w:r>
      <w:r>
        <w:rPr>
          <w:rFonts w:ascii="微软雅黑" w:eastAsia="微软雅黑" w:hAnsi="微软雅黑" w:hint="eastAsia"/>
          <w:color w:val="333333"/>
          <w:szCs w:val="21"/>
        </w:rPr>
        <w:br/>
      </w:r>
    </w:p>
    <w:tbl>
      <w:tblPr>
        <w:tblW w:w="0" w:type="auto"/>
        <w:shd w:val="clear" w:color="auto" w:fill="EEEEEE"/>
        <w:tblCellMar>
          <w:top w:w="15" w:type="dxa"/>
          <w:left w:w="15" w:type="dxa"/>
          <w:bottom w:w="15" w:type="dxa"/>
          <w:right w:w="15" w:type="dxa"/>
        </w:tblCellMar>
        <w:tblLook w:val="04A0" w:firstRow="1" w:lastRow="0" w:firstColumn="1" w:lastColumn="0" w:noHBand="0" w:noVBand="1"/>
      </w:tblPr>
      <w:tblGrid>
        <w:gridCol w:w="570"/>
        <w:gridCol w:w="990"/>
        <w:gridCol w:w="780"/>
        <w:gridCol w:w="570"/>
      </w:tblGrid>
      <w:tr w:rsidR="00DF2605" w:rsidTr="0083026D">
        <w:tc>
          <w:tcPr>
            <w:tcW w:w="0" w:type="auto"/>
            <w:gridSpan w:val="4"/>
            <w:tcBorders>
              <w:top w:val="nil"/>
              <w:left w:val="nil"/>
              <w:bottom w:val="nil"/>
              <w:right w:val="nil"/>
            </w:tcBorders>
            <w:shd w:val="clear" w:color="auto" w:fill="EDEDED"/>
            <w:tcMar>
              <w:top w:w="105" w:type="dxa"/>
              <w:left w:w="75" w:type="dxa"/>
              <w:bottom w:w="105" w:type="dxa"/>
              <w:right w:w="75" w:type="dxa"/>
            </w:tcMar>
            <w:vAlign w:val="center"/>
            <w:hideMark/>
          </w:tcPr>
          <w:p w:rsidR="00DF2605" w:rsidRDefault="00DF2605" w:rsidP="0083026D">
            <w:pPr>
              <w:spacing w:before="100" w:beforeAutospacing="1" w:after="100" w:afterAutospacing="1"/>
              <w:jc w:val="center"/>
              <w:rPr>
                <w:rFonts w:ascii="微软雅黑" w:eastAsia="微软雅黑" w:hAnsi="微软雅黑" w:cs="宋体"/>
                <w:color w:val="333333"/>
                <w:szCs w:val="21"/>
              </w:rPr>
            </w:pPr>
            <w:r>
              <w:rPr>
                <w:rFonts w:ascii="微软雅黑" w:eastAsia="微软雅黑" w:hAnsi="微软雅黑" w:hint="eastAsia"/>
                <w:color w:val="333333"/>
                <w:szCs w:val="21"/>
              </w:rPr>
              <w:t>表2-15 资源分配</w:t>
            </w:r>
          </w:p>
        </w:tc>
      </w:tr>
      <w:tr w:rsidR="00DF2605" w:rsidTr="0083026D">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DF2605" w:rsidRDefault="00DF2605" w:rsidP="0083026D">
            <w:pPr>
              <w:spacing w:before="100" w:beforeAutospacing="1" w:after="100" w:afterAutospacing="1"/>
              <w:jc w:val="center"/>
              <w:rPr>
                <w:rFonts w:ascii="微软雅黑" w:eastAsia="微软雅黑" w:hAnsi="微软雅黑"/>
                <w:b/>
                <w:bCs/>
                <w:color w:val="444444"/>
                <w:szCs w:val="21"/>
              </w:rPr>
            </w:pPr>
            <w:r>
              <w:rPr>
                <w:rFonts w:ascii="微软雅黑" w:eastAsia="微软雅黑" w:hAnsi="微软雅黑" w:hint="eastAsia"/>
                <w:b/>
                <w:bCs/>
                <w:color w:val="444444"/>
                <w:szCs w:val="21"/>
              </w:rPr>
              <w:t>进程</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DF2605" w:rsidRDefault="00DF2605" w:rsidP="0083026D">
            <w:pPr>
              <w:spacing w:before="100" w:beforeAutospacing="1" w:after="100" w:afterAutospacing="1"/>
              <w:jc w:val="center"/>
              <w:rPr>
                <w:rFonts w:ascii="微软雅黑" w:eastAsia="微软雅黑" w:hAnsi="微软雅黑"/>
                <w:b/>
                <w:bCs/>
                <w:color w:val="444444"/>
                <w:szCs w:val="21"/>
              </w:rPr>
            </w:pPr>
            <w:r>
              <w:rPr>
                <w:rFonts w:ascii="微软雅黑" w:eastAsia="微软雅黑" w:hAnsi="微软雅黑" w:hint="eastAsia"/>
                <w:b/>
                <w:bCs/>
                <w:color w:val="444444"/>
                <w:szCs w:val="21"/>
              </w:rPr>
              <w:t>最大需求</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DF2605" w:rsidRDefault="00DF2605" w:rsidP="0083026D">
            <w:pPr>
              <w:spacing w:before="100" w:beforeAutospacing="1" w:after="100" w:afterAutospacing="1"/>
              <w:jc w:val="center"/>
              <w:rPr>
                <w:rFonts w:ascii="微软雅黑" w:eastAsia="微软雅黑" w:hAnsi="微软雅黑"/>
                <w:b/>
                <w:bCs/>
                <w:color w:val="444444"/>
                <w:szCs w:val="21"/>
              </w:rPr>
            </w:pPr>
            <w:r>
              <w:rPr>
                <w:rFonts w:ascii="微软雅黑" w:eastAsia="微软雅黑" w:hAnsi="微软雅黑" w:hint="eastAsia"/>
                <w:b/>
                <w:bCs/>
                <w:color w:val="444444"/>
                <w:szCs w:val="21"/>
              </w:rPr>
              <w:t>已分配</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DF2605" w:rsidRDefault="00DF2605" w:rsidP="0083026D">
            <w:pPr>
              <w:spacing w:before="100" w:beforeAutospacing="1" w:after="100" w:afterAutospacing="1"/>
              <w:jc w:val="center"/>
              <w:rPr>
                <w:rFonts w:ascii="微软雅黑" w:eastAsia="微软雅黑" w:hAnsi="微软雅黑"/>
                <w:b/>
                <w:bCs/>
                <w:color w:val="444444"/>
                <w:szCs w:val="21"/>
              </w:rPr>
            </w:pPr>
            <w:r>
              <w:rPr>
                <w:rFonts w:ascii="微软雅黑" w:eastAsia="微软雅黑" w:hAnsi="微软雅黑" w:hint="eastAsia"/>
                <w:b/>
                <w:bCs/>
                <w:color w:val="444444"/>
                <w:szCs w:val="21"/>
              </w:rPr>
              <w:t>可用</w:t>
            </w:r>
          </w:p>
        </w:tc>
      </w:tr>
      <w:tr w:rsidR="00DF2605" w:rsidTr="0083026D">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vAlign w:val="center"/>
            <w:hideMark/>
          </w:tcPr>
          <w:p w:rsidR="00DF2605" w:rsidRDefault="00DF2605" w:rsidP="0083026D">
            <w:pPr>
              <w:spacing w:before="100" w:beforeAutospacing="1" w:after="100" w:afterAutospacing="1"/>
              <w:jc w:val="left"/>
              <w:rPr>
                <w:rFonts w:ascii="微软雅黑" w:eastAsia="微软雅黑" w:hAnsi="微软雅黑"/>
                <w:color w:val="333333"/>
                <w:szCs w:val="21"/>
              </w:rPr>
            </w:pPr>
            <w:r>
              <w:rPr>
                <w:rFonts w:ascii="微软雅黑" w:eastAsia="微软雅黑" w:hAnsi="微软雅黑" w:hint="eastAsia"/>
                <w:color w:val="333333"/>
                <w:szCs w:val="21"/>
              </w:rPr>
              <w:t>P1</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vAlign w:val="center"/>
            <w:hideMark/>
          </w:tcPr>
          <w:p w:rsidR="00DF2605" w:rsidRDefault="00DF2605" w:rsidP="0083026D">
            <w:pPr>
              <w:spacing w:before="100" w:beforeAutospacing="1" w:after="100" w:afterAutospacing="1"/>
              <w:rPr>
                <w:rFonts w:ascii="微软雅黑" w:eastAsia="微软雅黑" w:hAnsi="微软雅黑"/>
                <w:color w:val="333333"/>
                <w:szCs w:val="21"/>
              </w:rPr>
            </w:pPr>
            <w:r>
              <w:rPr>
                <w:rFonts w:ascii="微软雅黑" w:eastAsia="微软雅黑" w:hAnsi="微软雅黑" w:hint="eastAsia"/>
                <w:color w:val="333333"/>
                <w:szCs w:val="21"/>
              </w:rPr>
              <w:t>10</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vAlign w:val="center"/>
            <w:hideMark/>
          </w:tcPr>
          <w:p w:rsidR="00DF2605" w:rsidRDefault="00DF2605" w:rsidP="0083026D">
            <w:pPr>
              <w:spacing w:before="100" w:beforeAutospacing="1" w:after="100" w:afterAutospacing="1"/>
              <w:rPr>
                <w:rFonts w:ascii="微软雅黑" w:eastAsia="微软雅黑" w:hAnsi="微软雅黑"/>
                <w:color w:val="333333"/>
                <w:szCs w:val="21"/>
              </w:rPr>
            </w:pPr>
            <w:r>
              <w:rPr>
                <w:rFonts w:ascii="微软雅黑" w:eastAsia="微软雅黑" w:hAnsi="微软雅黑" w:hint="eastAsia"/>
                <w:color w:val="333333"/>
                <w:szCs w:val="21"/>
              </w:rPr>
              <w:t>5</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vAlign w:val="center"/>
            <w:hideMark/>
          </w:tcPr>
          <w:p w:rsidR="00DF2605" w:rsidRDefault="00DF2605" w:rsidP="0083026D">
            <w:pPr>
              <w:spacing w:before="100" w:beforeAutospacing="1" w:after="100" w:afterAutospacing="1"/>
              <w:rPr>
                <w:rFonts w:ascii="微软雅黑" w:eastAsia="微软雅黑" w:hAnsi="微软雅黑"/>
                <w:color w:val="333333"/>
                <w:szCs w:val="21"/>
              </w:rPr>
            </w:pPr>
            <w:r>
              <w:rPr>
                <w:rFonts w:ascii="微软雅黑" w:eastAsia="微软雅黑" w:hAnsi="微软雅黑" w:hint="eastAsia"/>
                <w:color w:val="333333"/>
                <w:szCs w:val="21"/>
              </w:rPr>
              <w:t>3</w:t>
            </w:r>
          </w:p>
        </w:tc>
      </w:tr>
      <w:tr w:rsidR="00DF2605" w:rsidTr="0083026D">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vAlign w:val="center"/>
            <w:hideMark/>
          </w:tcPr>
          <w:p w:rsidR="00DF2605" w:rsidRDefault="00DF2605" w:rsidP="0083026D">
            <w:pPr>
              <w:spacing w:before="100" w:beforeAutospacing="1" w:after="100" w:afterAutospacing="1"/>
              <w:rPr>
                <w:rFonts w:ascii="微软雅黑" w:eastAsia="微软雅黑" w:hAnsi="微软雅黑"/>
                <w:color w:val="333333"/>
                <w:szCs w:val="21"/>
              </w:rPr>
            </w:pPr>
            <w:r>
              <w:rPr>
                <w:rFonts w:ascii="微软雅黑" w:eastAsia="微软雅黑" w:hAnsi="微软雅黑" w:hint="eastAsia"/>
                <w:color w:val="333333"/>
                <w:szCs w:val="21"/>
              </w:rPr>
              <w:t>P2</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vAlign w:val="center"/>
            <w:hideMark/>
          </w:tcPr>
          <w:p w:rsidR="00DF2605" w:rsidRDefault="00DF2605" w:rsidP="0083026D">
            <w:pPr>
              <w:spacing w:before="100" w:beforeAutospacing="1" w:after="100" w:afterAutospacing="1"/>
              <w:rPr>
                <w:rFonts w:ascii="微软雅黑" w:eastAsia="微软雅黑" w:hAnsi="微软雅黑"/>
                <w:color w:val="333333"/>
                <w:szCs w:val="21"/>
              </w:rPr>
            </w:pPr>
            <w:r>
              <w:rPr>
                <w:rFonts w:ascii="微软雅黑" w:eastAsia="微软雅黑" w:hAnsi="微软雅黑" w:hint="eastAsia"/>
                <w:color w:val="333333"/>
                <w:szCs w:val="21"/>
              </w:rPr>
              <w:t>4</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vAlign w:val="center"/>
            <w:hideMark/>
          </w:tcPr>
          <w:p w:rsidR="00DF2605" w:rsidRDefault="00DF2605" w:rsidP="0083026D">
            <w:pPr>
              <w:spacing w:before="100" w:beforeAutospacing="1" w:after="100" w:afterAutospacing="1"/>
              <w:rPr>
                <w:rFonts w:ascii="微软雅黑" w:eastAsia="微软雅黑" w:hAnsi="微软雅黑"/>
                <w:color w:val="333333"/>
                <w:szCs w:val="21"/>
              </w:rPr>
            </w:pPr>
            <w:r>
              <w:rPr>
                <w:rFonts w:ascii="微软雅黑" w:eastAsia="微软雅黑" w:hAnsi="微软雅黑" w:hint="eastAsia"/>
                <w:color w:val="333333"/>
                <w:szCs w:val="21"/>
              </w:rPr>
              <w:t>2</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vAlign w:val="center"/>
            <w:hideMark/>
          </w:tcPr>
          <w:p w:rsidR="00DF2605" w:rsidRDefault="00DF2605" w:rsidP="0083026D">
            <w:pPr>
              <w:spacing w:before="100" w:beforeAutospacing="1" w:after="100" w:afterAutospacing="1"/>
              <w:rPr>
                <w:rFonts w:ascii="微软雅黑" w:eastAsia="微软雅黑" w:hAnsi="微软雅黑"/>
                <w:color w:val="333333"/>
                <w:szCs w:val="21"/>
              </w:rPr>
            </w:pPr>
            <w:r>
              <w:rPr>
                <w:rFonts w:ascii="微软雅黑" w:eastAsia="微软雅黑" w:hAnsi="微软雅黑" w:hint="eastAsia"/>
                <w:color w:val="333333"/>
                <w:szCs w:val="21"/>
              </w:rPr>
              <w:t> </w:t>
            </w:r>
          </w:p>
        </w:tc>
      </w:tr>
      <w:tr w:rsidR="00DF2605" w:rsidTr="0083026D">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vAlign w:val="center"/>
            <w:hideMark/>
          </w:tcPr>
          <w:p w:rsidR="00DF2605" w:rsidRDefault="00DF2605" w:rsidP="0083026D">
            <w:pPr>
              <w:spacing w:before="100" w:beforeAutospacing="1" w:after="100" w:afterAutospacing="1"/>
              <w:rPr>
                <w:rFonts w:ascii="微软雅黑" w:eastAsia="微软雅黑" w:hAnsi="微软雅黑"/>
                <w:color w:val="333333"/>
                <w:szCs w:val="21"/>
              </w:rPr>
            </w:pPr>
            <w:r>
              <w:rPr>
                <w:rFonts w:ascii="微软雅黑" w:eastAsia="微软雅黑" w:hAnsi="微软雅黑" w:hint="eastAsia"/>
                <w:color w:val="333333"/>
                <w:szCs w:val="21"/>
              </w:rPr>
              <w:t>P3</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vAlign w:val="center"/>
            <w:hideMark/>
          </w:tcPr>
          <w:p w:rsidR="00DF2605" w:rsidRDefault="00DF2605" w:rsidP="0083026D">
            <w:pPr>
              <w:spacing w:before="100" w:beforeAutospacing="1" w:after="100" w:afterAutospacing="1"/>
              <w:rPr>
                <w:rFonts w:ascii="微软雅黑" w:eastAsia="微软雅黑" w:hAnsi="微软雅黑"/>
                <w:color w:val="333333"/>
                <w:szCs w:val="21"/>
              </w:rPr>
            </w:pPr>
            <w:r>
              <w:rPr>
                <w:rFonts w:ascii="微软雅黑" w:eastAsia="微软雅黑" w:hAnsi="微软雅黑" w:hint="eastAsia"/>
                <w:color w:val="333333"/>
                <w:szCs w:val="21"/>
              </w:rPr>
              <w:t>9</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vAlign w:val="center"/>
            <w:hideMark/>
          </w:tcPr>
          <w:p w:rsidR="00DF2605" w:rsidRDefault="00DF2605" w:rsidP="0083026D">
            <w:pPr>
              <w:spacing w:before="100" w:beforeAutospacing="1" w:after="100" w:afterAutospacing="1"/>
              <w:rPr>
                <w:rFonts w:ascii="微软雅黑" w:eastAsia="微软雅黑" w:hAnsi="微软雅黑"/>
                <w:color w:val="333333"/>
                <w:szCs w:val="21"/>
              </w:rPr>
            </w:pPr>
            <w:r>
              <w:rPr>
                <w:rFonts w:ascii="微软雅黑" w:eastAsia="微软雅黑" w:hAnsi="微软雅黑" w:hint="eastAsia"/>
                <w:color w:val="333333"/>
                <w:szCs w:val="21"/>
              </w:rPr>
              <w:t>2</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vAlign w:val="center"/>
            <w:hideMark/>
          </w:tcPr>
          <w:p w:rsidR="00DF2605" w:rsidRDefault="00DF2605" w:rsidP="0083026D">
            <w:pPr>
              <w:spacing w:before="100" w:beforeAutospacing="1" w:after="100" w:afterAutospacing="1"/>
              <w:rPr>
                <w:rFonts w:ascii="微软雅黑" w:eastAsia="微软雅黑" w:hAnsi="微软雅黑"/>
                <w:color w:val="333333"/>
                <w:szCs w:val="21"/>
              </w:rPr>
            </w:pPr>
            <w:r>
              <w:rPr>
                <w:rFonts w:ascii="微软雅黑" w:eastAsia="微软雅黑" w:hAnsi="微软雅黑" w:hint="eastAsia"/>
                <w:color w:val="333333"/>
                <w:szCs w:val="21"/>
              </w:rPr>
              <w:t> </w:t>
            </w:r>
          </w:p>
        </w:tc>
      </w:tr>
    </w:tbl>
    <w:p w:rsidR="00DF2605" w:rsidRDefault="00DF2605" w:rsidP="00DF2605">
      <w:pPr>
        <w:rPr>
          <w:rFonts w:ascii="宋体" w:eastAsia="宋体" w:hAnsi="宋体"/>
          <w:sz w:val="24"/>
          <w:szCs w:val="24"/>
        </w:rPr>
      </w:pP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EEEEEE"/>
        </w:rPr>
        <w:lastRenderedPageBreak/>
        <w:t>则在T0时刻是安全的，因为存在一个安全序列P2、Pl、P3，即只要系统按此进程序列分配资源，则每个进程都能顺利完成。若在T0时刻后，系统分配1台磁带机给P3，则此时系统便进入不安全状态，因为此时已无法再找到一个安全序列。</w:t>
      </w:r>
      <w:r>
        <w:rPr>
          <w:rFonts w:ascii="微软雅黑" w:eastAsia="微软雅黑" w:hAnsi="微软雅黑" w:hint="eastAsia"/>
          <w:color w:val="333333"/>
          <w:szCs w:val="21"/>
        </w:rPr>
        <w:br/>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EEEEEE"/>
        </w:rPr>
        <w:t>并非所有的不安全状态都是死锁状态，但当系统进入不安全状态后，便可能进入死锁状态；反之，只要系统处于安全状态，系统便可以避免进入死锁状态。</w:t>
      </w:r>
      <w:r>
        <w:rPr>
          <w:rFonts w:ascii="微软雅黑" w:eastAsia="微软雅黑" w:hAnsi="微软雅黑" w:hint="eastAsia"/>
          <w:color w:val="333333"/>
          <w:szCs w:val="21"/>
        </w:rPr>
        <w:br/>
      </w:r>
    </w:p>
    <w:p w:rsidR="00DF2605" w:rsidRDefault="00DF2605" w:rsidP="00DF2605">
      <w:pPr>
        <w:pStyle w:val="4"/>
        <w:shd w:val="clear" w:color="auto" w:fill="EEEEEE"/>
        <w:spacing w:before="150" w:after="150" w:line="210"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2. 银行家算法</w:t>
      </w:r>
    </w:p>
    <w:p w:rsidR="00DF2605" w:rsidRDefault="00DF2605" w:rsidP="00DF2605">
      <w:pPr>
        <w:rPr>
          <w:rFonts w:ascii="微软雅黑" w:eastAsia="微软雅黑" w:hAnsi="微软雅黑"/>
          <w:b/>
          <w:color w:val="FF0000"/>
          <w:szCs w:val="21"/>
          <w:shd w:val="clear" w:color="auto" w:fill="EEEEEE"/>
        </w:rPr>
      </w:pPr>
      <w:r>
        <w:rPr>
          <w:rFonts w:ascii="微软雅黑" w:eastAsia="微软雅黑" w:hAnsi="微软雅黑" w:hint="eastAsia"/>
          <w:color w:val="333333"/>
          <w:szCs w:val="21"/>
          <w:shd w:val="clear" w:color="auto" w:fill="EEEEEE"/>
        </w:rPr>
        <w:t>银行家算法是最著名的死锁避免算法。它提出的思想是：把操作系统看做是银行家，操作系统管理的资源相当于银行家管理的资金，进程向操作系统请求分配资源相当于用户向银行家贷款。操作系统按照银行家制定的规则为进程分配资源，当进程首次申请资源时，要测试该进程对资源的最大需求量，如果系统现存的资源可以满足它的最大需求量则按当前的申请量分配资源，否则就推迟分配。当进程在执行中继续申请资源时，先测试该进程已占用的资源数与本次申请的资源数之和是否超过了该进程对资源的最大需求量。若超过则拒绝分配资源，若没有超过则再测试系统现存的资源能否满足该进程尚需的最大资源量，若能满足则按当前的申请量分配资源，否则也要推迟分配。</w:t>
      </w:r>
      <w:r w:rsidRPr="008C18D4">
        <w:rPr>
          <w:rFonts w:ascii="微软雅黑" w:eastAsia="微软雅黑" w:hAnsi="微软雅黑" w:hint="eastAsia"/>
          <w:b/>
          <w:color w:val="FF0000"/>
          <w:szCs w:val="21"/>
          <w:shd w:val="clear" w:color="auto" w:fill="EEEEEE"/>
        </w:rPr>
        <w:t>可参考上述链接</w:t>
      </w:r>
    </w:p>
    <w:p w:rsidR="00DF2605" w:rsidRDefault="00DF2605" w:rsidP="00DF2605">
      <w:pPr>
        <w:pStyle w:val="3"/>
        <w:rPr>
          <w:shd w:val="clear" w:color="auto" w:fill="EEEEEE"/>
        </w:rPr>
      </w:pPr>
      <w:r>
        <w:rPr>
          <w:rFonts w:hint="eastAsia"/>
          <w:shd w:val="clear" w:color="auto" w:fill="EEEEEE"/>
        </w:rPr>
        <w:t>死锁的检测和解除</w:t>
      </w:r>
    </w:p>
    <w:p w:rsidR="00DF2605" w:rsidRDefault="00DF2605" w:rsidP="00DF2605">
      <w:pPr>
        <w:widowControl/>
        <w:jc w:val="left"/>
      </w:pPr>
      <w:r>
        <w:rPr>
          <w:rFonts w:ascii="微软雅黑" w:eastAsia="微软雅黑" w:hAnsi="微软雅黑" w:hint="eastAsia"/>
          <w:color w:val="333333"/>
          <w:szCs w:val="21"/>
          <w:shd w:val="clear" w:color="auto" w:fill="EEEEEE"/>
        </w:rPr>
        <w:t>前面绍的死锁预防和避免算法，都是在为进程分配资源时施加限制条件或进行检测，若系统为进程分配资源时不釆取任何措施，则应该提供死锁检测和解除的手段。</w:t>
      </w:r>
    </w:p>
    <w:p w:rsidR="00DF2605" w:rsidRDefault="00DF2605" w:rsidP="00DF2605">
      <w:pPr>
        <w:pStyle w:val="4"/>
      </w:pPr>
      <w:r>
        <w:rPr>
          <w:rFonts w:hint="eastAsia"/>
        </w:rPr>
        <w:lastRenderedPageBreak/>
        <w:t>资源分配图</w:t>
      </w:r>
    </w:p>
    <w:p w:rsidR="00DF2605" w:rsidRDefault="00DF2605" w:rsidP="00DF2605">
      <w:pPr>
        <w:rPr>
          <w:rFonts w:ascii="宋体" w:eastAsia="宋体" w:hAnsi="宋体"/>
          <w:sz w:val="24"/>
          <w:szCs w:val="24"/>
        </w:rPr>
      </w:pPr>
      <w:r>
        <w:rPr>
          <w:rFonts w:ascii="微软雅黑" w:eastAsia="微软雅黑" w:hAnsi="微软雅黑" w:hint="eastAsia"/>
          <w:color w:val="333333"/>
          <w:szCs w:val="21"/>
          <w:shd w:val="clear" w:color="auto" w:fill="EEEEEE"/>
        </w:rPr>
        <w:t>系统死锁，可利用资源分配图来描述。如图2-17所示，用圆圈代表一个进程，用框代表一类资源。由于一种类型的资源可能有多个，用框中的一个点代表一类资源中的一个资源。从进程到资源的有向边叫请求边，表示该进程申请一个单位的该类资源；从资源到进程的边叫分配边，表示该类资源已经有一个资源被分配给了该进程。</w:t>
      </w:r>
      <w:r>
        <w:rPr>
          <w:rFonts w:ascii="微软雅黑" w:eastAsia="微软雅黑" w:hAnsi="微软雅黑" w:hint="eastAsia"/>
          <w:color w:val="333333"/>
          <w:szCs w:val="21"/>
        </w:rPr>
        <w:br/>
      </w:r>
      <w:r>
        <w:rPr>
          <w:noProof/>
        </w:rPr>
        <w:drawing>
          <wp:inline distT="0" distB="0" distL="0" distR="0" wp14:anchorId="3092A78A" wp14:editId="0532263D">
            <wp:extent cx="5274310" cy="22231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23135"/>
                    </a:xfrm>
                    <a:prstGeom prst="rect">
                      <a:avLst/>
                    </a:prstGeom>
                  </pic:spPr>
                </pic:pic>
              </a:graphicData>
            </a:graphic>
          </wp:inline>
        </w:drawing>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EEEEEE"/>
        </w:rPr>
        <w:t>在图2-17所示的资源分配图中，进程P1已经分得了两个R1资源，并又请求一个R2 资源；进程P2分得了一个R1和一个R2资源，并又请求一个R1资源。</w:t>
      </w:r>
    </w:p>
    <w:p w:rsidR="00DF2605" w:rsidRDefault="00DF2605" w:rsidP="00DF2605">
      <w:pPr>
        <w:pStyle w:val="4"/>
      </w:pPr>
      <w:r>
        <w:rPr>
          <w:rFonts w:hint="eastAsia"/>
        </w:rPr>
        <w:t>死锁定理</w:t>
      </w:r>
    </w:p>
    <w:p w:rsidR="00DF2605" w:rsidRDefault="00DF2605" w:rsidP="00DF2605">
      <w:pPr>
        <w:rPr>
          <w:rFonts w:ascii="宋体" w:eastAsia="宋体" w:hAnsi="宋体"/>
          <w:sz w:val="24"/>
          <w:szCs w:val="24"/>
        </w:rPr>
      </w:pPr>
      <w:r>
        <w:rPr>
          <w:rFonts w:ascii="微软雅黑" w:eastAsia="微软雅黑" w:hAnsi="微软雅黑" w:hint="eastAsia"/>
          <w:color w:val="333333"/>
          <w:szCs w:val="21"/>
          <w:shd w:val="clear" w:color="auto" w:fill="EEEEEE"/>
        </w:rPr>
        <w:t>可以通过将资源分配图简化的方法来检测系统状态S是否为死锁状态。简化方法如下：</w:t>
      </w:r>
      <w:r>
        <w:rPr>
          <w:rFonts w:ascii="微软雅黑" w:eastAsia="微软雅黑" w:hAnsi="微软雅黑" w:hint="eastAsia"/>
          <w:color w:val="333333"/>
          <w:szCs w:val="21"/>
        </w:rPr>
        <w:br/>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EEEEEE"/>
        </w:rPr>
        <w:t>1) 在资源分配图中，找出既不阻塞又不是孤点的进程Pi（即找出一条有向边与它相连，且该有向边对应资源的申请数量小于等于系统中已有空闲资源数量。若所有的连接该进程的边均满足上述条件，则这个进程能继续运行直至完成，然后释放它所占有的所有资源）。消去它所有的请求边和分配边，使之成为孤立的结点。在图2-18(a)中，P1是满足这一条件的进程结点，将P1的所有边消去，便得到图248(b)所示的情况。</w:t>
      </w:r>
      <w:r>
        <w:rPr>
          <w:rFonts w:ascii="微软雅黑" w:eastAsia="微软雅黑" w:hAnsi="微软雅黑" w:hint="eastAsia"/>
          <w:color w:val="333333"/>
          <w:szCs w:val="21"/>
        </w:rPr>
        <w:br/>
      </w:r>
      <w:r>
        <w:rPr>
          <w:rFonts w:ascii="微软雅黑" w:eastAsia="微软雅黑" w:hAnsi="微软雅黑" w:hint="eastAsia"/>
          <w:color w:val="333333"/>
          <w:szCs w:val="21"/>
        </w:rPr>
        <w:lastRenderedPageBreak/>
        <w:br/>
      </w:r>
      <w:r>
        <w:rPr>
          <w:rFonts w:ascii="微软雅黑" w:eastAsia="微软雅黑" w:hAnsi="微软雅黑" w:hint="eastAsia"/>
          <w:color w:val="333333"/>
          <w:szCs w:val="21"/>
          <w:shd w:val="clear" w:color="auto" w:fill="EEEEEE"/>
        </w:rPr>
        <w:t>2) 进程Pi所释放的资源，可以唤醒某些因等待这些资源而阻塞的进程，原来的阻塞进程可能变为非阻塞进程。在图2-17中，进程P2就满足这样的条件。根据第1) 条中的方法进行一系列简化后,若能消去图中所有的边，则称该图是可完全简化的，如图2-18(c)所示。</w:t>
      </w:r>
      <w:r>
        <w:rPr>
          <w:rFonts w:ascii="微软雅黑" w:eastAsia="微软雅黑" w:hAnsi="微软雅黑" w:hint="eastAsia"/>
          <w:color w:val="333333"/>
          <w:szCs w:val="21"/>
        </w:rPr>
        <w:br/>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EEEEEE"/>
        </w:rPr>
        <w:t>S为死锁的条件是当且仅当S状态的资源分配图是不可完全简化的,该条件为死锁定理。</w:t>
      </w:r>
    </w:p>
    <w:p w:rsidR="00DF2605" w:rsidRDefault="00DF2605" w:rsidP="00DF2605">
      <w:pPr>
        <w:pStyle w:val="4"/>
      </w:pPr>
      <w:r>
        <w:rPr>
          <w:rFonts w:hint="eastAsia"/>
        </w:rPr>
        <w:t>死锁的解除</w:t>
      </w:r>
    </w:p>
    <w:p w:rsidR="00DF2605" w:rsidRDefault="00DF2605" w:rsidP="00DF2605">
      <w:pPr>
        <w:rPr>
          <w:rFonts w:ascii="微软雅黑" w:eastAsia="微软雅黑" w:hAnsi="微软雅黑"/>
          <w:color w:val="333333"/>
          <w:szCs w:val="21"/>
          <w:shd w:val="clear" w:color="auto" w:fill="EEEEEE"/>
        </w:rPr>
      </w:pPr>
      <w:r>
        <w:rPr>
          <w:rFonts w:ascii="微软雅黑" w:eastAsia="微软雅黑" w:hAnsi="微软雅黑" w:hint="eastAsia"/>
          <w:color w:val="333333"/>
          <w:szCs w:val="21"/>
          <w:shd w:val="clear" w:color="auto" w:fill="EEEEEE"/>
        </w:rPr>
        <w:t>一旦检测出死锁，就应立即釆取相应的措施，以解除死锁。死锁解除的主要方法有：</w:t>
      </w:r>
      <w:r>
        <w:rPr>
          <w:rFonts w:ascii="微软雅黑" w:eastAsia="微软雅黑" w:hAnsi="微软雅黑" w:hint="eastAsia"/>
          <w:color w:val="333333"/>
          <w:szCs w:val="21"/>
        </w:rPr>
        <w:br/>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EEEEEE"/>
        </w:rPr>
        <w:t>1) 资源剥夺法。挂起某些死锁进程，并抢占它的资源，将这些资源分配给其他的死锁进程。但应防止被挂起的进程长时间得不到资源，而处于资源匮乏的状态。</w:t>
      </w:r>
      <w:r>
        <w:rPr>
          <w:rFonts w:ascii="微软雅黑" w:eastAsia="微软雅黑" w:hAnsi="微软雅黑" w:hint="eastAsia"/>
          <w:color w:val="333333"/>
          <w:szCs w:val="21"/>
        </w:rPr>
        <w:br/>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EEEEEE"/>
        </w:rPr>
        <w:t>2) 撤销进程法。强制撤销部分、甚至全部死锁进程并剥夺这些进程的资源。撤销的原则可以按进程优先级和撤销进程代价的高低进行。</w:t>
      </w:r>
      <w:r>
        <w:rPr>
          <w:rFonts w:ascii="微软雅黑" w:eastAsia="微软雅黑" w:hAnsi="微软雅黑" w:hint="eastAsia"/>
          <w:color w:val="333333"/>
          <w:szCs w:val="21"/>
        </w:rPr>
        <w:br/>
      </w:r>
      <w:r>
        <w:rPr>
          <w:noProof/>
        </w:rPr>
        <w:drawing>
          <wp:inline distT="0" distB="0" distL="0" distR="0" wp14:anchorId="6FF1A21D" wp14:editId="23E515F8">
            <wp:extent cx="5274310" cy="19062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06270"/>
                    </a:xfrm>
                    <a:prstGeom prst="rect">
                      <a:avLst/>
                    </a:prstGeom>
                  </pic:spPr>
                </pic:pic>
              </a:graphicData>
            </a:graphic>
          </wp:inline>
        </w:drawing>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EEEEEE"/>
        </w:rPr>
        <w:t>3) 进程回退法。让一（多）个进程回退到足以回避死锁的地步，进程回退时自愿释放资源而不是被剥夺。要求系统保持进程的历史信息，设置还原点。</w:t>
      </w:r>
    </w:p>
    <w:p w:rsidR="00DF2605" w:rsidRDefault="00DF2605" w:rsidP="00DF2605">
      <w:pPr>
        <w:rPr>
          <w:rFonts w:ascii="微软雅黑" w:eastAsia="微软雅黑" w:hAnsi="微软雅黑"/>
          <w:color w:val="333333"/>
          <w:szCs w:val="21"/>
          <w:shd w:val="clear" w:color="auto" w:fill="EEEEEE"/>
        </w:rPr>
      </w:pPr>
    </w:p>
    <w:p w:rsidR="00DF2605" w:rsidRPr="002F0AFC" w:rsidRDefault="00DF2605" w:rsidP="00DF2605">
      <w:pPr>
        <w:pStyle w:val="2"/>
      </w:pPr>
      <w:r w:rsidRPr="002F0AFC">
        <w:rPr>
          <w:rFonts w:hint="eastAsia"/>
        </w:rPr>
        <w:t>进程同步与线程同步</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b/>
          <w:bCs/>
          <w:color w:val="362E2B"/>
          <w:kern w:val="0"/>
          <w:sz w:val="24"/>
          <w:szCs w:val="24"/>
        </w:rPr>
        <w:t>互斥锁和条件变量</w:t>
      </w:r>
      <w:r w:rsidRPr="002F0AFC">
        <w:rPr>
          <w:rFonts w:ascii="Arial" w:eastAsia="宋体" w:hAnsi="Arial" w:cs="Arial"/>
          <w:color w:val="362E2B"/>
          <w:kern w:val="0"/>
          <w:sz w:val="24"/>
          <w:szCs w:val="24"/>
          <w:shd w:val="clear" w:color="auto" w:fill="FFFFFF"/>
        </w:rPr>
        <w:t>是同步的基本组成部分。互斥锁和条件变量出自</w:t>
      </w:r>
      <w:r w:rsidRPr="002F0AFC">
        <w:rPr>
          <w:rFonts w:ascii="Arial" w:eastAsia="宋体" w:hAnsi="Arial" w:cs="Arial"/>
          <w:color w:val="362E2B"/>
          <w:kern w:val="0"/>
          <w:sz w:val="24"/>
          <w:szCs w:val="24"/>
          <w:shd w:val="clear" w:color="auto" w:fill="FFFFFF"/>
        </w:rPr>
        <w:t>POSIX.1</w:t>
      </w:r>
      <w:r w:rsidRPr="002F0AFC">
        <w:rPr>
          <w:rFonts w:ascii="Arial" w:eastAsia="宋体" w:hAnsi="Arial" w:cs="Arial"/>
          <w:color w:val="362E2B"/>
          <w:kern w:val="0"/>
          <w:sz w:val="24"/>
          <w:szCs w:val="24"/>
          <w:shd w:val="clear" w:color="auto" w:fill="FFFFFF"/>
        </w:rPr>
        <w:t>线程标准，它们总是可用来</w:t>
      </w:r>
      <w:r w:rsidRPr="002F0AFC">
        <w:rPr>
          <w:rFonts w:ascii="Arial" w:eastAsia="宋体" w:hAnsi="Arial" w:cs="Arial"/>
          <w:b/>
          <w:bCs/>
          <w:color w:val="362E2B"/>
          <w:kern w:val="0"/>
          <w:sz w:val="24"/>
          <w:szCs w:val="24"/>
          <w:shd w:val="clear" w:color="auto" w:fill="FFFFFF"/>
        </w:rPr>
        <w:t>同步一个进程内的各个线程</w:t>
      </w:r>
      <w:r w:rsidRPr="002F0AFC">
        <w:rPr>
          <w:rFonts w:ascii="Arial" w:eastAsia="宋体" w:hAnsi="Arial" w:cs="Arial"/>
          <w:color w:val="362E2B"/>
          <w:kern w:val="0"/>
          <w:sz w:val="24"/>
          <w:szCs w:val="24"/>
          <w:shd w:val="clear" w:color="auto" w:fill="FFFFFF"/>
        </w:rPr>
        <w:t>的。如果一个互斥锁或条件变量存放在多个进程间共享的某个内存中，那么</w:t>
      </w:r>
      <w:r w:rsidRPr="002F0AFC">
        <w:rPr>
          <w:rFonts w:ascii="Arial" w:eastAsia="宋体" w:hAnsi="Arial" w:cs="Arial"/>
          <w:color w:val="362E2B"/>
          <w:kern w:val="0"/>
          <w:sz w:val="24"/>
          <w:szCs w:val="24"/>
          <w:shd w:val="clear" w:color="auto" w:fill="FFFFFF"/>
        </w:rPr>
        <w:t>POSIX</w:t>
      </w:r>
      <w:r w:rsidRPr="002F0AFC">
        <w:rPr>
          <w:rFonts w:ascii="Arial" w:eastAsia="宋体" w:hAnsi="Arial" w:cs="Arial"/>
          <w:color w:val="362E2B"/>
          <w:kern w:val="0"/>
          <w:sz w:val="24"/>
          <w:szCs w:val="24"/>
          <w:shd w:val="clear" w:color="auto" w:fill="FFFFFF"/>
        </w:rPr>
        <w:t>还允许它用于这些</w:t>
      </w:r>
      <w:r w:rsidRPr="002F0AFC">
        <w:rPr>
          <w:rFonts w:ascii="Arial" w:eastAsia="宋体" w:hAnsi="Arial" w:cs="Arial"/>
          <w:b/>
          <w:bCs/>
          <w:color w:val="362E2B"/>
          <w:kern w:val="0"/>
          <w:sz w:val="24"/>
          <w:szCs w:val="24"/>
          <w:shd w:val="clear" w:color="auto" w:fill="FFFFFF"/>
        </w:rPr>
        <w:t>进程间的同步</w:t>
      </w:r>
      <w:r w:rsidRPr="002F0AFC">
        <w:rPr>
          <w:rFonts w:ascii="Arial" w:eastAsia="宋体" w:hAnsi="Arial" w:cs="Arial"/>
          <w:color w:val="362E2B"/>
          <w:kern w:val="0"/>
          <w:sz w:val="24"/>
          <w:szCs w:val="24"/>
          <w:shd w:val="clear" w:color="auto" w:fill="FFFFFF"/>
        </w:rPr>
        <w:t>。</w:t>
      </w:r>
      <w:r w:rsidRPr="002F0AFC">
        <w:rPr>
          <w:rFonts w:ascii="Arial" w:eastAsia="宋体" w:hAnsi="Arial" w:cs="Arial"/>
          <w:color w:val="CC0000"/>
          <w:kern w:val="0"/>
          <w:sz w:val="24"/>
          <w:szCs w:val="24"/>
          <w:shd w:val="clear" w:color="auto" w:fill="FFFFFF"/>
        </w:rPr>
        <w:t>互斥锁、条件变量、读写锁、信号量均可用于进程、线程的同步</w:t>
      </w:r>
      <w:r w:rsidRPr="002F0AFC">
        <w:rPr>
          <w:rFonts w:ascii="Arial" w:eastAsia="宋体" w:hAnsi="Arial" w:cs="Arial"/>
          <w:color w:val="362E2B"/>
          <w:kern w:val="0"/>
          <w:sz w:val="24"/>
          <w:szCs w:val="24"/>
          <w:shd w:val="clear" w:color="auto" w:fill="FFFFFF"/>
        </w:rPr>
        <w:t>。</w:t>
      </w:r>
    </w:p>
    <w:p w:rsidR="00DF2605" w:rsidRPr="002F0AFC" w:rsidRDefault="00DF2605" w:rsidP="00DF2605">
      <w:pPr>
        <w:widowControl/>
        <w:jc w:val="left"/>
        <w:rPr>
          <w:rFonts w:ascii="Arial" w:eastAsia="宋体" w:hAnsi="Arial" w:cs="Arial"/>
          <w:kern w:val="0"/>
          <w:szCs w:val="21"/>
        </w:rPr>
      </w:pP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b/>
          <w:bCs/>
          <w:color w:val="362E2B"/>
          <w:kern w:val="0"/>
          <w:sz w:val="24"/>
          <w:szCs w:val="24"/>
          <w:shd w:val="clear" w:color="auto" w:fill="FFFFFF"/>
        </w:rPr>
        <w:t>多线程同步方法：</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b/>
          <w:bCs/>
          <w:color w:val="362E2B"/>
          <w:kern w:val="0"/>
          <w:sz w:val="24"/>
          <w:szCs w:val="24"/>
          <w:shd w:val="clear" w:color="auto" w:fill="FFFFFF"/>
        </w:rPr>
        <w:t>1</w:t>
      </w:r>
      <w:r w:rsidRPr="002F0AFC">
        <w:rPr>
          <w:rFonts w:ascii="Arial" w:eastAsia="宋体" w:hAnsi="Arial" w:cs="Arial"/>
          <w:b/>
          <w:bCs/>
          <w:color w:val="362E2B"/>
          <w:kern w:val="0"/>
          <w:sz w:val="24"/>
          <w:szCs w:val="24"/>
          <w:shd w:val="clear" w:color="auto" w:fill="FFFFFF"/>
        </w:rPr>
        <w:t>）互斥量（互斥锁）</w:t>
      </w:r>
    </w:p>
    <w:p w:rsidR="00DF2605" w:rsidRPr="002F0AFC" w:rsidRDefault="00DF2605" w:rsidP="00DF2605">
      <w:pPr>
        <w:widowControl/>
        <w:jc w:val="left"/>
        <w:rPr>
          <w:rFonts w:ascii="Arial" w:eastAsia="宋体" w:hAnsi="Arial" w:cs="Arial"/>
          <w:kern w:val="0"/>
          <w:szCs w:val="21"/>
        </w:rPr>
      </w:pPr>
      <w:r w:rsidRPr="002F0AFC">
        <w:rPr>
          <w:rFonts w:ascii="黑体" w:eastAsia="黑体" w:hAnsi="黑体" w:cs="Arial" w:hint="eastAsia"/>
          <w:color w:val="362E2B"/>
          <w:kern w:val="0"/>
          <w:sz w:val="24"/>
          <w:szCs w:val="24"/>
          <w:shd w:val="clear" w:color="auto" w:fill="FFFFFF"/>
        </w:rPr>
        <w:t>参考资料：互斥量：APUE第二版299页；</w:t>
      </w:r>
      <w:r w:rsidRPr="002F0AFC">
        <w:rPr>
          <w:rFonts w:ascii="Calibri" w:eastAsia="黑体" w:hAnsi="Calibri" w:cs="Calibri"/>
          <w:color w:val="362E2B"/>
          <w:kern w:val="0"/>
          <w:sz w:val="24"/>
          <w:szCs w:val="24"/>
          <w:shd w:val="clear" w:color="auto" w:fill="FFFFFF"/>
        </w:rPr>
        <w:t> </w:t>
      </w:r>
      <w:r w:rsidRPr="002F0AFC">
        <w:rPr>
          <w:rFonts w:ascii="黑体" w:eastAsia="黑体" w:hAnsi="黑体" w:cs="Arial" w:hint="eastAsia"/>
          <w:color w:val="362E2B"/>
          <w:kern w:val="0"/>
          <w:sz w:val="24"/>
          <w:szCs w:val="24"/>
          <w:shd w:val="clear" w:color="auto" w:fill="FFFFFF"/>
        </w:rPr>
        <w:t xml:space="preserve"> 条件变量：第309页；</w:t>
      </w:r>
      <w:r w:rsidRPr="002F0AFC">
        <w:rPr>
          <w:rFonts w:ascii="Calibri" w:eastAsia="黑体" w:hAnsi="Calibri" w:cs="Calibri"/>
          <w:color w:val="362E2B"/>
          <w:kern w:val="0"/>
          <w:sz w:val="24"/>
          <w:szCs w:val="24"/>
          <w:shd w:val="clear" w:color="auto" w:fill="FFFFFF"/>
        </w:rPr>
        <w:t> </w:t>
      </w:r>
      <w:r w:rsidRPr="002F0AFC">
        <w:rPr>
          <w:rFonts w:ascii="黑体" w:eastAsia="黑体" w:hAnsi="黑体" w:cs="Arial" w:hint="eastAsia"/>
          <w:color w:val="362E2B"/>
          <w:kern w:val="0"/>
          <w:sz w:val="24"/>
          <w:szCs w:val="24"/>
          <w:shd w:val="clear" w:color="auto" w:fill="FFFFFF"/>
        </w:rPr>
        <w:t xml:space="preserve"> 同步属性：318页。</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color w:val="362E2B"/>
          <w:kern w:val="0"/>
          <w:sz w:val="24"/>
          <w:szCs w:val="24"/>
        </w:rPr>
        <w:t>       </w:t>
      </w:r>
      <w:r w:rsidRPr="002F0AFC">
        <w:rPr>
          <w:rFonts w:ascii="Arial" w:eastAsia="宋体" w:hAnsi="Arial" w:cs="Arial"/>
          <w:kern w:val="0"/>
          <w:szCs w:val="21"/>
        </w:rPr>
        <w:t xml:space="preserve"> </w:t>
      </w:r>
      <w:r w:rsidRPr="002F0AFC">
        <w:rPr>
          <w:rFonts w:ascii="Arial" w:eastAsia="宋体" w:hAnsi="Arial" w:cs="Arial"/>
          <w:color w:val="362E2B"/>
          <w:kern w:val="0"/>
          <w:sz w:val="24"/>
          <w:szCs w:val="24"/>
          <w:shd w:val="clear" w:color="auto" w:fill="FFFF00"/>
        </w:rPr>
        <w:t>互斥锁是最基本的同步形式，用于保护临界区，确保</w:t>
      </w:r>
      <w:r w:rsidRPr="002F0AFC">
        <w:rPr>
          <w:rFonts w:ascii="Arial" w:eastAsia="宋体" w:hAnsi="Arial" w:cs="Arial"/>
          <w:b/>
          <w:bCs/>
          <w:color w:val="362E2B"/>
          <w:kern w:val="0"/>
          <w:sz w:val="24"/>
          <w:szCs w:val="24"/>
          <w:shd w:val="clear" w:color="auto" w:fill="FFFF00"/>
        </w:rPr>
        <w:t>同一时间只有一个</w:t>
      </w:r>
      <w:r w:rsidRPr="002F0AFC">
        <w:rPr>
          <w:rFonts w:ascii="Arial" w:eastAsia="宋体" w:hAnsi="Arial" w:cs="Arial"/>
          <w:b/>
          <w:bCs/>
          <w:color w:val="006600"/>
          <w:kern w:val="0"/>
          <w:sz w:val="24"/>
          <w:szCs w:val="24"/>
          <w:shd w:val="clear" w:color="auto" w:fill="FFFF00"/>
        </w:rPr>
        <w:t>线程或进程</w:t>
      </w:r>
      <w:r w:rsidRPr="002F0AFC">
        <w:rPr>
          <w:rFonts w:ascii="Arial" w:eastAsia="宋体" w:hAnsi="Arial" w:cs="Arial"/>
          <w:color w:val="362E2B"/>
          <w:kern w:val="0"/>
          <w:sz w:val="24"/>
          <w:szCs w:val="24"/>
          <w:shd w:val="clear" w:color="auto" w:fill="FFFF00"/>
        </w:rPr>
        <w:t>访问数据或执行其中的代码。</w:t>
      </w:r>
      <w:r w:rsidRPr="002F0AFC">
        <w:rPr>
          <w:rFonts w:ascii="Arial" w:eastAsia="宋体" w:hAnsi="Arial" w:cs="Arial"/>
          <w:color w:val="362E2B"/>
          <w:kern w:val="0"/>
          <w:sz w:val="24"/>
          <w:szCs w:val="24"/>
          <w:shd w:val="clear" w:color="auto" w:fill="FFFFFF"/>
        </w:rPr>
        <w:t>互斥量（</w:t>
      </w:r>
      <w:r w:rsidRPr="002F0AFC">
        <w:rPr>
          <w:rFonts w:ascii="Arial" w:eastAsia="宋体" w:hAnsi="Arial" w:cs="Arial"/>
          <w:color w:val="362E2B"/>
          <w:kern w:val="0"/>
          <w:sz w:val="24"/>
          <w:szCs w:val="24"/>
          <w:shd w:val="clear" w:color="auto" w:fill="FFFFFF"/>
        </w:rPr>
        <w:t>mutex</w:t>
      </w:r>
      <w:r w:rsidRPr="002F0AFC">
        <w:rPr>
          <w:rFonts w:ascii="Arial" w:eastAsia="宋体" w:hAnsi="Arial" w:cs="Arial"/>
          <w:color w:val="362E2B"/>
          <w:kern w:val="0"/>
          <w:sz w:val="24"/>
          <w:szCs w:val="24"/>
          <w:shd w:val="clear" w:color="auto" w:fill="FFFFFF"/>
        </w:rPr>
        <w:t>）本质上是一把锁，访问共享资源前要对互斥量加锁，访问完后要释放锁。</w:t>
      </w:r>
      <w:r w:rsidRPr="002F0AFC">
        <w:rPr>
          <w:rFonts w:ascii="Arial" w:eastAsia="宋体" w:hAnsi="Arial" w:cs="Arial"/>
          <w:kern w:val="0"/>
          <w:szCs w:val="21"/>
        </w:rPr>
        <w:t xml:space="preserve"> </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        </w:t>
      </w:r>
      <w:r w:rsidRPr="002F0AFC">
        <w:rPr>
          <w:rFonts w:ascii="Arial" w:eastAsia="宋体" w:hAnsi="Arial" w:cs="Arial"/>
          <w:b/>
          <w:bCs/>
          <w:color w:val="362E2B"/>
          <w:kern w:val="0"/>
          <w:sz w:val="24"/>
          <w:szCs w:val="24"/>
          <w:shd w:val="clear" w:color="auto" w:fill="FFFFFF"/>
        </w:rPr>
        <w:t>互斥量用于</w:t>
      </w:r>
      <w:r w:rsidRPr="002F0AFC">
        <w:rPr>
          <w:rFonts w:ascii="Arial" w:eastAsia="宋体" w:hAnsi="Arial" w:cs="Arial"/>
          <w:b/>
          <w:bCs/>
          <w:color w:val="006600"/>
          <w:kern w:val="0"/>
          <w:sz w:val="24"/>
          <w:szCs w:val="24"/>
          <w:shd w:val="clear" w:color="auto" w:fill="FFFFFF"/>
        </w:rPr>
        <w:t>上锁</w:t>
      </w:r>
      <w:r w:rsidRPr="002F0AFC">
        <w:rPr>
          <w:rFonts w:ascii="Arial" w:eastAsia="宋体" w:hAnsi="Arial" w:cs="Arial"/>
          <w:b/>
          <w:bCs/>
          <w:color w:val="362E2B"/>
          <w:kern w:val="0"/>
          <w:sz w:val="24"/>
          <w:szCs w:val="24"/>
          <w:shd w:val="clear" w:color="auto" w:fill="FFFFFF"/>
        </w:rPr>
        <w:t>，而条件变量用于</w:t>
      </w:r>
      <w:r w:rsidRPr="002F0AFC">
        <w:rPr>
          <w:rFonts w:ascii="Arial" w:eastAsia="宋体" w:hAnsi="Arial" w:cs="Arial"/>
          <w:b/>
          <w:bCs/>
          <w:color w:val="006600"/>
          <w:kern w:val="0"/>
          <w:sz w:val="24"/>
          <w:szCs w:val="24"/>
          <w:shd w:val="clear" w:color="auto" w:fill="FFFFFF"/>
        </w:rPr>
        <w:t>等待</w:t>
      </w:r>
      <w:r w:rsidRPr="002F0AFC">
        <w:rPr>
          <w:rFonts w:ascii="Arial" w:eastAsia="宋体" w:hAnsi="Arial" w:cs="Arial"/>
          <w:color w:val="362E2B"/>
          <w:kern w:val="0"/>
          <w:sz w:val="24"/>
          <w:szCs w:val="24"/>
          <w:shd w:val="clear" w:color="auto" w:fill="FFFFFF"/>
        </w:rPr>
        <w:t>。</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 xml:space="preserve">        </w:t>
      </w:r>
      <w:r w:rsidRPr="002F0AFC">
        <w:rPr>
          <w:rFonts w:ascii="Arial" w:eastAsia="宋体" w:hAnsi="Arial" w:cs="Arial"/>
          <w:color w:val="362E2B"/>
          <w:kern w:val="0"/>
          <w:sz w:val="24"/>
          <w:szCs w:val="24"/>
          <w:shd w:val="clear" w:color="auto" w:fill="FFFFFF"/>
        </w:rPr>
        <w:t>允许多个进程将同一个内存区域映射到它们各自独立的地址空间，就像多线程一样共享数据，那么多个进程访问共享数据通常也需要同步。如果进程共享互斥量属性设置为</w:t>
      </w:r>
      <w:r w:rsidRPr="002F0AFC">
        <w:rPr>
          <w:rFonts w:ascii="Arial" w:eastAsia="宋体" w:hAnsi="Arial" w:cs="Arial"/>
          <w:color w:val="990000"/>
          <w:kern w:val="0"/>
          <w:sz w:val="24"/>
          <w:szCs w:val="24"/>
          <w:shd w:val="clear" w:color="auto" w:fill="FFFFFF"/>
        </w:rPr>
        <w:t>PTHREAD_PROCESS_SHARED</w:t>
      </w:r>
      <w:r w:rsidRPr="002F0AFC">
        <w:rPr>
          <w:rFonts w:ascii="Arial" w:eastAsia="宋体" w:hAnsi="Arial" w:cs="Arial"/>
          <w:color w:val="362E2B"/>
          <w:kern w:val="0"/>
          <w:sz w:val="24"/>
          <w:szCs w:val="24"/>
          <w:shd w:val="clear" w:color="auto" w:fill="FFFFFF"/>
        </w:rPr>
        <w:t>，</w:t>
      </w:r>
      <w:r w:rsidRPr="002F0AFC">
        <w:rPr>
          <w:rFonts w:ascii="Arial" w:eastAsia="宋体" w:hAnsi="Arial" w:cs="Arial"/>
          <w:b/>
          <w:bCs/>
          <w:color w:val="362E2B"/>
          <w:kern w:val="0"/>
          <w:sz w:val="24"/>
          <w:szCs w:val="24"/>
          <w:shd w:val="clear" w:color="auto" w:fill="FFFFFF"/>
        </w:rPr>
        <w:t>从多个进程共享的内存区域中分配的互斥量就可以用于这些</w:t>
      </w:r>
      <w:r w:rsidRPr="002F0AFC">
        <w:rPr>
          <w:rFonts w:ascii="Arial" w:eastAsia="宋体" w:hAnsi="Arial" w:cs="Arial"/>
          <w:b/>
          <w:bCs/>
          <w:color w:val="006600"/>
          <w:kern w:val="0"/>
          <w:sz w:val="24"/>
          <w:szCs w:val="24"/>
          <w:shd w:val="clear" w:color="auto" w:fill="FFFFFF"/>
        </w:rPr>
        <w:t>进程的同步</w:t>
      </w:r>
      <w:r w:rsidRPr="002F0AFC">
        <w:rPr>
          <w:rFonts w:ascii="Arial" w:eastAsia="宋体" w:hAnsi="Arial" w:cs="Arial"/>
          <w:color w:val="362E2B"/>
          <w:kern w:val="0"/>
          <w:sz w:val="24"/>
          <w:szCs w:val="24"/>
          <w:shd w:val="clear" w:color="auto" w:fill="FFFFFF"/>
        </w:rPr>
        <w:t>了。进程共享互斥量属性设为</w:t>
      </w:r>
      <w:r w:rsidRPr="002F0AFC">
        <w:rPr>
          <w:rFonts w:ascii="Arial" w:eastAsia="宋体" w:hAnsi="Arial" w:cs="Arial"/>
          <w:color w:val="362E2B"/>
          <w:kern w:val="0"/>
          <w:sz w:val="24"/>
          <w:szCs w:val="24"/>
          <w:shd w:val="clear" w:color="auto" w:fill="FFFFFF"/>
        </w:rPr>
        <w:t>PTHREAD_PROCESS_PRIVATE</w:t>
      </w:r>
      <w:r w:rsidRPr="002F0AFC">
        <w:rPr>
          <w:rFonts w:ascii="Arial" w:eastAsia="宋体" w:hAnsi="Arial" w:cs="Arial"/>
          <w:color w:val="362E2B"/>
          <w:kern w:val="0"/>
          <w:sz w:val="24"/>
          <w:szCs w:val="24"/>
          <w:shd w:val="clear" w:color="auto" w:fill="FFFFFF"/>
        </w:rPr>
        <w:t>时，允许</w:t>
      </w:r>
      <w:r w:rsidRPr="002F0AFC">
        <w:rPr>
          <w:rFonts w:ascii="Arial" w:eastAsia="宋体" w:hAnsi="Arial" w:cs="Arial"/>
          <w:color w:val="362E2B"/>
          <w:kern w:val="0"/>
          <w:sz w:val="24"/>
          <w:szCs w:val="24"/>
          <w:shd w:val="clear" w:color="auto" w:fill="FFFFFF"/>
        </w:rPr>
        <w:t>pthread</w:t>
      </w:r>
      <w:r w:rsidRPr="002F0AFC">
        <w:rPr>
          <w:rFonts w:ascii="Arial" w:eastAsia="宋体" w:hAnsi="Arial" w:cs="Arial"/>
          <w:color w:val="362E2B"/>
          <w:kern w:val="0"/>
          <w:sz w:val="24"/>
          <w:szCs w:val="24"/>
          <w:shd w:val="clear" w:color="auto" w:fill="FFFFFF"/>
        </w:rPr>
        <w:t>线程库提供更加有效的互斥量实现，这在多线程应用程序中是默认的情况。</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 xml:space="preserve">       </w:t>
      </w:r>
      <w:r w:rsidRPr="002F0AFC">
        <w:rPr>
          <w:rFonts w:ascii="Arial" w:eastAsia="宋体" w:hAnsi="Arial" w:cs="Arial"/>
          <w:color w:val="362E2B"/>
          <w:kern w:val="0"/>
          <w:sz w:val="24"/>
          <w:szCs w:val="24"/>
          <w:shd w:val="clear" w:color="auto" w:fill="FFFFFF"/>
        </w:rPr>
        <w:t>用于给存放在共享内存区中供多个进程使用的条件变量设置</w:t>
      </w:r>
      <w:r w:rsidRPr="002F0AFC">
        <w:rPr>
          <w:rFonts w:ascii="Arial" w:eastAsia="宋体" w:hAnsi="Arial" w:cs="Arial"/>
          <w:color w:val="362E2B"/>
          <w:kern w:val="0"/>
          <w:sz w:val="24"/>
          <w:szCs w:val="24"/>
          <w:shd w:val="clear" w:color="auto" w:fill="FFFFFF"/>
        </w:rPr>
        <w:t>PTHREAD_PROCESS_SHARED</w:t>
      </w:r>
      <w:r w:rsidRPr="002F0AFC">
        <w:rPr>
          <w:rFonts w:ascii="Arial" w:eastAsia="宋体" w:hAnsi="Arial" w:cs="Arial"/>
          <w:color w:val="362E2B"/>
          <w:kern w:val="0"/>
          <w:sz w:val="24"/>
          <w:szCs w:val="24"/>
          <w:shd w:val="clear" w:color="auto" w:fill="FFFFFF"/>
        </w:rPr>
        <w:t>属性的一组语句跟用于互斥锁的语句几乎相同，只需要将</w:t>
      </w:r>
      <w:r w:rsidRPr="002F0AFC">
        <w:rPr>
          <w:rFonts w:ascii="Arial" w:eastAsia="宋体" w:hAnsi="Arial" w:cs="Arial"/>
          <w:color w:val="362E2B"/>
          <w:kern w:val="0"/>
          <w:sz w:val="24"/>
          <w:szCs w:val="24"/>
          <w:shd w:val="clear" w:color="auto" w:fill="FFFFFF"/>
        </w:rPr>
        <w:t>mutex</w:t>
      </w:r>
      <w:r w:rsidRPr="002F0AFC">
        <w:rPr>
          <w:rFonts w:ascii="Arial" w:eastAsia="宋体" w:hAnsi="Arial" w:cs="Arial"/>
          <w:color w:val="362E2B"/>
          <w:kern w:val="0"/>
          <w:sz w:val="24"/>
          <w:szCs w:val="24"/>
          <w:shd w:val="clear" w:color="auto" w:fill="FFFFFF"/>
        </w:rPr>
        <w:t>替换为</w:t>
      </w:r>
      <w:r w:rsidRPr="002F0AFC">
        <w:rPr>
          <w:rFonts w:ascii="Arial" w:eastAsia="宋体" w:hAnsi="Arial" w:cs="Arial"/>
          <w:color w:val="362E2B"/>
          <w:kern w:val="0"/>
          <w:sz w:val="24"/>
          <w:szCs w:val="24"/>
          <w:shd w:val="clear" w:color="auto" w:fill="FFFFFF"/>
        </w:rPr>
        <w:t>cond</w:t>
      </w:r>
      <w:r w:rsidRPr="002F0AFC">
        <w:rPr>
          <w:rFonts w:ascii="Arial" w:eastAsia="宋体" w:hAnsi="Arial" w:cs="Arial"/>
          <w:color w:val="362E2B"/>
          <w:kern w:val="0"/>
          <w:sz w:val="24"/>
          <w:szCs w:val="24"/>
          <w:shd w:val="clear" w:color="auto" w:fill="FFFFFF"/>
        </w:rPr>
        <w:t>。</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b/>
          <w:bCs/>
          <w:color w:val="362E2B"/>
          <w:kern w:val="0"/>
          <w:sz w:val="24"/>
          <w:szCs w:val="24"/>
          <w:shd w:val="clear" w:color="auto" w:fill="FFFFFF"/>
        </w:rPr>
        <w:t>2</w:t>
      </w:r>
      <w:r w:rsidRPr="002F0AFC">
        <w:rPr>
          <w:rFonts w:ascii="Arial" w:eastAsia="宋体" w:hAnsi="Arial" w:cs="Arial"/>
          <w:b/>
          <w:bCs/>
          <w:color w:val="362E2B"/>
          <w:kern w:val="0"/>
          <w:sz w:val="24"/>
          <w:szCs w:val="24"/>
          <w:shd w:val="clear" w:color="auto" w:fill="FFFFFF"/>
        </w:rPr>
        <w:t>）条件变量</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 xml:space="preserve">         </w:t>
      </w:r>
      <w:r w:rsidRPr="002F0AFC">
        <w:rPr>
          <w:rFonts w:ascii="Arial" w:eastAsia="宋体" w:hAnsi="Arial" w:cs="Arial"/>
          <w:color w:val="362E2B"/>
          <w:kern w:val="0"/>
          <w:sz w:val="24"/>
          <w:szCs w:val="24"/>
          <w:shd w:val="clear" w:color="auto" w:fill="FFFFFF"/>
        </w:rPr>
        <w:t>条件变量与互斥量一起使用时，允许线程以无竞争的方式等待特定条件发送。</w:t>
      </w:r>
      <w:r w:rsidRPr="002F0AFC">
        <w:rPr>
          <w:rFonts w:ascii="Arial" w:eastAsia="宋体" w:hAnsi="Arial" w:cs="Arial"/>
          <w:b/>
          <w:bCs/>
          <w:color w:val="362E2B"/>
          <w:kern w:val="0"/>
          <w:sz w:val="24"/>
          <w:szCs w:val="24"/>
          <w:shd w:val="clear" w:color="auto" w:fill="FFFFFF"/>
        </w:rPr>
        <w:t>条件变量本身是由互斥量保护的</w:t>
      </w:r>
      <w:r w:rsidRPr="002F0AFC">
        <w:rPr>
          <w:rFonts w:ascii="Arial" w:eastAsia="宋体" w:hAnsi="Arial" w:cs="Arial"/>
          <w:color w:val="362E2B"/>
          <w:kern w:val="0"/>
          <w:sz w:val="24"/>
          <w:szCs w:val="24"/>
          <w:shd w:val="clear" w:color="auto" w:fill="FFFFFF"/>
        </w:rPr>
        <w:t>。线程在改变条件状态前必须首先锁住互斥量，必须锁住互斥量以后才能计算条件。如果在规定的时间内条件满足就通知线程，否则生成一个代表出错码的返回变量。</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 xml:space="preserve">        </w:t>
      </w:r>
      <w:r w:rsidRPr="002F0AFC">
        <w:rPr>
          <w:rFonts w:ascii="Arial" w:eastAsia="宋体" w:hAnsi="Arial" w:cs="Arial"/>
          <w:color w:val="362E2B"/>
          <w:kern w:val="0"/>
          <w:sz w:val="24"/>
          <w:szCs w:val="24"/>
          <w:shd w:val="clear" w:color="auto" w:fill="FFFFFF"/>
        </w:rPr>
        <w:t>可以用于进程的同步，设置</w:t>
      </w:r>
      <w:r w:rsidRPr="002F0AFC">
        <w:rPr>
          <w:rFonts w:ascii="Arial" w:eastAsia="宋体" w:hAnsi="Arial" w:cs="Arial"/>
          <w:color w:val="990000"/>
          <w:kern w:val="0"/>
          <w:sz w:val="24"/>
          <w:szCs w:val="24"/>
          <w:shd w:val="clear" w:color="auto" w:fill="FFFFFF"/>
        </w:rPr>
        <w:t>PTHREAD_PROCESS_SHARED</w:t>
      </w:r>
      <w:r w:rsidRPr="002F0AFC">
        <w:rPr>
          <w:rFonts w:ascii="Arial" w:eastAsia="宋体" w:hAnsi="Arial" w:cs="Arial"/>
          <w:color w:val="362E2B"/>
          <w:kern w:val="0"/>
          <w:sz w:val="24"/>
          <w:szCs w:val="24"/>
          <w:shd w:val="clear" w:color="auto" w:fill="FFFFFF"/>
        </w:rPr>
        <w:t>属性。</w:t>
      </w:r>
    </w:p>
    <w:p w:rsidR="00DF2605" w:rsidRPr="002F0AFC" w:rsidRDefault="00DF2605" w:rsidP="00DF2605">
      <w:pPr>
        <w:widowControl/>
        <w:jc w:val="left"/>
        <w:rPr>
          <w:rFonts w:ascii="Arial" w:eastAsia="宋体" w:hAnsi="Arial" w:cs="Arial"/>
          <w:kern w:val="0"/>
          <w:szCs w:val="21"/>
        </w:rPr>
      </w:pP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b/>
          <w:bCs/>
          <w:color w:val="362E2B"/>
          <w:kern w:val="0"/>
          <w:sz w:val="24"/>
          <w:szCs w:val="24"/>
          <w:shd w:val="clear" w:color="auto" w:fill="FFFFFF"/>
        </w:rPr>
        <w:t>3</w:t>
      </w:r>
      <w:r w:rsidRPr="002F0AFC">
        <w:rPr>
          <w:rFonts w:ascii="Arial" w:eastAsia="宋体" w:hAnsi="Arial" w:cs="Arial"/>
          <w:b/>
          <w:bCs/>
          <w:color w:val="362E2B"/>
          <w:kern w:val="0"/>
          <w:sz w:val="24"/>
          <w:szCs w:val="24"/>
          <w:shd w:val="clear" w:color="auto" w:fill="FFFFFF"/>
        </w:rPr>
        <w:t>）读写锁（共享</w:t>
      </w:r>
      <w:r w:rsidRPr="002F0AFC">
        <w:rPr>
          <w:rFonts w:ascii="Arial" w:eastAsia="宋体" w:hAnsi="Arial" w:cs="Arial"/>
          <w:b/>
          <w:bCs/>
          <w:color w:val="362E2B"/>
          <w:kern w:val="0"/>
          <w:sz w:val="24"/>
          <w:szCs w:val="24"/>
          <w:shd w:val="clear" w:color="auto" w:fill="FFFFFF"/>
        </w:rPr>
        <w:t>-</w:t>
      </w:r>
      <w:r w:rsidRPr="002F0AFC">
        <w:rPr>
          <w:rFonts w:ascii="Arial" w:eastAsia="宋体" w:hAnsi="Arial" w:cs="Arial"/>
          <w:b/>
          <w:bCs/>
          <w:color w:val="362E2B"/>
          <w:kern w:val="0"/>
          <w:sz w:val="24"/>
          <w:szCs w:val="24"/>
          <w:shd w:val="clear" w:color="auto" w:fill="FFFFFF"/>
        </w:rPr>
        <w:t>独占锁）</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        </w:t>
      </w:r>
      <w:r w:rsidRPr="002F0AFC">
        <w:rPr>
          <w:rFonts w:ascii="Arial" w:eastAsia="宋体" w:hAnsi="Arial" w:cs="Arial"/>
          <w:color w:val="362E2B"/>
          <w:kern w:val="0"/>
          <w:sz w:val="24"/>
          <w:szCs w:val="24"/>
          <w:shd w:val="clear" w:color="auto" w:fill="FFFFFF"/>
        </w:rPr>
        <w:t>和互斥量类似，不过</w:t>
      </w:r>
      <w:r w:rsidRPr="002F0AFC">
        <w:rPr>
          <w:rFonts w:ascii="Arial" w:eastAsia="宋体" w:hAnsi="Arial" w:cs="Arial"/>
          <w:color w:val="362E2B"/>
          <w:kern w:val="0"/>
          <w:sz w:val="24"/>
          <w:szCs w:val="24"/>
          <w:shd w:val="clear" w:color="auto" w:fill="FFFF00"/>
        </w:rPr>
        <w:t>读写锁允许更高的并行性</w:t>
      </w:r>
      <w:r w:rsidRPr="002F0AFC">
        <w:rPr>
          <w:rFonts w:ascii="Arial" w:eastAsia="宋体" w:hAnsi="Arial" w:cs="Arial"/>
          <w:color w:val="362E2B"/>
          <w:kern w:val="0"/>
          <w:sz w:val="24"/>
          <w:szCs w:val="24"/>
          <w:shd w:val="clear" w:color="auto" w:fill="FFFFFF"/>
        </w:rPr>
        <w:t>。互斥量要么是锁住状态要么是不加锁状态，而且一次仅允许一个线程对互斥量加锁。</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 xml:space="preserve">        </w:t>
      </w:r>
      <w:r w:rsidRPr="002F0AFC">
        <w:rPr>
          <w:rFonts w:ascii="Arial" w:eastAsia="宋体" w:hAnsi="Arial" w:cs="Arial"/>
          <w:color w:val="362E2B"/>
          <w:kern w:val="0"/>
          <w:sz w:val="24"/>
          <w:szCs w:val="24"/>
          <w:shd w:val="clear" w:color="auto" w:fill="FFFFFF"/>
        </w:rPr>
        <w:t>读写锁有三种状态：</w:t>
      </w:r>
      <w:r w:rsidRPr="002F0AFC">
        <w:rPr>
          <w:rFonts w:ascii="Arial" w:eastAsia="宋体" w:hAnsi="Arial" w:cs="Arial"/>
          <w:color w:val="362E2B"/>
          <w:kern w:val="0"/>
          <w:sz w:val="24"/>
          <w:szCs w:val="24"/>
          <w:shd w:val="clear" w:color="auto" w:fill="FFFFFF"/>
        </w:rPr>
        <w:t xml:space="preserve">a. </w:t>
      </w:r>
      <w:r w:rsidRPr="002F0AFC">
        <w:rPr>
          <w:rFonts w:ascii="Arial" w:eastAsia="宋体" w:hAnsi="Arial" w:cs="Arial"/>
          <w:color w:val="362E2B"/>
          <w:kern w:val="0"/>
          <w:sz w:val="24"/>
          <w:szCs w:val="24"/>
          <w:shd w:val="clear" w:color="auto" w:fill="FFFFFF"/>
        </w:rPr>
        <w:t>读模式下加锁状态（所有试图以读模式对其进行加锁的线程都可以获得访问权，但如果试图以写模式加锁，必须阻塞直到所有线程释放读锁）；</w:t>
      </w:r>
      <w:r w:rsidRPr="002F0AFC">
        <w:rPr>
          <w:rFonts w:ascii="Arial" w:eastAsia="宋体" w:hAnsi="Arial" w:cs="Arial"/>
          <w:color w:val="362E2B"/>
          <w:kern w:val="0"/>
          <w:sz w:val="24"/>
          <w:szCs w:val="24"/>
          <w:shd w:val="clear" w:color="auto" w:fill="FFFFFF"/>
        </w:rPr>
        <w:t xml:space="preserve">b. </w:t>
      </w:r>
      <w:r w:rsidRPr="002F0AFC">
        <w:rPr>
          <w:rFonts w:ascii="Arial" w:eastAsia="宋体" w:hAnsi="Arial" w:cs="Arial"/>
          <w:color w:val="362E2B"/>
          <w:kern w:val="0"/>
          <w:sz w:val="24"/>
          <w:szCs w:val="24"/>
          <w:shd w:val="clear" w:color="auto" w:fill="FFFFFF"/>
        </w:rPr>
        <w:t>写模式下加锁状态（在这个锁被解锁之前，所有试图对这个锁加锁的线程都会被阻塞）；</w:t>
      </w:r>
      <w:r w:rsidRPr="002F0AFC">
        <w:rPr>
          <w:rFonts w:ascii="Arial" w:eastAsia="宋体" w:hAnsi="Arial" w:cs="Arial"/>
          <w:color w:val="362E2B"/>
          <w:kern w:val="0"/>
          <w:sz w:val="24"/>
          <w:szCs w:val="24"/>
          <w:shd w:val="clear" w:color="auto" w:fill="FFFFFF"/>
        </w:rPr>
        <w:t xml:space="preserve">c. </w:t>
      </w:r>
      <w:r w:rsidRPr="002F0AFC">
        <w:rPr>
          <w:rFonts w:ascii="Arial" w:eastAsia="宋体" w:hAnsi="Arial" w:cs="Arial"/>
          <w:color w:val="362E2B"/>
          <w:kern w:val="0"/>
          <w:sz w:val="24"/>
          <w:szCs w:val="24"/>
          <w:shd w:val="clear" w:color="auto" w:fill="FFFFFF"/>
        </w:rPr>
        <w:t>不加锁状态。</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       </w:t>
      </w:r>
      <w:r w:rsidRPr="002F0AFC">
        <w:rPr>
          <w:rFonts w:ascii="Arial" w:eastAsia="宋体" w:hAnsi="Arial" w:cs="Arial"/>
          <w:b/>
          <w:bCs/>
          <w:color w:val="362E2B"/>
          <w:kern w:val="0"/>
          <w:sz w:val="24"/>
          <w:szCs w:val="24"/>
          <w:shd w:val="clear" w:color="auto" w:fill="FFFFFF"/>
        </w:rPr>
        <w:t> </w:t>
      </w:r>
      <w:r w:rsidRPr="002F0AFC">
        <w:rPr>
          <w:rFonts w:ascii="Arial" w:eastAsia="宋体" w:hAnsi="Arial" w:cs="Arial"/>
          <w:b/>
          <w:bCs/>
          <w:color w:val="362E2B"/>
          <w:kern w:val="0"/>
          <w:sz w:val="24"/>
          <w:szCs w:val="24"/>
          <w:shd w:val="clear" w:color="auto" w:fill="FFFF00"/>
        </w:rPr>
        <w:t>可用于进程、线程之间的同步</w:t>
      </w:r>
      <w:r w:rsidRPr="002F0AFC">
        <w:rPr>
          <w:rFonts w:ascii="Arial" w:eastAsia="宋体" w:hAnsi="Arial" w:cs="Arial"/>
          <w:color w:val="362E2B"/>
          <w:kern w:val="0"/>
          <w:sz w:val="24"/>
          <w:szCs w:val="24"/>
          <w:shd w:val="clear" w:color="auto" w:fill="FFFFFF"/>
        </w:rPr>
        <w:t>。</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b/>
          <w:bCs/>
          <w:color w:val="362E2B"/>
          <w:kern w:val="0"/>
          <w:sz w:val="24"/>
          <w:szCs w:val="24"/>
          <w:shd w:val="clear" w:color="auto" w:fill="FFFFFF"/>
        </w:rPr>
        <w:t>4</w:t>
      </w:r>
      <w:r w:rsidRPr="002F0AFC">
        <w:rPr>
          <w:rFonts w:ascii="Arial" w:eastAsia="宋体" w:hAnsi="Arial" w:cs="Arial"/>
          <w:b/>
          <w:bCs/>
          <w:color w:val="362E2B"/>
          <w:kern w:val="0"/>
          <w:sz w:val="24"/>
          <w:szCs w:val="24"/>
          <w:shd w:val="clear" w:color="auto" w:fill="FFFFFF"/>
        </w:rPr>
        <w:t>）信号量</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color w:val="990000"/>
          <w:kern w:val="0"/>
          <w:sz w:val="24"/>
          <w:szCs w:val="24"/>
          <w:shd w:val="clear" w:color="auto" w:fill="FFFFFF"/>
        </w:rPr>
        <w:lastRenderedPageBreak/>
        <w:t>信号量可用于线程或进程间同步</w:t>
      </w:r>
      <w:r w:rsidRPr="002F0AFC">
        <w:rPr>
          <w:rFonts w:ascii="Arial" w:eastAsia="宋体" w:hAnsi="Arial" w:cs="Arial"/>
          <w:color w:val="362E2B"/>
          <w:kern w:val="0"/>
          <w:sz w:val="24"/>
          <w:szCs w:val="24"/>
          <w:shd w:val="clear" w:color="auto" w:fill="FFFFFF"/>
        </w:rPr>
        <w:t>。</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 xml:space="preserve">        </w:t>
      </w:r>
      <w:r w:rsidRPr="002F0AFC">
        <w:rPr>
          <w:rFonts w:ascii="Arial" w:eastAsia="宋体" w:hAnsi="Arial" w:cs="Arial"/>
          <w:color w:val="362E2B"/>
          <w:kern w:val="0"/>
          <w:sz w:val="24"/>
          <w:szCs w:val="24"/>
          <w:shd w:val="clear" w:color="auto" w:fill="FFFFFF"/>
        </w:rPr>
        <w:t>信号量是一个计数器，用于多进程对共享数据对象的访问。若此信号量的值为正，则进程可以使用该资源；进程将信号量减</w:t>
      </w:r>
      <w:r w:rsidRPr="002F0AFC">
        <w:rPr>
          <w:rFonts w:ascii="Arial" w:eastAsia="宋体" w:hAnsi="Arial" w:cs="Arial"/>
          <w:color w:val="362E2B"/>
          <w:kern w:val="0"/>
          <w:sz w:val="24"/>
          <w:szCs w:val="24"/>
          <w:shd w:val="clear" w:color="auto" w:fill="FFFFFF"/>
        </w:rPr>
        <w:t>1</w:t>
      </w:r>
      <w:r w:rsidRPr="002F0AFC">
        <w:rPr>
          <w:rFonts w:ascii="Arial" w:eastAsia="宋体" w:hAnsi="Arial" w:cs="Arial"/>
          <w:color w:val="362E2B"/>
          <w:kern w:val="0"/>
          <w:sz w:val="24"/>
          <w:szCs w:val="24"/>
          <w:shd w:val="clear" w:color="auto" w:fill="FFFFFF"/>
        </w:rPr>
        <w:t>，表示它使用了一个资源单元。若此信号量的值为</w:t>
      </w:r>
      <w:r w:rsidRPr="002F0AFC">
        <w:rPr>
          <w:rFonts w:ascii="Arial" w:eastAsia="宋体" w:hAnsi="Arial" w:cs="Arial"/>
          <w:color w:val="362E2B"/>
          <w:kern w:val="0"/>
          <w:sz w:val="24"/>
          <w:szCs w:val="24"/>
          <w:shd w:val="clear" w:color="auto" w:fill="FFFFFF"/>
        </w:rPr>
        <w:t>0</w:t>
      </w:r>
      <w:r w:rsidRPr="002F0AFC">
        <w:rPr>
          <w:rFonts w:ascii="Arial" w:eastAsia="宋体" w:hAnsi="Arial" w:cs="Arial"/>
          <w:color w:val="362E2B"/>
          <w:kern w:val="0"/>
          <w:sz w:val="24"/>
          <w:szCs w:val="24"/>
          <w:shd w:val="clear" w:color="auto" w:fill="FFFFFF"/>
        </w:rPr>
        <w:t>，则进程进入休眠状态，直至信号量位于</w:t>
      </w:r>
      <w:r w:rsidRPr="002F0AFC">
        <w:rPr>
          <w:rFonts w:ascii="Arial" w:eastAsia="宋体" w:hAnsi="Arial" w:cs="Arial"/>
          <w:color w:val="362E2B"/>
          <w:kern w:val="0"/>
          <w:sz w:val="24"/>
          <w:szCs w:val="24"/>
          <w:shd w:val="clear" w:color="auto" w:fill="FFFFFF"/>
        </w:rPr>
        <w:t>0</w:t>
      </w:r>
      <w:r w:rsidRPr="002F0AFC">
        <w:rPr>
          <w:rFonts w:ascii="Arial" w:eastAsia="宋体" w:hAnsi="Arial" w:cs="Arial"/>
          <w:color w:val="362E2B"/>
          <w:kern w:val="0"/>
          <w:sz w:val="24"/>
          <w:szCs w:val="24"/>
          <w:shd w:val="clear" w:color="auto" w:fill="FFFFFF"/>
        </w:rPr>
        <w:t>。若一个进程不再使用由一个信号量控制的共享资源时，该信号量值增</w:t>
      </w:r>
      <w:r w:rsidRPr="002F0AFC">
        <w:rPr>
          <w:rFonts w:ascii="Arial" w:eastAsia="宋体" w:hAnsi="Arial" w:cs="Arial"/>
          <w:color w:val="362E2B"/>
          <w:kern w:val="0"/>
          <w:sz w:val="24"/>
          <w:szCs w:val="24"/>
          <w:shd w:val="clear" w:color="auto" w:fill="FFFFFF"/>
        </w:rPr>
        <w:t>1</w:t>
      </w:r>
      <w:r w:rsidRPr="002F0AFC">
        <w:rPr>
          <w:rFonts w:ascii="Arial" w:eastAsia="宋体" w:hAnsi="Arial" w:cs="Arial"/>
          <w:color w:val="362E2B"/>
          <w:kern w:val="0"/>
          <w:sz w:val="24"/>
          <w:szCs w:val="24"/>
          <w:shd w:val="clear" w:color="auto" w:fill="FFFFFF"/>
        </w:rPr>
        <w:t>。如果有进程正在休眠等待此信号量，则唤醒它们。</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b/>
          <w:bCs/>
          <w:color w:val="362E2B"/>
          <w:kern w:val="0"/>
          <w:sz w:val="24"/>
          <w:szCs w:val="24"/>
          <w:shd w:val="clear" w:color="auto" w:fill="FFFFFF"/>
        </w:rPr>
        <w:t>POSIX</w:t>
      </w:r>
      <w:r w:rsidRPr="002F0AFC">
        <w:rPr>
          <w:rFonts w:ascii="Arial" w:eastAsia="宋体" w:hAnsi="Arial" w:cs="Arial"/>
          <w:b/>
          <w:bCs/>
          <w:color w:val="362E2B"/>
          <w:kern w:val="0"/>
          <w:sz w:val="24"/>
          <w:szCs w:val="24"/>
          <w:shd w:val="clear" w:color="auto" w:fill="FFFFFF"/>
        </w:rPr>
        <w:t>信号量：</w:t>
      </w:r>
    </w:p>
    <w:p w:rsidR="00DF2605" w:rsidRPr="002F0AFC" w:rsidRDefault="00DF2605" w:rsidP="00DF2605">
      <w:pPr>
        <w:widowControl/>
        <w:jc w:val="left"/>
        <w:rPr>
          <w:rFonts w:ascii="Arial" w:eastAsia="宋体" w:hAnsi="Arial" w:cs="Arial"/>
          <w:kern w:val="0"/>
          <w:szCs w:val="21"/>
        </w:rPr>
      </w:pPr>
      <w:r w:rsidRPr="002F0AFC">
        <w:rPr>
          <w:rFonts w:ascii="黑体" w:eastAsia="黑体" w:hAnsi="黑体" w:cs="Arial" w:hint="eastAsia"/>
          <w:color w:val="362E2B"/>
          <w:kern w:val="0"/>
          <w:sz w:val="24"/>
          <w:szCs w:val="24"/>
          <w:shd w:val="clear" w:color="auto" w:fill="FFFFFF"/>
        </w:rPr>
        <w:t>参考：UNP卷2第10章</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        POSIX</w:t>
      </w:r>
      <w:r w:rsidRPr="002F0AFC">
        <w:rPr>
          <w:rFonts w:ascii="Arial" w:eastAsia="宋体" w:hAnsi="Arial" w:cs="Arial"/>
          <w:color w:val="362E2B"/>
          <w:kern w:val="0"/>
          <w:sz w:val="24"/>
          <w:szCs w:val="24"/>
          <w:shd w:val="clear" w:color="auto" w:fill="FFFFFF"/>
        </w:rPr>
        <w:t>信号量可以是有名的，也可以是基于内存的。有名信号量总是能够在不同进程间共享，基于内存的信号量则必须在创建时指定成是否在进程间共享。这两类信号量的持续性也有差别：有名信号量至少是随内核持续的，基于内存的信号量则是具有随进程持续的。</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b/>
          <w:bCs/>
          <w:color w:val="362E2B"/>
          <w:kern w:val="0"/>
          <w:sz w:val="24"/>
          <w:szCs w:val="24"/>
          <w:shd w:val="clear" w:color="auto" w:fill="FFFFFF"/>
        </w:rPr>
        <w:t>System V</w:t>
      </w:r>
      <w:r w:rsidRPr="002F0AFC">
        <w:rPr>
          <w:rFonts w:ascii="Arial" w:eastAsia="宋体" w:hAnsi="Arial" w:cs="Arial"/>
          <w:b/>
          <w:bCs/>
          <w:color w:val="362E2B"/>
          <w:kern w:val="0"/>
          <w:sz w:val="24"/>
          <w:szCs w:val="24"/>
          <w:shd w:val="clear" w:color="auto" w:fill="FFFFFF"/>
        </w:rPr>
        <w:t>信号量：</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如同进程一样，线程也可以通过信号量来实现通信，虽然是轻量级的。信号量函数的名字都以</w:t>
      </w:r>
      <w:r w:rsidRPr="002F0AFC">
        <w:rPr>
          <w:rFonts w:ascii="Arial" w:eastAsia="宋体" w:hAnsi="Arial" w:cs="Arial"/>
          <w:color w:val="362E2B"/>
          <w:kern w:val="0"/>
          <w:sz w:val="24"/>
          <w:szCs w:val="24"/>
          <w:shd w:val="clear" w:color="auto" w:fill="FFFFFF"/>
        </w:rPr>
        <w:t>"sem_"</w:t>
      </w:r>
      <w:r w:rsidRPr="002F0AFC">
        <w:rPr>
          <w:rFonts w:ascii="Arial" w:eastAsia="宋体" w:hAnsi="Arial" w:cs="Arial"/>
          <w:color w:val="362E2B"/>
          <w:kern w:val="0"/>
          <w:sz w:val="24"/>
          <w:szCs w:val="24"/>
          <w:shd w:val="clear" w:color="auto" w:fill="FFFFFF"/>
        </w:rPr>
        <w:t>打头。线程使用的基本信号量函数有四个。</w:t>
      </w:r>
    </w:p>
    <w:p w:rsidR="00DF2605" w:rsidRPr="002F0AFC" w:rsidRDefault="00DF2605" w:rsidP="008E08B3">
      <w:pPr>
        <w:widowControl/>
        <w:numPr>
          <w:ilvl w:val="0"/>
          <w:numId w:val="5"/>
        </w:numPr>
        <w:spacing w:before="100" w:beforeAutospacing="1" w:after="100" w:afterAutospacing="1"/>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信号量初始化。</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int sem_init (sem_t *sem , int pshared, unsigned int value);</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这是对由</w:t>
      </w:r>
      <w:r w:rsidRPr="002F0AFC">
        <w:rPr>
          <w:rFonts w:ascii="Arial" w:eastAsia="宋体" w:hAnsi="Arial" w:cs="Arial"/>
          <w:color w:val="362E2B"/>
          <w:kern w:val="0"/>
          <w:sz w:val="24"/>
          <w:szCs w:val="24"/>
          <w:shd w:val="clear" w:color="auto" w:fill="FFFFFF"/>
        </w:rPr>
        <w:t>sem</w:t>
      </w:r>
      <w:r w:rsidRPr="002F0AFC">
        <w:rPr>
          <w:rFonts w:ascii="Arial" w:eastAsia="宋体" w:hAnsi="Arial" w:cs="Arial"/>
          <w:color w:val="362E2B"/>
          <w:kern w:val="0"/>
          <w:sz w:val="24"/>
          <w:szCs w:val="24"/>
          <w:shd w:val="clear" w:color="auto" w:fill="FFFFFF"/>
        </w:rPr>
        <w:t>指定的信号量进行初始化，设置好它的共享选项</w:t>
      </w:r>
      <w:r w:rsidRPr="002F0AFC">
        <w:rPr>
          <w:rFonts w:ascii="Arial" w:eastAsia="宋体" w:hAnsi="Arial" w:cs="Arial"/>
          <w:color w:val="362E2B"/>
          <w:kern w:val="0"/>
          <w:sz w:val="24"/>
          <w:szCs w:val="24"/>
          <w:shd w:val="clear" w:color="auto" w:fill="FFFFFF"/>
        </w:rPr>
        <w:t xml:space="preserve">(linux </w:t>
      </w:r>
      <w:r w:rsidRPr="002F0AFC">
        <w:rPr>
          <w:rFonts w:ascii="Arial" w:eastAsia="宋体" w:hAnsi="Arial" w:cs="Arial"/>
          <w:color w:val="362E2B"/>
          <w:kern w:val="0"/>
          <w:sz w:val="24"/>
          <w:szCs w:val="24"/>
          <w:shd w:val="clear" w:color="auto" w:fill="FFFFFF"/>
        </w:rPr>
        <w:t>只支持为</w:t>
      </w:r>
      <w:r w:rsidRPr="002F0AFC">
        <w:rPr>
          <w:rFonts w:ascii="Arial" w:eastAsia="宋体" w:hAnsi="Arial" w:cs="Arial"/>
          <w:color w:val="362E2B"/>
          <w:kern w:val="0"/>
          <w:sz w:val="24"/>
          <w:szCs w:val="24"/>
          <w:shd w:val="clear" w:color="auto" w:fill="FFFFFF"/>
        </w:rPr>
        <w:t>0</w:t>
      </w:r>
      <w:r w:rsidRPr="002F0AFC">
        <w:rPr>
          <w:rFonts w:ascii="Arial" w:eastAsia="宋体" w:hAnsi="Arial" w:cs="Arial"/>
          <w:color w:val="362E2B"/>
          <w:kern w:val="0"/>
          <w:sz w:val="24"/>
          <w:szCs w:val="24"/>
          <w:shd w:val="clear" w:color="auto" w:fill="FFFFFF"/>
        </w:rPr>
        <w:t>，即表示它是当前进程的局部信号量</w:t>
      </w:r>
      <w:r w:rsidRPr="002F0AFC">
        <w:rPr>
          <w:rFonts w:ascii="Arial" w:eastAsia="宋体" w:hAnsi="Arial" w:cs="Arial"/>
          <w:color w:val="362E2B"/>
          <w:kern w:val="0"/>
          <w:sz w:val="24"/>
          <w:szCs w:val="24"/>
          <w:shd w:val="clear" w:color="auto" w:fill="FFFFFF"/>
        </w:rPr>
        <w:t>)</w:t>
      </w:r>
      <w:r w:rsidRPr="002F0AFC">
        <w:rPr>
          <w:rFonts w:ascii="Arial" w:eastAsia="宋体" w:hAnsi="Arial" w:cs="Arial"/>
          <w:color w:val="362E2B"/>
          <w:kern w:val="0"/>
          <w:sz w:val="24"/>
          <w:szCs w:val="24"/>
          <w:shd w:val="clear" w:color="auto" w:fill="FFFFFF"/>
        </w:rPr>
        <w:t>，然后给它一个初始值</w:t>
      </w:r>
      <w:r w:rsidRPr="002F0AFC">
        <w:rPr>
          <w:rFonts w:ascii="Arial" w:eastAsia="宋体" w:hAnsi="Arial" w:cs="Arial"/>
          <w:color w:val="362E2B"/>
          <w:kern w:val="0"/>
          <w:sz w:val="24"/>
          <w:szCs w:val="24"/>
          <w:shd w:val="clear" w:color="auto" w:fill="FFFFFF"/>
        </w:rPr>
        <w:t>VALUE</w:t>
      </w:r>
      <w:r w:rsidRPr="002F0AFC">
        <w:rPr>
          <w:rFonts w:ascii="Arial" w:eastAsia="宋体" w:hAnsi="Arial" w:cs="Arial"/>
          <w:color w:val="362E2B"/>
          <w:kern w:val="0"/>
          <w:sz w:val="24"/>
          <w:szCs w:val="24"/>
          <w:shd w:val="clear" w:color="auto" w:fill="FFFFFF"/>
        </w:rPr>
        <w:t>。</w:t>
      </w:r>
    </w:p>
    <w:p w:rsidR="00DF2605" w:rsidRPr="002F0AFC" w:rsidRDefault="00DF2605" w:rsidP="008E08B3">
      <w:pPr>
        <w:widowControl/>
        <w:numPr>
          <w:ilvl w:val="0"/>
          <w:numId w:val="6"/>
        </w:numPr>
        <w:spacing w:before="100" w:beforeAutospacing="1" w:after="100" w:afterAutospacing="1"/>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等待信号量。给信号量减</w:t>
      </w:r>
      <w:r w:rsidRPr="002F0AFC">
        <w:rPr>
          <w:rFonts w:ascii="Arial" w:eastAsia="宋体" w:hAnsi="Arial" w:cs="Arial"/>
          <w:color w:val="362E2B"/>
          <w:kern w:val="0"/>
          <w:sz w:val="24"/>
          <w:szCs w:val="24"/>
          <w:shd w:val="clear" w:color="auto" w:fill="FFFFFF"/>
        </w:rPr>
        <w:t>1</w:t>
      </w:r>
      <w:r w:rsidRPr="002F0AFC">
        <w:rPr>
          <w:rFonts w:ascii="Arial" w:eastAsia="宋体" w:hAnsi="Arial" w:cs="Arial"/>
          <w:color w:val="362E2B"/>
          <w:kern w:val="0"/>
          <w:sz w:val="24"/>
          <w:szCs w:val="24"/>
          <w:shd w:val="clear" w:color="auto" w:fill="FFFFFF"/>
        </w:rPr>
        <w:t>，然后等待直到信号量的值大于</w:t>
      </w:r>
      <w:r w:rsidRPr="002F0AFC">
        <w:rPr>
          <w:rFonts w:ascii="Arial" w:eastAsia="宋体" w:hAnsi="Arial" w:cs="Arial"/>
          <w:color w:val="362E2B"/>
          <w:kern w:val="0"/>
          <w:sz w:val="24"/>
          <w:szCs w:val="24"/>
          <w:shd w:val="clear" w:color="auto" w:fill="FFFFFF"/>
        </w:rPr>
        <w:t>0</w:t>
      </w:r>
      <w:r w:rsidRPr="002F0AFC">
        <w:rPr>
          <w:rFonts w:ascii="Arial" w:eastAsia="宋体" w:hAnsi="Arial" w:cs="Arial"/>
          <w:color w:val="362E2B"/>
          <w:kern w:val="0"/>
          <w:sz w:val="24"/>
          <w:szCs w:val="24"/>
          <w:shd w:val="clear" w:color="auto" w:fill="FFFFFF"/>
        </w:rPr>
        <w:t>。</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int sem_wait(sem_t *sem);</w:t>
      </w:r>
    </w:p>
    <w:p w:rsidR="00DF2605" w:rsidRPr="002F0AFC" w:rsidRDefault="00DF2605" w:rsidP="008E08B3">
      <w:pPr>
        <w:widowControl/>
        <w:numPr>
          <w:ilvl w:val="0"/>
          <w:numId w:val="7"/>
        </w:numPr>
        <w:spacing w:before="100" w:beforeAutospacing="1" w:after="100" w:afterAutospacing="1"/>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释放信号量。信号量值加</w:t>
      </w:r>
      <w:r w:rsidRPr="002F0AFC">
        <w:rPr>
          <w:rFonts w:ascii="Arial" w:eastAsia="宋体" w:hAnsi="Arial" w:cs="Arial"/>
          <w:color w:val="362E2B"/>
          <w:kern w:val="0"/>
          <w:sz w:val="24"/>
          <w:szCs w:val="24"/>
          <w:shd w:val="clear" w:color="auto" w:fill="FFFFFF"/>
        </w:rPr>
        <w:t>1</w:t>
      </w:r>
      <w:r w:rsidRPr="002F0AFC">
        <w:rPr>
          <w:rFonts w:ascii="Arial" w:eastAsia="宋体" w:hAnsi="Arial" w:cs="Arial"/>
          <w:color w:val="362E2B"/>
          <w:kern w:val="0"/>
          <w:sz w:val="24"/>
          <w:szCs w:val="24"/>
          <w:shd w:val="clear" w:color="auto" w:fill="FFFFFF"/>
        </w:rPr>
        <w:t>。并通知其他等待线程。</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int sem_post(sem_t *sem);</w:t>
      </w:r>
    </w:p>
    <w:p w:rsidR="00DF2605" w:rsidRPr="002F0AFC" w:rsidRDefault="00DF2605" w:rsidP="008E08B3">
      <w:pPr>
        <w:widowControl/>
        <w:numPr>
          <w:ilvl w:val="0"/>
          <w:numId w:val="8"/>
        </w:numPr>
        <w:spacing w:before="100" w:beforeAutospacing="1" w:after="100" w:afterAutospacing="1"/>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销毁信号量。我们用完信号量后都它进行清理。归还占有的一切资源。</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int sem_destroy(sem_t *sem);</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b/>
          <w:bCs/>
          <w:color w:val="362E2B"/>
          <w:kern w:val="0"/>
          <w:sz w:val="24"/>
          <w:szCs w:val="24"/>
          <w:shd w:val="clear" w:color="auto" w:fill="FFFFFF"/>
        </w:rPr>
        <w:t>进程间同步方法</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上述提到的</w:t>
      </w:r>
      <w:r w:rsidRPr="002F0AFC">
        <w:rPr>
          <w:rFonts w:ascii="Arial" w:eastAsia="宋体" w:hAnsi="Arial" w:cs="Arial"/>
          <w:b/>
          <w:bCs/>
          <w:color w:val="362E2B"/>
          <w:kern w:val="0"/>
          <w:sz w:val="24"/>
          <w:szCs w:val="24"/>
          <w:shd w:val="clear" w:color="auto" w:fill="FFFFFF"/>
        </w:rPr>
        <w:t>互斥量、条件变量、读写锁、信号量都可用于进程间同步</w:t>
      </w:r>
      <w:r w:rsidRPr="002F0AFC">
        <w:rPr>
          <w:rFonts w:ascii="Arial" w:eastAsia="宋体" w:hAnsi="Arial" w:cs="Arial"/>
          <w:color w:val="362E2B"/>
          <w:kern w:val="0"/>
          <w:sz w:val="24"/>
          <w:szCs w:val="24"/>
          <w:shd w:val="clear" w:color="auto" w:fill="FFFFFF"/>
        </w:rPr>
        <w:t>。</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b/>
          <w:bCs/>
          <w:color w:val="362E2B"/>
          <w:kern w:val="0"/>
          <w:sz w:val="24"/>
          <w:szCs w:val="24"/>
          <w:shd w:val="clear" w:color="auto" w:fill="FFFFFF"/>
        </w:rPr>
        <w:t>互斥量</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b/>
          <w:bCs/>
          <w:color w:val="362E2B"/>
          <w:kern w:val="0"/>
          <w:sz w:val="24"/>
          <w:szCs w:val="24"/>
          <w:shd w:val="clear" w:color="auto" w:fill="FFFFFF"/>
        </w:rPr>
        <w:t>条件变量</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b/>
          <w:bCs/>
          <w:color w:val="362E2B"/>
          <w:kern w:val="0"/>
          <w:sz w:val="24"/>
          <w:szCs w:val="24"/>
          <w:shd w:val="clear" w:color="auto" w:fill="FFFFFF"/>
        </w:rPr>
        <w:t>读写锁</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b/>
          <w:bCs/>
          <w:color w:val="362E2B"/>
          <w:kern w:val="0"/>
          <w:sz w:val="24"/>
          <w:szCs w:val="24"/>
          <w:shd w:val="clear" w:color="auto" w:fill="FFFFFF"/>
        </w:rPr>
        <w:t>信号量</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b/>
          <w:bCs/>
          <w:color w:val="362E2B"/>
          <w:kern w:val="0"/>
          <w:sz w:val="24"/>
          <w:szCs w:val="24"/>
          <w:shd w:val="clear" w:color="auto" w:fill="FFFFFF"/>
        </w:rPr>
        <w:t>记录锁</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        Linux</w:t>
      </w:r>
      <w:r w:rsidRPr="002F0AFC">
        <w:rPr>
          <w:rFonts w:ascii="Arial" w:eastAsia="宋体" w:hAnsi="Arial" w:cs="Arial"/>
          <w:color w:val="362E2B"/>
          <w:kern w:val="0"/>
          <w:sz w:val="24"/>
          <w:szCs w:val="24"/>
          <w:shd w:val="clear" w:color="auto" w:fill="FFFFFF"/>
        </w:rPr>
        <w:t>内核没有文件内的记录这一概念。任何关于记录的接收都是由读写文件的应用来进行的。然而</w:t>
      </w:r>
      <w:r w:rsidRPr="002F0AFC">
        <w:rPr>
          <w:rFonts w:ascii="Arial" w:eastAsia="宋体" w:hAnsi="Arial" w:cs="Arial"/>
          <w:color w:val="362E2B"/>
          <w:kern w:val="0"/>
          <w:sz w:val="24"/>
          <w:szCs w:val="24"/>
          <w:shd w:val="clear" w:color="auto" w:fill="FFFFFF"/>
        </w:rPr>
        <w:t>linux</w:t>
      </w:r>
      <w:r w:rsidRPr="002F0AFC">
        <w:rPr>
          <w:rFonts w:ascii="Arial" w:eastAsia="宋体" w:hAnsi="Arial" w:cs="Arial"/>
          <w:color w:val="362E2B"/>
          <w:kern w:val="0"/>
          <w:sz w:val="24"/>
          <w:szCs w:val="24"/>
          <w:shd w:val="clear" w:color="auto" w:fill="FFFFFF"/>
        </w:rPr>
        <w:t>内核提供的上锁特性却用</w:t>
      </w:r>
      <w:r w:rsidRPr="002F0AFC">
        <w:rPr>
          <w:rFonts w:ascii="Arial" w:eastAsia="宋体" w:hAnsi="Arial" w:cs="Arial"/>
          <w:b/>
          <w:bCs/>
          <w:color w:val="362E2B"/>
          <w:kern w:val="0"/>
          <w:sz w:val="24"/>
          <w:szCs w:val="24"/>
          <w:shd w:val="clear" w:color="auto" w:fill="FFFFFF"/>
        </w:rPr>
        <w:t>记录上锁</w:t>
      </w:r>
      <w:r w:rsidRPr="002F0AFC">
        <w:rPr>
          <w:rFonts w:ascii="Arial" w:eastAsia="宋体" w:hAnsi="Arial" w:cs="Arial"/>
          <w:color w:val="362E2B"/>
          <w:kern w:val="0"/>
          <w:sz w:val="24"/>
          <w:szCs w:val="24"/>
          <w:shd w:val="clear" w:color="auto" w:fill="FFFFFF"/>
        </w:rPr>
        <w:t>（</w:t>
      </w:r>
      <w:r w:rsidRPr="002F0AFC">
        <w:rPr>
          <w:rFonts w:ascii="Arial" w:eastAsia="宋体" w:hAnsi="Arial" w:cs="Arial"/>
          <w:color w:val="362E2B"/>
          <w:kern w:val="0"/>
          <w:sz w:val="24"/>
          <w:szCs w:val="24"/>
          <w:shd w:val="clear" w:color="auto" w:fill="FFFFFF"/>
        </w:rPr>
        <w:t>record locking</w:t>
      </w:r>
      <w:r w:rsidRPr="002F0AFC">
        <w:rPr>
          <w:rFonts w:ascii="Arial" w:eastAsia="宋体" w:hAnsi="Arial" w:cs="Arial"/>
          <w:color w:val="362E2B"/>
          <w:kern w:val="0"/>
          <w:sz w:val="24"/>
          <w:szCs w:val="24"/>
          <w:shd w:val="clear" w:color="auto" w:fill="FFFFFF"/>
        </w:rPr>
        <w:t>）这一术语描述。不过应用会指定文件中待上锁或解锁部分的字节范围，因为记录锁锁定的只是文件中的一个区域。</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lastRenderedPageBreak/>
        <w:t xml:space="preserve">       </w:t>
      </w:r>
      <w:r w:rsidRPr="002F0AFC">
        <w:rPr>
          <w:rFonts w:ascii="Arial" w:eastAsia="宋体" w:hAnsi="Arial" w:cs="Arial"/>
          <w:color w:val="362E2B"/>
          <w:kern w:val="0"/>
          <w:sz w:val="24"/>
          <w:szCs w:val="24"/>
          <w:shd w:val="clear" w:color="auto" w:fill="FFFFFF"/>
        </w:rPr>
        <w:t>记录锁是读写锁的一种拓展，可用于亲缘或非亲缘关系的进程间共享某个文件的读写。被锁住的文件通过其描述符访问，</w:t>
      </w:r>
      <w:r w:rsidRPr="002F0AFC">
        <w:rPr>
          <w:rFonts w:ascii="Arial" w:eastAsia="宋体" w:hAnsi="Arial" w:cs="Arial"/>
          <w:b/>
          <w:bCs/>
          <w:color w:val="362E2B"/>
          <w:kern w:val="0"/>
          <w:sz w:val="24"/>
          <w:szCs w:val="24"/>
          <w:shd w:val="clear" w:color="auto" w:fill="FFFFFF"/>
        </w:rPr>
        <w:t>执行上锁操作的函数是</w:t>
      </w:r>
      <w:r w:rsidRPr="002F0AFC">
        <w:rPr>
          <w:rFonts w:ascii="Arial" w:eastAsia="宋体" w:hAnsi="Arial" w:cs="Arial"/>
          <w:b/>
          <w:bCs/>
          <w:color w:val="362E2B"/>
          <w:kern w:val="0"/>
          <w:sz w:val="24"/>
          <w:szCs w:val="24"/>
          <w:shd w:val="clear" w:color="auto" w:fill="FFFFFF"/>
        </w:rPr>
        <w:t>fcntl</w:t>
      </w:r>
      <w:r w:rsidRPr="002F0AFC">
        <w:rPr>
          <w:rFonts w:ascii="Arial" w:eastAsia="宋体" w:hAnsi="Arial" w:cs="Arial"/>
          <w:color w:val="362E2B"/>
          <w:kern w:val="0"/>
          <w:sz w:val="24"/>
          <w:szCs w:val="24"/>
          <w:shd w:val="clear" w:color="auto" w:fill="FFFFFF"/>
        </w:rPr>
        <w:t>。这类锁通常维护在内核中，其属主是由属主的进程</w:t>
      </w:r>
      <w:r w:rsidRPr="002F0AFC">
        <w:rPr>
          <w:rFonts w:ascii="Arial" w:eastAsia="宋体" w:hAnsi="Arial" w:cs="Arial"/>
          <w:color w:val="362E2B"/>
          <w:kern w:val="0"/>
          <w:sz w:val="24"/>
          <w:szCs w:val="24"/>
          <w:shd w:val="clear" w:color="auto" w:fill="FFFFFF"/>
        </w:rPr>
        <w:t>ID</w:t>
      </w:r>
      <w:r w:rsidRPr="002F0AFC">
        <w:rPr>
          <w:rFonts w:ascii="Arial" w:eastAsia="宋体" w:hAnsi="Arial" w:cs="Arial"/>
          <w:color w:val="362E2B"/>
          <w:kern w:val="0"/>
          <w:sz w:val="24"/>
          <w:szCs w:val="24"/>
          <w:shd w:val="clear" w:color="auto" w:fill="FFFFFF"/>
        </w:rPr>
        <w:t>来标识的。这意味着这些锁</w:t>
      </w:r>
      <w:r w:rsidRPr="002F0AFC">
        <w:rPr>
          <w:rFonts w:ascii="Arial" w:eastAsia="宋体" w:hAnsi="Arial" w:cs="Arial"/>
          <w:b/>
          <w:bCs/>
          <w:color w:val="362E2B"/>
          <w:kern w:val="0"/>
          <w:sz w:val="24"/>
          <w:szCs w:val="24"/>
          <w:shd w:val="clear" w:color="auto" w:fill="FFFFFF"/>
        </w:rPr>
        <w:t>用于</w:t>
      </w:r>
      <w:r w:rsidRPr="002F0AFC">
        <w:rPr>
          <w:rFonts w:ascii="Arial" w:eastAsia="宋体" w:hAnsi="Arial" w:cs="Arial"/>
          <w:b/>
          <w:bCs/>
          <w:color w:val="CC0000"/>
          <w:kern w:val="0"/>
          <w:sz w:val="24"/>
          <w:szCs w:val="24"/>
          <w:shd w:val="clear" w:color="auto" w:fill="FFFFFF"/>
        </w:rPr>
        <w:t>不同进程间的上锁</w:t>
      </w:r>
      <w:r w:rsidRPr="002F0AFC">
        <w:rPr>
          <w:rFonts w:ascii="Arial" w:eastAsia="宋体" w:hAnsi="Arial" w:cs="Arial"/>
          <w:b/>
          <w:bCs/>
          <w:color w:val="362E2B"/>
          <w:kern w:val="0"/>
          <w:sz w:val="24"/>
          <w:szCs w:val="24"/>
          <w:shd w:val="clear" w:color="auto" w:fill="FFFFFF"/>
        </w:rPr>
        <w:t>，</w:t>
      </w:r>
      <w:r w:rsidRPr="002F0AFC">
        <w:rPr>
          <w:rFonts w:ascii="Arial" w:eastAsia="宋体" w:hAnsi="Arial" w:cs="Arial"/>
          <w:b/>
          <w:bCs/>
          <w:color w:val="FF0000"/>
          <w:kern w:val="0"/>
          <w:sz w:val="24"/>
          <w:szCs w:val="24"/>
          <w:shd w:val="clear" w:color="auto" w:fill="FFFFFF"/>
        </w:rPr>
        <w:t>不适用于</w:t>
      </w:r>
      <w:r w:rsidRPr="002F0AFC">
        <w:rPr>
          <w:rFonts w:ascii="Arial" w:eastAsia="宋体" w:hAnsi="Arial" w:cs="Arial"/>
          <w:b/>
          <w:bCs/>
          <w:color w:val="362E2B"/>
          <w:kern w:val="0"/>
          <w:sz w:val="24"/>
          <w:szCs w:val="24"/>
          <w:shd w:val="clear" w:color="auto" w:fill="FFFFFF"/>
        </w:rPr>
        <w:t>同一进程不同</w:t>
      </w:r>
      <w:r w:rsidRPr="002F0AFC">
        <w:rPr>
          <w:rFonts w:ascii="Arial" w:eastAsia="宋体" w:hAnsi="Arial" w:cs="Arial"/>
          <w:b/>
          <w:bCs/>
          <w:color w:val="FF0000"/>
          <w:kern w:val="0"/>
          <w:sz w:val="24"/>
          <w:szCs w:val="24"/>
          <w:shd w:val="clear" w:color="auto" w:fill="FFFFFF"/>
        </w:rPr>
        <w:t>线程间</w:t>
      </w:r>
      <w:r w:rsidRPr="002F0AFC">
        <w:rPr>
          <w:rFonts w:ascii="Arial" w:eastAsia="宋体" w:hAnsi="Arial" w:cs="Arial"/>
          <w:b/>
          <w:bCs/>
          <w:color w:val="362E2B"/>
          <w:kern w:val="0"/>
          <w:sz w:val="24"/>
          <w:szCs w:val="24"/>
          <w:shd w:val="clear" w:color="auto" w:fill="FFFFFF"/>
        </w:rPr>
        <w:t>上锁</w:t>
      </w:r>
      <w:r w:rsidRPr="002F0AFC">
        <w:rPr>
          <w:rFonts w:ascii="Arial" w:eastAsia="宋体" w:hAnsi="Arial" w:cs="Arial"/>
          <w:color w:val="362E2B"/>
          <w:kern w:val="0"/>
          <w:sz w:val="24"/>
          <w:szCs w:val="24"/>
          <w:shd w:val="clear" w:color="auto" w:fill="FFFFFF"/>
        </w:rPr>
        <w:t>。</w:t>
      </w:r>
    </w:p>
    <w:p w:rsidR="00DF2605" w:rsidRPr="002F0AFC" w:rsidRDefault="00DF2605" w:rsidP="00DF2605">
      <w:pPr>
        <w:widowControl/>
        <w:jc w:val="left"/>
        <w:rPr>
          <w:rFonts w:ascii="Arial" w:eastAsia="宋体" w:hAnsi="Arial" w:cs="Arial"/>
          <w:kern w:val="0"/>
          <w:szCs w:val="21"/>
        </w:rPr>
      </w:pPr>
      <w:r w:rsidRPr="002F0AFC">
        <w:rPr>
          <w:rFonts w:ascii="Arial" w:eastAsia="宋体" w:hAnsi="Arial" w:cs="Arial"/>
          <w:color w:val="362E2B"/>
          <w:kern w:val="0"/>
          <w:sz w:val="24"/>
          <w:szCs w:val="24"/>
          <w:shd w:val="clear" w:color="auto" w:fill="FFFFFF"/>
        </w:rPr>
        <w:t xml:space="preserve">      </w:t>
      </w:r>
      <w:r w:rsidRPr="002F0AFC">
        <w:rPr>
          <w:rFonts w:ascii="Arial" w:eastAsia="宋体" w:hAnsi="Arial" w:cs="Arial"/>
          <w:color w:val="362E2B"/>
          <w:kern w:val="0"/>
          <w:sz w:val="24"/>
          <w:szCs w:val="24"/>
          <w:shd w:val="clear" w:color="auto" w:fill="FFFFFF"/>
        </w:rPr>
        <w:t>使用</w:t>
      </w:r>
      <w:r w:rsidRPr="002F0AFC">
        <w:rPr>
          <w:rFonts w:ascii="Arial" w:eastAsia="宋体" w:hAnsi="Arial" w:cs="Arial"/>
          <w:color w:val="362E2B"/>
          <w:kern w:val="0"/>
          <w:sz w:val="24"/>
          <w:szCs w:val="24"/>
          <w:shd w:val="clear" w:color="auto" w:fill="FFFFFF"/>
        </w:rPr>
        <w:t>fcntl</w:t>
      </w:r>
      <w:r w:rsidRPr="002F0AFC">
        <w:rPr>
          <w:rFonts w:ascii="Arial" w:eastAsia="宋体" w:hAnsi="Arial" w:cs="Arial"/>
          <w:color w:val="362E2B"/>
          <w:kern w:val="0"/>
          <w:sz w:val="24"/>
          <w:szCs w:val="24"/>
          <w:shd w:val="clear" w:color="auto" w:fill="FFFFFF"/>
        </w:rPr>
        <w:t>记录上锁时，</w:t>
      </w:r>
      <w:r w:rsidRPr="002F0AFC">
        <w:rPr>
          <w:rFonts w:ascii="Arial" w:eastAsia="宋体" w:hAnsi="Arial" w:cs="Arial"/>
          <w:b/>
          <w:bCs/>
          <w:color w:val="362E2B"/>
          <w:kern w:val="0"/>
          <w:sz w:val="24"/>
          <w:szCs w:val="24"/>
          <w:shd w:val="clear" w:color="auto" w:fill="FFFFFF"/>
        </w:rPr>
        <w:t>等待着的读出者优先还是等待着的写入者优先没有保证</w:t>
      </w:r>
      <w:r w:rsidRPr="002F0AFC">
        <w:rPr>
          <w:rFonts w:ascii="Arial" w:eastAsia="宋体" w:hAnsi="Arial" w:cs="Arial"/>
          <w:color w:val="362E2B"/>
          <w:kern w:val="0"/>
          <w:sz w:val="24"/>
          <w:szCs w:val="24"/>
          <w:shd w:val="clear" w:color="auto" w:fill="FFFFFF"/>
        </w:rPr>
        <w:t>；如果这对于某个应用很重要，就需要开发测试程序（</w:t>
      </w:r>
      <w:r w:rsidRPr="002F0AFC">
        <w:rPr>
          <w:rFonts w:ascii="Arial" w:eastAsia="宋体" w:hAnsi="Arial" w:cs="Arial"/>
          <w:color w:val="362E2B"/>
          <w:kern w:val="0"/>
          <w:sz w:val="24"/>
          <w:szCs w:val="24"/>
          <w:shd w:val="clear" w:color="auto" w:fill="FFFFFF"/>
        </w:rPr>
        <w:t>UNP</w:t>
      </w:r>
      <w:r w:rsidRPr="002F0AFC">
        <w:rPr>
          <w:rFonts w:ascii="Arial" w:eastAsia="宋体" w:hAnsi="Arial" w:cs="Arial"/>
          <w:color w:val="362E2B"/>
          <w:kern w:val="0"/>
          <w:sz w:val="24"/>
          <w:szCs w:val="24"/>
          <w:shd w:val="clear" w:color="auto" w:fill="FFFFFF"/>
        </w:rPr>
        <w:t>卷</w:t>
      </w:r>
      <w:r w:rsidRPr="002F0AFC">
        <w:rPr>
          <w:rFonts w:ascii="Arial" w:eastAsia="宋体" w:hAnsi="Arial" w:cs="Arial"/>
          <w:color w:val="362E2B"/>
          <w:kern w:val="0"/>
          <w:sz w:val="24"/>
          <w:szCs w:val="24"/>
          <w:shd w:val="clear" w:color="auto" w:fill="FFFFFF"/>
        </w:rPr>
        <w:t>2</w:t>
      </w:r>
      <w:r w:rsidRPr="002F0AFC">
        <w:rPr>
          <w:rFonts w:ascii="Arial" w:eastAsia="宋体" w:hAnsi="Arial" w:cs="Arial"/>
          <w:color w:val="362E2B"/>
          <w:kern w:val="0"/>
          <w:sz w:val="24"/>
          <w:szCs w:val="24"/>
          <w:shd w:val="clear" w:color="auto" w:fill="FFFFFF"/>
        </w:rPr>
        <w:t>，</w:t>
      </w:r>
      <w:r w:rsidRPr="002F0AFC">
        <w:rPr>
          <w:rFonts w:ascii="Arial" w:eastAsia="宋体" w:hAnsi="Arial" w:cs="Arial"/>
          <w:color w:val="362E2B"/>
          <w:kern w:val="0"/>
          <w:sz w:val="24"/>
          <w:szCs w:val="24"/>
          <w:shd w:val="clear" w:color="auto" w:fill="FFFFFF"/>
        </w:rPr>
        <w:t>9.6</w:t>
      </w:r>
      <w:r w:rsidRPr="002F0AFC">
        <w:rPr>
          <w:rFonts w:ascii="Arial" w:eastAsia="宋体" w:hAnsi="Arial" w:cs="Arial"/>
          <w:color w:val="362E2B"/>
          <w:kern w:val="0"/>
          <w:sz w:val="24"/>
          <w:szCs w:val="24"/>
          <w:shd w:val="clear" w:color="auto" w:fill="FFFFFF"/>
        </w:rPr>
        <w:t>节），或者给该应用提供满足所需优先关系的专用读写锁实现。</w:t>
      </w:r>
    </w:p>
    <w:p w:rsidR="00DF2605" w:rsidRDefault="00DF2605" w:rsidP="00DF2605"/>
    <w:p w:rsidR="00DF2605" w:rsidRDefault="00DF2605" w:rsidP="00DF2605">
      <w:pPr>
        <w:pStyle w:val="2"/>
      </w:pPr>
      <w:r>
        <w:rPr>
          <w:rFonts w:hint="eastAsia"/>
        </w:rPr>
        <w:t>进程间通信的几种方式</w:t>
      </w:r>
    </w:p>
    <w:p w:rsidR="00DF2605" w:rsidRDefault="00DF2605" w:rsidP="00DF2605">
      <w:pPr>
        <w:widowControl/>
        <w:jc w:val="left"/>
        <w:rPr>
          <w:rFonts w:ascii="Helvetica" w:hAnsi="Helvetica" w:cs="Helvetica"/>
          <w:szCs w:val="21"/>
        </w:rPr>
      </w:pPr>
      <w:r>
        <w:rPr>
          <w:rFonts w:cs="Helvetica" w:hint="eastAsia"/>
          <w:b/>
          <w:bCs/>
          <w:color w:val="362E2B"/>
          <w:sz w:val="27"/>
          <w:szCs w:val="27"/>
          <w:shd w:val="clear" w:color="auto" w:fill="FFFFFF"/>
        </w:rPr>
        <w:t>1</w:t>
      </w:r>
      <w:r>
        <w:rPr>
          <w:rFonts w:cs="Helvetica" w:hint="eastAsia"/>
          <w:b/>
          <w:bCs/>
          <w:color w:val="362E2B"/>
          <w:sz w:val="27"/>
          <w:szCs w:val="27"/>
          <w:shd w:val="clear" w:color="auto" w:fill="FFFFFF"/>
        </w:rPr>
        <w:t>）管道（</w:t>
      </w:r>
      <w:r>
        <w:rPr>
          <w:rFonts w:cs="Helvetica" w:hint="eastAsia"/>
          <w:b/>
          <w:bCs/>
          <w:color w:val="362E2B"/>
          <w:sz w:val="27"/>
          <w:szCs w:val="27"/>
          <w:shd w:val="clear" w:color="auto" w:fill="FFFFFF"/>
        </w:rPr>
        <w:t>Pipe</w:t>
      </w:r>
      <w:r>
        <w:rPr>
          <w:rFonts w:cs="Helvetica" w:hint="eastAsia"/>
          <w:b/>
          <w:bCs/>
          <w:color w:val="362E2B"/>
          <w:sz w:val="27"/>
          <w:szCs w:val="27"/>
          <w:shd w:val="clear" w:color="auto" w:fill="FFFFFF"/>
        </w:rPr>
        <w:t>）及有名管道（</w:t>
      </w:r>
      <w:r>
        <w:rPr>
          <w:rFonts w:cs="Helvetica" w:hint="eastAsia"/>
          <w:b/>
          <w:bCs/>
          <w:color w:val="362E2B"/>
          <w:sz w:val="27"/>
          <w:szCs w:val="27"/>
          <w:shd w:val="clear" w:color="auto" w:fill="FFFFFF"/>
        </w:rPr>
        <w:t>named pipe</w:t>
      </w:r>
      <w:r>
        <w:rPr>
          <w:rFonts w:cs="Helvetica" w:hint="eastAsia"/>
          <w:b/>
          <w:bCs/>
          <w:color w:val="362E2B"/>
          <w:sz w:val="27"/>
          <w:szCs w:val="27"/>
          <w:shd w:val="clear" w:color="auto" w:fill="FFFFFF"/>
        </w:rPr>
        <w:t>，</w:t>
      </w:r>
      <w:r>
        <w:rPr>
          <w:rFonts w:cs="Helvetica" w:hint="eastAsia"/>
          <w:b/>
          <w:bCs/>
          <w:color w:val="362E2B"/>
          <w:sz w:val="27"/>
          <w:szCs w:val="27"/>
          <w:shd w:val="clear" w:color="auto" w:fill="FFFFFF"/>
        </w:rPr>
        <w:t>FIFO</w:t>
      </w:r>
      <w:r>
        <w:rPr>
          <w:rFonts w:cs="Helvetica" w:hint="eastAsia"/>
          <w:b/>
          <w:bCs/>
          <w:color w:val="362E2B"/>
          <w:sz w:val="27"/>
          <w:szCs w:val="27"/>
          <w:shd w:val="clear" w:color="auto" w:fill="FFFFFF"/>
        </w:rPr>
        <w:t>）</w:t>
      </w:r>
      <w:r>
        <w:rPr>
          <w:rFonts w:ascii="Arial" w:hAnsi="Arial" w:cs="Arial"/>
          <w:b/>
          <w:bCs/>
          <w:color w:val="362E2B"/>
          <w:sz w:val="27"/>
          <w:szCs w:val="27"/>
          <w:shd w:val="clear" w:color="auto" w:fill="FFFFFF"/>
        </w:rPr>
        <w:t>  </w:t>
      </w:r>
    </w:p>
    <w:p w:rsidR="00DF2605" w:rsidRDefault="00DF2605" w:rsidP="00DF2605">
      <w:pPr>
        <w:rPr>
          <w:rFonts w:ascii="微软雅黑" w:eastAsia="微软雅黑" w:hAnsi="微软雅黑" w:cs="Arial"/>
          <w:b/>
          <w:bCs/>
          <w:color w:val="362E2B"/>
          <w:sz w:val="27"/>
          <w:szCs w:val="27"/>
          <w:shd w:val="clear" w:color="auto" w:fill="FFFFFF"/>
        </w:rPr>
      </w:pPr>
      <w:r>
        <w:rPr>
          <w:rFonts w:ascii="微软雅黑" w:eastAsia="微软雅黑" w:hAnsi="微软雅黑" w:cs="Arial" w:hint="eastAsia"/>
          <w:b/>
          <w:bCs/>
          <w:color w:val="362E2B"/>
          <w:sz w:val="27"/>
          <w:szCs w:val="27"/>
          <w:shd w:val="clear" w:color="auto" w:fill="FFFFFF"/>
        </w:rPr>
        <w:t>管道是进程之间进行单向通信的一种机制。</w:t>
      </w:r>
    </w:p>
    <w:p w:rsidR="00DF2605" w:rsidRDefault="00DF2605" w:rsidP="00DF2605">
      <w:pPr>
        <w:rPr>
          <w:rFonts w:ascii="Arial" w:hAnsi="Arial" w:cs="Arial"/>
          <w:szCs w:val="21"/>
        </w:rPr>
      </w:pPr>
      <w:r>
        <w:rPr>
          <w:rFonts w:ascii="微软雅黑" w:eastAsia="微软雅黑" w:hAnsi="微软雅黑" w:cs="Arial" w:hint="eastAsia"/>
          <w:b/>
          <w:bCs/>
          <w:color w:val="362E2B"/>
          <w:sz w:val="27"/>
          <w:szCs w:val="27"/>
          <w:shd w:val="clear" w:color="auto" w:fill="FFFFFF"/>
        </w:rPr>
        <w:t>匿名管道</w:t>
      </w:r>
      <w:r>
        <w:rPr>
          <w:rFonts w:ascii="微软雅黑" w:eastAsia="微软雅黑" w:hAnsi="微软雅黑" w:cs="Arial" w:hint="eastAsia"/>
          <w:color w:val="362E2B"/>
          <w:sz w:val="27"/>
          <w:szCs w:val="27"/>
          <w:shd w:val="clear" w:color="auto" w:fill="FFFFFF"/>
        </w:rPr>
        <w:t>是Linux支持的最初Unix IPC形式之一，具有以下特点：</w:t>
      </w:r>
    </w:p>
    <w:p w:rsidR="00DF2605" w:rsidRDefault="00DF2605" w:rsidP="008E08B3">
      <w:pPr>
        <w:widowControl/>
        <w:numPr>
          <w:ilvl w:val="0"/>
          <w:numId w:val="9"/>
        </w:numPr>
        <w:spacing w:before="100" w:beforeAutospacing="1" w:after="100" w:afterAutospacing="1"/>
        <w:jc w:val="left"/>
        <w:rPr>
          <w:rFonts w:ascii="Arial" w:hAnsi="Arial" w:cs="Arial"/>
          <w:szCs w:val="21"/>
        </w:rPr>
      </w:pPr>
      <w:r>
        <w:rPr>
          <w:rFonts w:ascii="微软雅黑" w:eastAsia="微软雅黑" w:hAnsi="微软雅黑" w:cs="Arial" w:hint="eastAsia"/>
          <w:color w:val="FF0000"/>
          <w:sz w:val="27"/>
          <w:szCs w:val="27"/>
          <w:shd w:val="clear" w:color="auto" w:fill="FFFFFF"/>
        </w:rPr>
        <w:t>管道是半双工的，数据只能向一个方向流动</w:t>
      </w:r>
      <w:r>
        <w:rPr>
          <w:rFonts w:ascii="微软雅黑" w:eastAsia="微软雅黑" w:hAnsi="微软雅黑" w:cs="Arial" w:hint="eastAsia"/>
          <w:color w:val="362E2B"/>
          <w:sz w:val="27"/>
          <w:szCs w:val="27"/>
          <w:shd w:val="clear" w:color="auto" w:fill="FFFFFF"/>
        </w:rPr>
        <w:t>；需要双方通信时，需要建立起两个管道；STREAMS管道是一个双向（全双工）管道，单个STREAMS管道就能向父、子进程提供双向数据流。Solaris支持STREAMS管道，Linux的可选附加包也提供了STREAMS管道。</w:t>
      </w:r>
    </w:p>
    <w:p w:rsidR="00DF2605" w:rsidRDefault="00DF2605" w:rsidP="008E08B3">
      <w:pPr>
        <w:widowControl/>
        <w:numPr>
          <w:ilvl w:val="0"/>
          <w:numId w:val="9"/>
        </w:numPr>
        <w:spacing w:before="100" w:beforeAutospacing="1" w:after="100" w:afterAutospacing="1"/>
        <w:jc w:val="left"/>
        <w:rPr>
          <w:rFonts w:ascii="Arial" w:hAnsi="Arial" w:cs="Arial"/>
          <w:szCs w:val="21"/>
        </w:rPr>
      </w:pPr>
      <w:r>
        <w:rPr>
          <w:rFonts w:ascii="微软雅黑" w:eastAsia="微软雅黑" w:hAnsi="微软雅黑" w:cs="Arial" w:hint="eastAsia"/>
          <w:color w:val="FF0000"/>
          <w:sz w:val="27"/>
          <w:szCs w:val="27"/>
          <w:shd w:val="clear" w:color="auto" w:fill="FFFFFF"/>
        </w:rPr>
        <w:t>只能用于父子进程或者兄弟进程之间（具有亲缘关系的进程）</w:t>
      </w:r>
      <w:r>
        <w:rPr>
          <w:rFonts w:ascii="微软雅黑" w:eastAsia="微软雅黑" w:hAnsi="微软雅黑" w:cs="Arial" w:hint="eastAsia"/>
          <w:color w:val="362E2B"/>
          <w:sz w:val="27"/>
          <w:szCs w:val="27"/>
          <w:shd w:val="clear" w:color="auto" w:fill="FFFFFF"/>
        </w:rPr>
        <w:t>；</w:t>
      </w:r>
    </w:p>
    <w:p w:rsidR="00DF2605" w:rsidRDefault="00DF2605" w:rsidP="008E08B3">
      <w:pPr>
        <w:widowControl/>
        <w:numPr>
          <w:ilvl w:val="0"/>
          <w:numId w:val="9"/>
        </w:numPr>
        <w:spacing w:before="100" w:beforeAutospacing="1" w:after="100" w:afterAutospacing="1"/>
        <w:jc w:val="left"/>
        <w:rPr>
          <w:rFonts w:ascii="Arial" w:hAnsi="Arial" w:cs="Arial"/>
          <w:szCs w:val="21"/>
        </w:rPr>
      </w:pPr>
      <w:r>
        <w:rPr>
          <w:rFonts w:ascii="微软雅黑" w:eastAsia="微软雅黑" w:hAnsi="微软雅黑" w:cs="Arial" w:hint="eastAsia"/>
          <w:color w:val="FF0000"/>
          <w:sz w:val="27"/>
          <w:szCs w:val="27"/>
          <w:shd w:val="clear" w:color="auto" w:fill="FFFFFF"/>
        </w:rPr>
        <w:t>单独构成一种独立的文件系统</w:t>
      </w:r>
      <w:r>
        <w:rPr>
          <w:rFonts w:ascii="微软雅黑" w:eastAsia="微软雅黑" w:hAnsi="微软雅黑" w:cs="Arial" w:hint="eastAsia"/>
          <w:color w:val="362E2B"/>
          <w:sz w:val="27"/>
          <w:szCs w:val="27"/>
          <w:shd w:val="clear" w:color="auto" w:fill="FFFFFF"/>
        </w:rPr>
        <w:t>：管道对于管道两端的进程而言，就是一个文件，但它不是普通的文件，它不属于某种文件系统，而是自立门户，单独构成一种文件系统，并且只存在与内存中。</w:t>
      </w:r>
    </w:p>
    <w:p w:rsidR="00DF2605" w:rsidRDefault="00DF2605" w:rsidP="008E08B3">
      <w:pPr>
        <w:widowControl/>
        <w:numPr>
          <w:ilvl w:val="0"/>
          <w:numId w:val="9"/>
        </w:numPr>
        <w:spacing w:before="100" w:beforeAutospacing="1" w:after="100" w:afterAutospacing="1"/>
        <w:jc w:val="left"/>
        <w:rPr>
          <w:rFonts w:ascii="Arial" w:hAnsi="Arial" w:cs="Arial"/>
          <w:szCs w:val="21"/>
        </w:rPr>
      </w:pPr>
      <w:r>
        <w:rPr>
          <w:rFonts w:ascii="微软雅黑" w:eastAsia="微软雅黑" w:hAnsi="微软雅黑" w:cs="Arial" w:hint="eastAsia"/>
          <w:color w:val="FF0000"/>
          <w:sz w:val="27"/>
          <w:szCs w:val="27"/>
          <w:shd w:val="clear" w:color="auto" w:fill="FFFFFF"/>
        </w:rPr>
        <w:t>数据的读出和写入</w:t>
      </w:r>
      <w:r>
        <w:rPr>
          <w:rFonts w:ascii="微软雅黑" w:eastAsia="微软雅黑" w:hAnsi="微软雅黑" w:cs="Arial" w:hint="eastAsia"/>
          <w:color w:val="362E2B"/>
          <w:sz w:val="27"/>
          <w:szCs w:val="27"/>
          <w:shd w:val="clear" w:color="auto" w:fill="FFFFFF"/>
        </w:rPr>
        <w:t>：一个进程向管道中写的内容被管道另一端的进程读出。写入的内容每次都添加在管道缓冲区的末尾，并且每次都是从缓冲区的头部读出数据。</w:t>
      </w:r>
    </w:p>
    <w:p w:rsidR="00DF2605" w:rsidRDefault="00DF2605" w:rsidP="00DF2605">
      <w:pPr>
        <w:rPr>
          <w:rFonts w:ascii="Arial" w:hAnsi="Arial" w:cs="Arial"/>
          <w:szCs w:val="21"/>
        </w:rPr>
      </w:pPr>
      <w:r>
        <w:rPr>
          <w:rFonts w:ascii="黑体" w:eastAsia="黑体" w:hAnsi="黑体" w:cs="Arial" w:hint="eastAsia"/>
          <w:color w:val="362E2B"/>
          <w:sz w:val="27"/>
          <w:szCs w:val="27"/>
          <w:shd w:val="clear" w:color="auto" w:fill="FFFFFF"/>
        </w:rPr>
        <w:lastRenderedPageBreak/>
        <w:t>两者的不同点：</w:t>
      </w:r>
    </w:p>
    <w:p w:rsidR="00DF2605" w:rsidRDefault="00DF2605" w:rsidP="00DF2605">
      <w:pPr>
        <w:rPr>
          <w:rFonts w:ascii="Arial" w:hAnsi="Arial" w:cs="Arial"/>
          <w:szCs w:val="21"/>
        </w:rPr>
      </w:pPr>
      <w:r>
        <w:rPr>
          <w:rFonts w:ascii="微软雅黑" w:eastAsia="微软雅黑" w:hAnsi="微软雅黑" w:cs="Arial" w:hint="eastAsia"/>
          <w:color w:val="362E2B"/>
          <w:sz w:val="27"/>
          <w:szCs w:val="27"/>
          <w:shd w:val="clear" w:color="auto" w:fill="FFFFFF"/>
        </w:rPr>
        <w:t>（1）匿名管道它没有名字，只能用于具有亲缘关系进程间的通信。有名管道FIFO克服了管道没有名字的限制，因此，除具有管道所具有的功能外，它还允许无亲缘关系进程间的通信。匿名管道只能用于本地进程之间的通信，有名管道还可以用于跨网络的不同计算机不同进程之间的通信。</w:t>
      </w:r>
    </w:p>
    <w:p w:rsidR="00DF2605" w:rsidRDefault="00DF2605" w:rsidP="00DF2605">
      <w:pPr>
        <w:rPr>
          <w:rFonts w:ascii="Arial" w:hAnsi="Arial" w:cs="Arial"/>
          <w:szCs w:val="21"/>
        </w:rPr>
      </w:pPr>
      <w:r>
        <w:rPr>
          <w:rFonts w:ascii="微软雅黑" w:eastAsia="微软雅黑" w:hAnsi="微软雅黑" w:cs="Arial" w:hint="eastAsia"/>
          <w:color w:val="362E2B"/>
          <w:sz w:val="27"/>
          <w:szCs w:val="27"/>
          <w:shd w:val="clear" w:color="auto" w:fill="FFFFFF"/>
        </w:rPr>
        <w:t>（2）匿名管道对于管道两端的进程而言是一个文件，但不是Linux某种类型的文件、不属于某个文件系统，而且仅存在于内存中；pipe()函数打开了两个文件描述符，分别用于读写。有名管道提供一个路径名与之关联，是linux文件类型的一种，因FIFO文件形式存在于文件系统中。</w:t>
      </w:r>
    </w:p>
    <w:p w:rsidR="00DF2605" w:rsidRDefault="00DF2605" w:rsidP="00DF2605">
      <w:pPr>
        <w:rPr>
          <w:rFonts w:ascii="Arial" w:hAnsi="Arial" w:cs="Arial"/>
          <w:szCs w:val="21"/>
        </w:rPr>
      </w:pPr>
      <w:r>
        <w:rPr>
          <w:rFonts w:ascii="黑体" w:eastAsia="黑体" w:hAnsi="黑体" w:cs="Arial" w:hint="eastAsia"/>
          <w:color w:val="362E2B"/>
          <w:sz w:val="27"/>
          <w:szCs w:val="27"/>
          <w:shd w:val="clear" w:color="auto" w:fill="FFFFFF"/>
        </w:rPr>
        <w:t>相同点：</w:t>
      </w:r>
    </w:p>
    <w:p w:rsidR="00DF2605" w:rsidRDefault="00DF2605" w:rsidP="00DF2605">
      <w:pPr>
        <w:rPr>
          <w:rFonts w:ascii="Arial" w:hAnsi="Arial" w:cs="Arial"/>
          <w:szCs w:val="21"/>
        </w:rPr>
      </w:pPr>
      <w:r>
        <w:rPr>
          <w:rFonts w:ascii="微软雅黑" w:eastAsia="微软雅黑" w:hAnsi="微软雅黑" w:cs="Arial" w:hint="eastAsia"/>
          <w:color w:val="362E2B"/>
          <w:sz w:val="27"/>
          <w:szCs w:val="27"/>
          <w:shd w:val="clear" w:color="auto" w:fill="FFFFFF"/>
        </w:rPr>
        <w:t>（1）</w:t>
      </w:r>
      <w:r>
        <w:rPr>
          <w:rFonts w:ascii="微软雅黑" w:eastAsia="微软雅黑" w:hAnsi="微软雅黑" w:cs="Arial" w:hint="eastAsia"/>
          <w:color w:val="FF0000"/>
          <w:sz w:val="27"/>
          <w:szCs w:val="27"/>
          <w:shd w:val="clear" w:color="auto" w:fill="FFFFFF"/>
        </w:rPr>
        <w:t>管道和FIFO的数据是字节流</w:t>
      </w:r>
      <w:r>
        <w:rPr>
          <w:rFonts w:ascii="微软雅黑" w:eastAsia="微软雅黑" w:hAnsi="微软雅黑" w:cs="Arial" w:hint="eastAsia"/>
          <w:color w:val="362E2B"/>
          <w:sz w:val="27"/>
          <w:szCs w:val="27"/>
          <w:shd w:val="clear" w:color="auto" w:fill="FFFFFF"/>
        </w:rPr>
        <w:t>，应用程序之间必须事先确定特定的传输"协议"，采用传播具有特定意义的消息。</w:t>
      </w:r>
    </w:p>
    <w:p w:rsidR="00DF2605" w:rsidRDefault="00DF2605" w:rsidP="00DF2605">
      <w:pPr>
        <w:rPr>
          <w:rFonts w:ascii="Arial" w:hAnsi="Arial" w:cs="Arial"/>
          <w:szCs w:val="21"/>
        </w:rPr>
      </w:pPr>
      <w:r>
        <w:rPr>
          <w:rFonts w:ascii="微软雅黑" w:eastAsia="微软雅黑" w:hAnsi="微软雅黑" w:cs="Arial" w:hint="eastAsia"/>
          <w:color w:val="362E2B"/>
          <w:sz w:val="27"/>
          <w:szCs w:val="27"/>
          <w:shd w:val="clear" w:color="auto" w:fill="FFFFFF"/>
        </w:rPr>
        <w:t>（2）</w:t>
      </w:r>
      <w:r>
        <w:rPr>
          <w:rFonts w:ascii="微软雅黑" w:eastAsia="微软雅黑" w:hAnsi="微软雅黑" w:cs="Arial" w:hint="eastAsia"/>
          <w:color w:val="FF0000"/>
          <w:sz w:val="27"/>
          <w:szCs w:val="27"/>
          <w:shd w:val="clear" w:color="auto" w:fill="FFFFFF"/>
        </w:rPr>
        <w:t>单向（半双工）数据流</w:t>
      </w:r>
      <w:r>
        <w:rPr>
          <w:rFonts w:ascii="微软雅黑" w:eastAsia="微软雅黑" w:hAnsi="微软雅黑" w:cs="Arial" w:hint="eastAsia"/>
          <w:color w:val="362E2B"/>
          <w:sz w:val="27"/>
          <w:szCs w:val="27"/>
          <w:shd w:val="clear" w:color="auto" w:fill="FFFFFF"/>
        </w:rPr>
        <w:t>。</w:t>
      </w:r>
    </w:p>
    <w:p w:rsidR="00DF2605" w:rsidRDefault="00DF2605" w:rsidP="00DF2605">
      <w:pPr>
        <w:rPr>
          <w:rFonts w:ascii="Arial" w:hAnsi="Arial" w:cs="Arial"/>
          <w:szCs w:val="21"/>
        </w:rPr>
      </w:pPr>
      <w:r>
        <w:rPr>
          <w:rFonts w:ascii="微软雅黑" w:eastAsia="微软雅黑" w:hAnsi="微软雅黑" w:cs="Arial" w:hint="eastAsia"/>
          <w:color w:val="362E2B"/>
          <w:sz w:val="27"/>
          <w:szCs w:val="27"/>
          <w:shd w:val="clear" w:color="auto" w:fill="FFFFFF"/>
        </w:rPr>
        <w:t>（3）系统对管道和FIFO的两个限制OPEN_MAX（一个进程任意时刻打开的最大描述符数）、PIPI_BUF（可原子地写往一个管道或FIFO的最</w:t>
      </w:r>
      <w:hyperlink r:id="rId58" w:history="1">
        <w:r>
          <w:rPr>
            <w:rStyle w:val="a5"/>
            <w:rFonts w:ascii="微软雅黑" w:eastAsia="微软雅黑" w:hAnsi="微软雅黑" w:cs="Arial" w:hint="eastAsia"/>
            <w:color w:val="DF3434"/>
            <w:sz w:val="27"/>
            <w:szCs w:val="27"/>
            <w:shd w:val="clear" w:color="auto" w:fill="FFFFFF"/>
          </w:rPr>
          <w:t>大数据</w:t>
        </w:r>
      </w:hyperlink>
      <w:r>
        <w:rPr>
          <w:rFonts w:ascii="微软雅黑" w:eastAsia="微软雅黑" w:hAnsi="微软雅黑" w:cs="Arial" w:hint="eastAsia"/>
          <w:color w:val="362E2B"/>
          <w:sz w:val="27"/>
          <w:szCs w:val="27"/>
          <w:shd w:val="clear" w:color="auto" w:fill="FFFFFF"/>
        </w:rPr>
        <w:t>量，posix要求至少512）。</w:t>
      </w:r>
    </w:p>
    <w:p w:rsidR="00DF2605" w:rsidRDefault="00DF2605" w:rsidP="00DF2605">
      <w:pPr>
        <w:rPr>
          <w:rFonts w:ascii="Arial" w:hAnsi="Arial" w:cs="Arial"/>
          <w:szCs w:val="21"/>
        </w:rPr>
      </w:pPr>
      <w:r>
        <w:rPr>
          <w:rFonts w:ascii="微软雅黑" w:eastAsia="微软雅黑" w:hAnsi="微软雅黑" w:cs="Arial" w:hint="eastAsia"/>
          <w:color w:val="362E2B"/>
          <w:sz w:val="27"/>
          <w:szCs w:val="27"/>
          <w:shd w:val="clear" w:color="auto" w:fill="FFFFFF"/>
        </w:rPr>
        <w:t>4）</w:t>
      </w:r>
      <w:r>
        <w:rPr>
          <w:rFonts w:ascii="微软雅黑" w:eastAsia="微软雅黑" w:hAnsi="微软雅黑" w:cs="Arial" w:hint="eastAsia"/>
          <w:b/>
          <w:bCs/>
          <w:color w:val="FF0000"/>
          <w:sz w:val="27"/>
          <w:szCs w:val="27"/>
          <w:shd w:val="clear" w:color="auto" w:fill="FFFFFF"/>
        </w:rPr>
        <w:t>都是随进程持续的IPC（IPC对象一直存在到打开该对象的最后一个进程关闭该对象为止。）</w:t>
      </w:r>
    </w:p>
    <w:p w:rsidR="00DF2605" w:rsidRDefault="00DF2605" w:rsidP="00DF2605">
      <w:pPr>
        <w:rPr>
          <w:rFonts w:ascii="Arial" w:hAnsi="Arial" w:cs="Arial"/>
          <w:szCs w:val="21"/>
        </w:rPr>
      </w:pPr>
    </w:p>
    <w:p w:rsidR="00DF2605" w:rsidRDefault="00DF2605" w:rsidP="00DF2605">
      <w:pPr>
        <w:rPr>
          <w:rFonts w:ascii="Arial" w:hAnsi="Arial" w:cs="Arial"/>
          <w:szCs w:val="21"/>
        </w:rPr>
      </w:pPr>
      <w:r>
        <w:rPr>
          <w:rFonts w:ascii="黑体" w:eastAsia="黑体" w:hAnsi="黑体" w:cs="Arial" w:hint="eastAsia"/>
          <w:color w:val="FF0000"/>
          <w:sz w:val="27"/>
          <w:szCs w:val="27"/>
          <w:shd w:val="clear" w:color="auto" w:fill="FFFFFF"/>
        </w:rPr>
        <w:t>管道常用于两个方面：</w:t>
      </w:r>
    </w:p>
    <w:p w:rsidR="00DF2605" w:rsidRDefault="00DF2605" w:rsidP="00DF2605">
      <w:pPr>
        <w:rPr>
          <w:rFonts w:ascii="Arial" w:hAnsi="Arial" w:cs="Arial"/>
          <w:szCs w:val="21"/>
        </w:rPr>
      </w:pPr>
      <w:r>
        <w:rPr>
          <w:rFonts w:ascii="微软雅黑" w:eastAsia="微软雅黑" w:hAnsi="微软雅黑" w:cs="Arial" w:hint="eastAsia"/>
          <w:color w:val="FF0000"/>
          <w:sz w:val="27"/>
          <w:szCs w:val="27"/>
          <w:shd w:val="clear" w:color="auto" w:fill="FFFFFF"/>
        </w:rPr>
        <w:lastRenderedPageBreak/>
        <w:t>（1）在shell中时常会用到管道（作为输入输入的重定向），在这种应用方式下，管道的创建对于用户来说是透明的；</w:t>
      </w:r>
    </w:p>
    <w:p w:rsidR="00DF2605" w:rsidRDefault="00DF2605" w:rsidP="00DF2605">
      <w:pPr>
        <w:rPr>
          <w:rFonts w:ascii="Arial" w:hAnsi="Arial" w:cs="Arial"/>
          <w:szCs w:val="21"/>
        </w:rPr>
      </w:pPr>
      <w:r>
        <w:rPr>
          <w:rFonts w:ascii="微软雅黑" w:eastAsia="微软雅黑" w:hAnsi="微软雅黑" w:cs="Arial" w:hint="eastAsia"/>
          <w:color w:val="FF0000"/>
          <w:sz w:val="27"/>
          <w:szCs w:val="27"/>
          <w:shd w:val="clear" w:color="auto" w:fill="FFFFFF"/>
        </w:rPr>
        <w:t>（2）用于具有亲缘关系的进程间通信，用户自己创建管道，并完成读写操作。</w:t>
      </w:r>
    </w:p>
    <w:p w:rsidR="00DF2605" w:rsidRDefault="00DF2605" w:rsidP="00DF2605">
      <w:pPr>
        <w:rPr>
          <w:rFonts w:ascii="Arial" w:hAnsi="Arial" w:cs="Arial"/>
          <w:szCs w:val="21"/>
        </w:rPr>
      </w:pPr>
    </w:p>
    <w:p w:rsidR="00DF2605" w:rsidRDefault="00DF2605" w:rsidP="00DF2605">
      <w:pPr>
        <w:rPr>
          <w:rFonts w:ascii="Arial" w:hAnsi="Arial" w:cs="Arial"/>
          <w:szCs w:val="21"/>
        </w:rPr>
      </w:pPr>
      <w:r>
        <w:rPr>
          <w:rFonts w:cs="Arial" w:hint="eastAsia"/>
          <w:b/>
          <w:bCs/>
          <w:color w:val="362E2B"/>
          <w:sz w:val="27"/>
          <w:szCs w:val="27"/>
          <w:shd w:val="clear" w:color="auto" w:fill="FFFFFF"/>
        </w:rPr>
        <w:t>2)Unix</w:t>
      </w:r>
      <w:r>
        <w:rPr>
          <w:rFonts w:cs="Arial" w:hint="eastAsia"/>
          <w:b/>
          <w:bCs/>
          <w:color w:val="362E2B"/>
          <w:sz w:val="27"/>
          <w:szCs w:val="27"/>
          <w:shd w:val="clear" w:color="auto" w:fill="FFFFFF"/>
        </w:rPr>
        <w:t>域协议</w:t>
      </w:r>
    </w:p>
    <w:p w:rsidR="00DF2605" w:rsidRDefault="00DF2605" w:rsidP="00DF2605">
      <w:pPr>
        <w:rPr>
          <w:rFonts w:ascii="Arial" w:hAnsi="Arial" w:cs="Arial"/>
          <w:szCs w:val="21"/>
        </w:rPr>
      </w:pPr>
      <w:r>
        <w:rPr>
          <w:rFonts w:ascii="微软雅黑" w:eastAsia="微软雅黑" w:hAnsi="微软雅黑" w:cs="Arial" w:hint="eastAsia"/>
          <w:color w:val="362E2B"/>
          <w:sz w:val="27"/>
          <w:szCs w:val="27"/>
          <w:shd w:val="clear" w:color="auto" w:fill="FFFFFF"/>
        </w:rPr>
        <w:t> Unix域协议</w:t>
      </w:r>
      <w:r>
        <w:rPr>
          <w:rFonts w:ascii="微软雅黑" w:eastAsia="微软雅黑" w:hAnsi="微软雅黑" w:cs="Arial" w:hint="eastAsia"/>
          <w:b/>
          <w:bCs/>
          <w:color w:val="362E2B"/>
          <w:sz w:val="27"/>
          <w:szCs w:val="27"/>
          <w:shd w:val="clear" w:color="auto" w:fill="FFFFFF"/>
        </w:rPr>
        <w:t>并不是</w:t>
      </w:r>
      <w:r>
        <w:rPr>
          <w:rFonts w:ascii="微软雅黑" w:eastAsia="微软雅黑" w:hAnsi="微软雅黑" w:cs="Arial" w:hint="eastAsia"/>
          <w:color w:val="362E2B"/>
          <w:sz w:val="27"/>
          <w:szCs w:val="27"/>
          <w:shd w:val="clear" w:color="auto" w:fill="FFFFFF"/>
        </w:rPr>
        <w:t>一个实际的协议族，而</w:t>
      </w:r>
      <w:r>
        <w:rPr>
          <w:rFonts w:ascii="微软雅黑" w:eastAsia="微软雅黑" w:hAnsi="微软雅黑" w:cs="Arial" w:hint="eastAsia"/>
          <w:b/>
          <w:bCs/>
          <w:color w:val="362E2B"/>
          <w:sz w:val="27"/>
          <w:szCs w:val="27"/>
          <w:shd w:val="clear" w:color="auto" w:fill="FFFFFF"/>
        </w:rPr>
        <w:t>是在单个主机上执行客户/服务器通信的一种方法</w:t>
      </w:r>
      <w:r>
        <w:rPr>
          <w:rFonts w:ascii="微软雅黑" w:eastAsia="微软雅黑" w:hAnsi="微软雅黑" w:cs="Arial" w:hint="eastAsia"/>
          <w:color w:val="362E2B"/>
          <w:sz w:val="27"/>
          <w:szCs w:val="27"/>
          <w:shd w:val="clear" w:color="auto" w:fill="FFFFFF"/>
        </w:rPr>
        <w:t>，所使用的API就是在不同主机上执行客户/服务器通信所用的API（套接字API）。</w:t>
      </w:r>
    </w:p>
    <w:p w:rsidR="00DF2605" w:rsidRDefault="00DF2605" w:rsidP="00DF2605">
      <w:pPr>
        <w:rPr>
          <w:rFonts w:ascii="Arial" w:hAnsi="Arial" w:cs="Arial"/>
          <w:szCs w:val="21"/>
        </w:rPr>
      </w:pPr>
      <w:r>
        <w:rPr>
          <w:rFonts w:ascii="微软雅黑" w:eastAsia="微软雅黑" w:hAnsi="微软雅黑" w:cs="Arial" w:hint="eastAsia"/>
          <w:color w:val="362E2B"/>
          <w:sz w:val="27"/>
          <w:szCs w:val="27"/>
          <w:shd w:val="clear" w:color="auto" w:fill="FFFFFF"/>
        </w:rPr>
        <w:t>    Unix域套接字仅仅复制数据，并不执行协议处理，不需要添加或删除网络报头，无需计算校验和，不要产生顺序号，无需发送确认报文。Unix域套接字提供</w:t>
      </w:r>
      <w:r>
        <w:rPr>
          <w:rFonts w:ascii="微软雅黑" w:eastAsia="微软雅黑" w:hAnsi="微软雅黑" w:cs="Arial" w:hint="eastAsia"/>
          <w:b/>
          <w:bCs/>
          <w:color w:val="362E2B"/>
          <w:sz w:val="27"/>
          <w:szCs w:val="27"/>
          <w:shd w:val="clear" w:color="auto" w:fill="FFFFFF"/>
        </w:rPr>
        <w:t>流和数据报</w:t>
      </w:r>
      <w:r>
        <w:rPr>
          <w:rFonts w:ascii="微软雅黑" w:eastAsia="微软雅黑" w:hAnsi="微软雅黑" w:cs="Arial" w:hint="eastAsia"/>
          <w:color w:val="362E2B"/>
          <w:sz w:val="27"/>
          <w:szCs w:val="27"/>
          <w:shd w:val="clear" w:color="auto" w:fill="FFFFFF"/>
        </w:rPr>
        <w:t>两种接口。Unix域数据报服务是可靠的，既不会丢失消息也不会传递出错。它</w:t>
      </w:r>
      <w:r>
        <w:rPr>
          <w:rFonts w:ascii="微软雅黑" w:eastAsia="微软雅黑" w:hAnsi="微软雅黑" w:cs="Arial" w:hint="eastAsia"/>
          <w:b/>
          <w:bCs/>
          <w:color w:val="362E2B"/>
          <w:sz w:val="27"/>
          <w:szCs w:val="27"/>
          <w:shd w:val="clear" w:color="auto" w:fill="FFFFFF"/>
        </w:rPr>
        <w:t>是套接字和管道之间的混合物</w:t>
      </w:r>
      <w:r>
        <w:rPr>
          <w:rFonts w:ascii="微软雅黑" w:eastAsia="微软雅黑" w:hAnsi="微软雅黑" w:cs="Arial" w:hint="eastAsia"/>
          <w:color w:val="362E2B"/>
          <w:sz w:val="27"/>
          <w:szCs w:val="27"/>
          <w:shd w:val="clear" w:color="auto" w:fill="FFFFFF"/>
        </w:rPr>
        <w:t>。</w:t>
      </w:r>
    </w:p>
    <w:p w:rsidR="00DF2605" w:rsidRDefault="00DF2605" w:rsidP="00DF2605">
      <w:pPr>
        <w:rPr>
          <w:rFonts w:ascii="Arial" w:hAnsi="Arial" w:cs="Arial"/>
          <w:szCs w:val="21"/>
        </w:rPr>
      </w:pPr>
    </w:p>
    <w:p w:rsidR="00DF2605" w:rsidRDefault="00DF2605" w:rsidP="00DF2605">
      <w:pPr>
        <w:rPr>
          <w:rFonts w:ascii="Arial" w:hAnsi="Arial" w:cs="Arial"/>
          <w:szCs w:val="21"/>
        </w:rPr>
      </w:pPr>
      <w:r>
        <w:rPr>
          <w:rFonts w:cs="Arial" w:hint="eastAsia"/>
          <w:b/>
          <w:bCs/>
          <w:color w:val="362E2B"/>
          <w:sz w:val="27"/>
          <w:szCs w:val="27"/>
          <w:shd w:val="clear" w:color="auto" w:fill="FFFFFF"/>
        </w:rPr>
        <w:t>使用</w:t>
      </w:r>
      <w:r>
        <w:rPr>
          <w:rFonts w:cs="Arial" w:hint="eastAsia"/>
          <w:b/>
          <w:bCs/>
          <w:color w:val="362E2B"/>
          <w:sz w:val="27"/>
          <w:szCs w:val="27"/>
          <w:shd w:val="clear" w:color="auto" w:fill="FFFFFF"/>
        </w:rPr>
        <w:t>Unix</w:t>
      </w:r>
      <w:r>
        <w:rPr>
          <w:rFonts w:cs="Arial" w:hint="eastAsia"/>
          <w:b/>
          <w:bCs/>
          <w:color w:val="362E2B"/>
          <w:sz w:val="27"/>
          <w:szCs w:val="27"/>
          <w:shd w:val="clear" w:color="auto" w:fill="FFFFFF"/>
        </w:rPr>
        <w:t>域套接字的理由</w:t>
      </w:r>
      <w:r>
        <w:rPr>
          <w:rFonts w:cs="Arial" w:hint="eastAsia"/>
          <w:color w:val="362E2B"/>
          <w:sz w:val="27"/>
          <w:szCs w:val="27"/>
          <w:shd w:val="clear" w:color="auto" w:fill="FFFFFF"/>
        </w:rPr>
        <w:t>：</w:t>
      </w:r>
    </w:p>
    <w:p w:rsidR="00DF2605" w:rsidRDefault="00DF2605" w:rsidP="00DF2605">
      <w:pPr>
        <w:rPr>
          <w:rFonts w:ascii="Arial" w:hAnsi="Arial" w:cs="Arial"/>
          <w:szCs w:val="21"/>
        </w:rPr>
      </w:pPr>
      <w:r>
        <w:rPr>
          <w:rFonts w:ascii="微软雅黑" w:eastAsia="微软雅黑" w:hAnsi="微软雅黑" w:cs="Arial" w:hint="eastAsia"/>
          <w:color w:val="362E2B"/>
          <w:sz w:val="27"/>
          <w:szCs w:val="27"/>
          <w:shd w:val="clear" w:color="auto" w:fill="FFFFFF"/>
        </w:rPr>
        <w:t>（1）Unix域套接字往往比通信两端位于同一主机的TCP套接字快一倍（TCPv3）。Unix域套接字仅仅复制数据，并不执行协议处理，不需要添加或删除网络报头，无需计算校验和，不要产生顺序号，无需发送确认报文。</w:t>
      </w:r>
    </w:p>
    <w:p w:rsidR="00DF2605" w:rsidRDefault="00DF2605" w:rsidP="00DF2605">
      <w:pPr>
        <w:rPr>
          <w:rFonts w:ascii="Arial" w:hAnsi="Arial" w:cs="Arial"/>
          <w:szCs w:val="21"/>
        </w:rPr>
      </w:pPr>
      <w:r>
        <w:rPr>
          <w:rFonts w:ascii="微软雅黑" w:eastAsia="微软雅黑" w:hAnsi="微软雅黑" w:cs="Arial" w:hint="eastAsia"/>
          <w:color w:val="362E2B"/>
          <w:sz w:val="27"/>
          <w:szCs w:val="27"/>
          <w:shd w:val="clear" w:color="auto" w:fill="FFFFFF"/>
        </w:rPr>
        <w:t>（2）可用于在</w:t>
      </w:r>
      <w:r>
        <w:rPr>
          <w:rFonts w:ascii="微软雅黑" w:eastAsia="微软雅黑" w:hAnsi="微软雅黑" w:cs="Arial" w:hint="eastAsia"/>
          <w:color w:val="FF0000"/>
          <w:sz w:val="27"/>
          <w:szCs w:val="27"/>
          <w:shd w:val="clear" w:color="auto" w:fill="FFFFFF"/>
        </w:rPr>
        <w:t>同一台主机的不同进程之间传递描述符</w:t>
      </w:r>
      <w:r>
        <w:rPr>
          <w:rFonts w:ascii="微软雅黑" w:eastAsia="微软雅黑" w:hAnsi="微软雅黑" w:cs="Arial" w:hint="eastAsia"/>
          <w:color w:val="362E2B"/>
          <w:sz w:val="27"/>
          <w:szCs w:val="27"/>
          <w:shd w:val="clear" w:color="auto" w:fill="FFFFFF"/>
        </w:rPr>
        <w:t>。</w:t>
      </w:r>
    </w:p>
    <w:p w:rsidR="00DF2605" w:rsidRDefault="00DF2605" w:rsidP="00DF2605">
      <w:pPr>
        <w:rPr>
          <w:rFonts w:ascii="Arial" w:hAnsi="Arial" w:cs="Arial"/>
          <w:szCs w:val="21"/>
        </w:rPr>
      </w:pPr>
      <w:r>
        <w:rPr>
          <w:rFonts w:ascii="微软雅黑" w:eastAsia="微软雅黑" w:hAnsi="微软雅黑" w:cs="Arial" w:hint="eastAsia"/>
          <w:color w:val="362E2B"/>
          <w:sz w:val="27"/>
          <w:szCs w:val="27"/>
          <w:shd w:val="clear" w:color="auto" w:fill="FFFFFF"/>
        </w:rPr>
        <w:t>（3）Unix域套接字较新的实现把客户的凭证（用户ID和组ID）提供给服务器，从而提供了额外的安全检查措施。</w:t>
      </w:r>
    </w:p>
    <w:p w:rsidR="00DF2605" w:rsidRDefault="00DF2605" w:rsidP="00DF2605">
      <w:pPr>
        <w:rPr>
          <w:rFonts w:ascii="Arial" w:hAnsi="Arial" w:cs="Arial"/>
          <w:szCs w:val="21"/>
        </w:rPr>
      </w:pPr>
    </w:p>
    <w:p w:rsidR="00DF2605" w:rsidRDefault="00DF2605" w:rsidP="00DF2605">
      <w:pPr>
        <w:rPr>
          <w:rFonts w:ascii="Arial" w:hAnsi="Arial" w:cs="Arial"/>
          <w:szCs w:val="21"/>
        </w:rPr>
      </w:pPr>
      <w:r>
        <w:rPr>
          <w:rFonts w:ascii="微软雅黑" w:eastAsia="微软雅黑" w:hAnsi="微软雅黑" w:cs="Arial" w:hint="eastAsia"/>
          <w:color w:val="362E2B"/>
          <w:sz w:val="27"/>
          <w:szCs w:val="27"/>
          <w:shd w:val="clear" w:color="auto" w:fill="FFFFFF"/>
        </w:rPr>
        <w:lastRenderedPageBreak/>
        <w:t>为了创建一对非命名的、相互连接的UNIX域套接字，用户可以使用它们面向网络的域套接字接口，也可以使用socketpair函数。</w:t>
      </w:r>
    </w:p>
    <w:p w:rsidR="00DF2605" w:rsidRDefault="00DF2605" w:rsidP="00DF2605">
      <w:pPr>
        <w:rPr>
          <w:rFonts w:ascii="Arial" w:hAnsi="Arial" w:cs="Arial"/>
          <w:szCs w:val="21"/>
        </w:rPr>
      </w:pPr>
    </w:p>
    <w:p w:rsidR="00DF2605" w:rsidRDefault="00DF2605" w:rsidP="00DF2605">
      <w:pPr>
        <w:rPr>
          <w:rFonts w:ascii="Arial" w:hAnsi="Arial" w:cs="Arial"/>
          <w:szCs w:val="21"/>
        </w:rPr>
      </w:pPr>
      <w:r>
        <w:rPr>
          <w:rFonts w:cs="Arial" w:hint="eastAsia"/>
          <w:b/>
          <w:bCs/>
          <w:color w:val="362E2B"/>
          <w:sz w:val="27"/>
          <w:szCs w:val="27"/>
          <w:shd w:val="clear" w:color="auto" w:fill="FFFFFF"/>
        </w:rPr>
        <w:t>3</w:t>
      </w:r>
      <w:r>
        <w:rPr>
          <w:rFonts w:cs="Arial" w:hint="eastAsia"/>
          <w:b/>
          <w:bCs/>
          <w:color w:val="362E2B"/>
          <w:sz w:val="27"/>
          <w:szCs w:val="27"/>
          <w:shd w:val="clear" w:color="auto" w:fill="FFFFFF"/>
        </w:rPr>
        <w:t>）信号（</w:t>
      </w:r>
      <w:r>
        <w:rPr>
          <w:rFonts w:cs="Arial" w:hint="eastAsia"/>
          <w:b/>
          <w:bCs/>
          <w:color w:val="362E2B"/>
          <w:sz w:val="27"/>
          <w:szCs w:val="27"/>
          <w:shd w:val="clear" w:color="auto" w:fill="FFFFFF"/>
        </w:rPr>
        <w:t>Signal</w:t>
      </w:r>
      <w:r>
        <w:rPr>
          <w:rFonts w:cs="Arial" w:hint="eastAsia"/>
          <w:b/>
          <w:bCs/>
          <w:color w:val="362E2B"/>
          <w:sz w:val="27"/>
          <w:szCs w:val="27"/>
          <w:shd w:val="clear" w:color="auto" w:fill="FFFFFF"/>
        </w:rPr>
        <w:t>）</w:t>
      </w:r>
    </w:p>
    <w:p w:rsidR="00DF2605" w:rsidRDefault="00DF2605" w:rsidP="00DF2605">
      <w:pPr>
        <w:rPr>
          <w:rFonts w:ascii="Arial" w:hAnsi="Arial" w:cs="Arial"/>
          <w:szCs w:val="21"/>
        </w:rPr>
      </w:pPr>
      <w:r>
        <w:rPr>
          <w:rFonts w:cs="Arial" w:hint="eastAsia"/>
          <w:color w:val="362E2B"/>
          <w:sz w:val="27"/>
          <w:szCs w:val="27"/>
          <w:shd w:val="clear" w:color="auto" w:fill="FFFFFF"/>
        </w:rPr>
        <w:t xml:space="preserve">     </w:t>
      </w:r>
      <w:r>
        <w:rPr>
          <w:rFonts w:cs="Arial" w:hint="eastAsia"/>
          <w:color w:val="362E2B"/>
          <w:sz w:val="27"/>
          <w:szCs w:val="27"/>
          <w:shd w:val="clear" w:color="auto" w:fill="FFFFFF"/>
        </w:rPr>
        <w:t>信号是比较复杂的通信方式，</w:t>
      </w:r>
      <w:r>
        <w:rPr>
          <w:rFonts w:cs="Arial" w:hint="eastAsia"/>
          <w:color w:val="FF0000"/>
          <w:sz w:val="27"/>
          <w:szCs w:val="27"/>
          <w:shd w:val="clear" w:color="auto" w:fill="FFFFFF"/>
        </w:rPr>
        <w:t>用于通知接受进程有某种事件发生，除了用于进程间通信外，进程还可以发送信号给进程本身</w:t>
      </w:r>
      <w:r>
        <w:rPr>
          <w:rFonts w:cs="Arial" w:hint="eastAsia"/>
          <w:color w:val="362E2B"/>
          <w:sz w:val="27"/>
          <w:szCs w:val="27"/>
          <w:shd w:val="clear" w:color="auto" w:fill="FFFFFF"/>
        </w:rPr>
        <w:t>；</w:t>
      </w:r>
      <w:r>
        <w:rPr>
          <w:rFonts w:cs="Arial" w:hint="eastAsia"/>
          <w:color w:val="362E2B"/>
          <w:sz w:val="27"/>
          <w:szCs w:val="27"/>
          <w:shd w:val="clear" w:color="auto" w:fill="FFFFFF"/>
        </w:rPr>
        <w:t>linux</w:t>
      </w:r>
      <w:r>
        <w:rPr>
          <w:rFonts w:cs="Arial" w:hint="eastAsia"/>
          <w:color w:val="362E2B"/>
          <w:sz w:val="27"/>
          <w:szCs w:val="27"/>
          <w:shd w:val="clear" w:color="auto" w:fill="FFFFFF"/>
        </w:rPr>
        <w:t>除了支持</w:t>
      </w:r>
      <w:r>
        <w:rPr>
          <w:rFonts w:cs="Arial" w:hint="eastAsia"/>
          <w:color w:val="362E2B"/>
          <w:sz w:val="27"/>
          <w:szCs w:val="27"/>
          <w:shd w:val="clear" w:color="auto" w:fill="FFFFFF"/>
        </w:rPr>
        <w:t>Unix</w:t>
      </w:r>
      <w:r>
        <w:rPr>
          <w:rFonts w:cs="Arial" w:hint="eastAsia"/>
          <w:color w:val="362E2B"/>
          <w:sz w:val="27"/>
          <w:szCs w:val="27"/>
          <w:shd w:val="clear" w:color="auto" w:fill="FFFFFF"/>
        </w:rPr>
        <w:t>早期信号语义函数</w:t>
      </w:r>
      <w:r>
        <w:rPr>
          <w:rFonts w:cs="Arial" w:hint="eastAsia"/>
          <w:color w:val="362E2B"/>
          <w:sz w:val="27"/>
          <w:szCs w:val="27"/>
          <w:shd w:val="clear" w:color="auto" w:fill="FFFFFF"/>
        </w:rPr>
        <w:t>signal</w:t>
      </w:r>
      <w:r>
        <w:rPr>
          <w:rFonts w:cs="Arial" w:hint="eastAsia"/>
          <w:color w:val="362E2B"/>
          <w:sz w:val="27"/>
          <w:szCs w:val="27"/>
          <w:shd w:val="clear" w:color="auto" w:fill="FFFFFF"/>
        </w:rPr>
        <w:t>外，还支持语义符合</w:t>
      </w:r>
      <w:r>
        <w:rPr>
          <w:rFonts w:cs="Arial" w:hint="eastAsia"/>
          <w:color w:val="362E2B"/>
          <w:sz w:val="27"/>
          <w:szCs w:val="27"/>
          <w:shd w:val="clear" w:color="auto" w:fill="FFFFFF"/>
        </w:rPr>
        <w:t>Posix.1</w:t>
      </w:r>
      <w:r>
        <w:rPr>
          <w:rFonts w:cs="Arial" w:hint="eastAsia"/>
          <w:color w:val="362E2B"/>
          <w:sz w:val="27"/>
          <w:szCs w:val="27"/>
          <w:shd w:val="clear" w:color="auto" w:fill="FFFFFF"/>
        </w:rPr>
        <w:t>标准的信号函数</w:t>
      </w:r>
      <w:r>
        <w:rPr>
          <w:rFonts w:cs="Arial" w:hint="eastAsia"/>
          <w:color w:val="362E2B"/>
          <w:sz w:val="27"/>
          <w:szCs w:val="27"/>
          <w:shd w:val="clear" w:color="auto" w:fill="FFFFFF"/>
        </w:rPr>
        <w:t>sigaction</w:t>
      </w:r>
      <w:r>
        <w:rPr>
          <w:rFonts w:cs="Arial" w:hint="eastAsia"/>
          <w:color w:val="362E2B"/>
          <w:sz w:val="27"/>
          <w:szCs w:val="27"/>
          <w:shd w:val="clear" w:color="auto" w:fill="FFFFFF"/>
        </w:rPr>
        <w:t>（实际上，该函数是基于</w:t>
      </w:r>
      <w:r>
        <w:rPr>
          <w:rFonts w:cs="Arial" w:hint="eastAsia"/>
          <w:color w:val="362E2B"/>
          <w:sz w:val="27"/>
          <w:szCs w:val="27"/>
          <w:shd w:val="clear" w:color="auto" w:fill="FFFFFF"/>
        </w:rPr>
        <w:t>BSD</w:t>
      </w:r>
      <w:r>
        <w:rPr>
          <w:rFonts w:cs="Arial" w:hint="eastAsia"/>
          <w:color w:val="362E2B"/>
          <w:sz w:val="27"/>
          <w:szCs w:val="27"/>
          <w:shd w:val="clear" w:color="auto" w:fill="FFFFFF"/>
        </w:rPr>
        <w:t>的，</w:t>
      </w:r>
      <w:r>
        <w:rPr>
          <w:rFonts w:cs="Arial" w:hint="eastAsia"/>
          <w:color w:val="362E2B"/>
          <w:sz w:val="27"/>
          <w:szCs w:val="27"/>
          <w:shd w:val="clear" w:color="auto" w:fill="FFFFFF"/>
        </w:rPr>
        <w:t>BSD</w:t>
      </w:r>
      <w:r>
        <w:rPr>
          <w:rFonts w:cs="Arial" w:hint="eastAsia"/>
          <w:color w:val="362E2B"/>
          <w:sz w:val="27"/>
          <w:szCs w:val="27"/>
          <w:shd w:val="clear" w:color="auto" w:fill="FFFFFF"/>
        </w:rPr>
        <w:t>为了实现可靠信号机制，又能够统一对外接口，</w:t>
      </w:r>
      <w:r>
        <w:rPr>
          <w:rFonts w:cs="Arial" w:hint="eastAsia"/>
          <w:color w:val="FF0000"/>
          <w:sz w:val="27"/>
          <w:szCs w:val="27"/>
          <w:shd w:val="clear" w:color="auto" w:fill="FFFFFF"/>
        </w:rPr>
        <w:t>用</w:t>
      </w:r>
      <w:r>
        <w:rPr>
          <w:rFonts w:cs="Arial" w:hint="eastAsia"/>
          <w:color w:val="FF0000"/>
          <w:sz w:val="27"/>
          <w:szCs w:val="27"/>
          <w:shd w:val="clear" w:color="auto" w:fill="FFFFFF"/>
        </w:rPr>
        <w:t>sigaction</w:t>
      </w:r>
      <w:r>
        <w:rPr>
          <w:rFonts w:cs="Arial" w:hint="eastAsia"/>
          <w:color w:val="FF0000"/>
          <w:sz w:val="27"/>
          <w:szCs w:val="27"/>
          <w:shd w:val="clear" w:color="auto" w:fill="FFFFFF"/>
        </w:rPr>
        <w:t>函数重新实现了</w:t>
      </w:r>
      <w:r>
        <w:rPr>
          <w:rFonts w:cs="Arial" w:hint="eastAsia"/>
          <w:color w:val="FF0000"/>
          <w:sz w:val="27"/>
          <w:szCs w:val="27"/>
          <w:shd w:val="clear" w:color="auto" w:fill="FFFFFF"/>
        </w:rPr>
        <w:t>signal</w:t>
      </w:r>
      <w:r>
        <w:rPr>
          <w:rFonts w:cs="Arial" w:hint="eastAsia"/>
          <w:color w:val="FF0000"/>
          <w:sz w:val="27"/>
          <w:szCs w:val="27"/>
          <w:shd w:val="clear" w:color="auto" w:fill="FFFFFF"/>
        </w:rPr>
        <w:t>函数</w:t>
      </w:r>
      <w:r>
        <w:rPr>
          <w:rFonts w:cs="Arial" w:hint="eastAsia"/>
          <w:color w:val="362E2B"/>
          <w:sz w:val="27"/>
          <w:szCs w:val="27"/>
          <w:shd w:val="clear" w:color="auto" w:fill="FFFFFF"/>
        </w:rPr>
        <w:t>）。</w:t>
      </w:r>
      <w:r>
        <w:rPr>
          <w:rFonts w:cs="Arial" w:hint="eastAsia"/>
          <w:color w:val="FF0000"/>
          <w:sz w:val="27"/>
          <w:szCs w:val="27"/>
          <w:shd w:val="clear" w:color="auto" w:fill="FFFFFF"/>
        </w:rPr>
        <w:t>sigaction</w:t>
      </w:r>
      <w:r>
        <w:rPr>
          <w:rFonts w:cs="Arial" w:hint="eastAsia"/>
          <w:color w:val="FF0000"/>
          <w:sz w:val="27"/>
          <w:szCs w:val="27"/>
          <w:shd w:val="clear" w:color="auto" w:fill="FFFFFF"/>
        </w:rPr>
        <w:t>包含了信号产生的相关信息。</w:t>
      </w:r>
    </w:p>
    <w:p w:rsidR="00DF2605" w:rsidRDefault="00DF2605" w:rsidP="00DF2605">
      <w:pPr>
        <w:rPr>
          <w:rFonts w:ascii="Arial" w:hAnsi="Arial" w:cs="Arial"/>
          <w:szCs w:val="21"/>
        </w:rPr>
      </w:pPr>
    </w:p>
    <w:p w:rsidR="00DF2605" w:rsidRDefault="00DF2605" w:rsidP="00DF2605">
      <w:pPr>
        <w:rPr>
          <w:rFonts w:ascii="Arial" w:hAnsi="Arial" w:cs="Arial"/>
          <w:szCs w:val="21"/>
        </w:rPr>
      </w:pPr>
      <w:r>
        <w:rPr>
          <w:rFonts w:cs="Arial" w:hint="eastAsia"/>
          <w:b/>
          <w:bCs/>
          <w:color w:val="362E2B"/>
          <w:sz w:val="27"/>
          <w:szCs w:val="27"/>
          <w:shd w:val="clear" w:color="auto" w:fill="FFFFFF"/>
        </w:rPr>
        <w:t>4</w:t>
      </w:r>
      <w:r>
        <w:rPr>
          <w:rFonts w:cs="Arial" w:hint="eastAsia"/>
          <w:b/>
          <w:bCs/>
          <w:color w:val="362E2B"/>
          <w:sz w:val="27"/>
          <w:szCs w:val="27"/>
          <w:shd w:val="clear" w:color="auto" w:fill="FFFFFF"/>
        </w:rPr>
        <w:t>）消息队列</w:t>
      </w:r>
    </w:p>
    <w:p w:rsidR="00DF2605" w:rsidRDefault="00DF2605" w:rsidP="00DF2605">
      <w:pPr>
        <w:rPr>
          <w:rFonts w:ascii="Arial" w:hAnsi="Arial" w:cs="Arial"/>
          <w:szCs w:val="21"/>
        </w:rPr>
      </w:pPr>
      <w:r>
        <w:rPr>
          <w:rFonts w:cs="Arial" w:hint="eastAsia"/>
          <w:color w:val="362E2B"/>
          <w:sz w:val="27"/>
          <w:szCs w:val="27"/>
          <w:shd w:val="clear" w:color="auto" w:fill="FFFFFF"/>
        </w:rPr>
        <w:t>  </w:t>
      </w:r>
      <w:r>
        <w:rPr>
          <w:rFonts w:ascii="Arial" w:hAnsi="Arial" w:cs="Arial"/>
          <w:szCs w:val="21"/>
        </w:rPr>
        <w:t xml:space="preserve"> </w:t>
      </w:r>
      <w:r>
        <w:rPr>
          <w:rFonts w:cs="Arial" w:hint="eastAsia"/>
          <w:color w:val="FF0000"/>
          <w:sz w:val="27"/>
          <w:szCs w:val="27"/>
          <w:shd w:val="clear" w:color="auto" w:fill="FFFFFF"/>
        </w:rPr>
        <w:t>消息队列是消息的链接表，包括</w:t>
      </w:r>
      <w:r>
        <w:rPr>
          <w:rFonts w:cs="Arial" w:hint="eastAsia"/>
          <w:color w:val="FF0000"/>
          <w:sz w:val="27"/>
          <w:szCs w:val="27"/>
          <w:shd w:val="clear" w:color="auto" w:fill="FFFFFF"/>
        </w:rPr>
        <w:t>Posix</w:t>
      </w:r>
      <w:r>
        <w:rPr>
          <w:rFonts w:cs="Arial" w:hint="eastAsia"/>
          <w:color w:val="FF0000"/>
          <w:sz w:val="27"/>
          <w:szCs w:val="27"/>
          <w:shd w:val="clear" w:color="auto" w:fill="FFFFFF"/>
        </w:rPr>
        <w:t>消息队列和</w:t>
      </w:r>
      <w:r>
        <w:rPr>
          <w:rFonts w:cs="Arial" w:hint="eastAsia"/>
          <w:color w:val="FF0000"/>
          <w:sz w:val="27"/>
          <w:szCs w:val="27"/>
          <w:shd w:val="clear" w:color="auto" w:fill="FFFFFF"/>
        </w:rPr>
        <w:t>system V</w:t>
      </w:r>
      <w:r>
        <w:rPr>
          <w:rFonts w:cs="Arial" w:hint="eastAsia"/>
          <w:color w:val="FF0000"/>
          <w:sz w:val="27"/>
          <w:szCs w:val="27"/>
          <w:shd w:val="clear" w:color="auto" w:fill="FFFFFF"/>
        </w:rPr>
        <w:t>消息队列。</w:t>
      </w:r>
      <w:r>
        <w:rPr>
          <w:rFonts w:cs="Arial" w:hint="eastAsia"/>
          <w:color w:val="362E2B"/>
          <w:sz w:val="27"/>
          <w:szCs w:val="27"/>
          <w:shd w:val="clear" w:color="auto" w:fill="FFFFFF"/>
        </w:rPr>
        <w:t>有足够权限的进程可以向队列中添加消息，被赋予读权限的进程则可以读走队列中的消息。</w:t>
      </w:r>
      <w:r>
        <w:rPr>
          <w:rFonts w:cs="Arial" w:hint="eastAsia"/>
          <w:color w:val="FF0000"/>
          <w:sz w:val="27"/>
          <w:szCs w:val="27"/>
          <w:shd w:val="clear" w:color="auto" w:fill="FFFFFF"/>
        </w:rPr>
        <w:t>消息队列克服了信号承载信息量少，管道只能承载无格式字节流以及缓冲区大小受限等缺点。而且消息队列是</w:t>
      </w:r>
      <w:r>
        <w:rPr>
          <w:rFonts w:cs="Arial" w:hint="eastAsia"/>
          <w:b/>
          <w:bCs/>
          <w:color w:val="FF0000"/>
          <w:sz w:val="27"/>
          <w:szCs w:val="27"/>
          <w:shd w:val="clear" w:color="auto" w:fill="FFFFFF"/>
        </w:rPr>
        <w:t>随内核持续的</w:t>
      </w:r>
      <w:r>
        <w:rPr>
          <w:rFonts w:cs="Arial" w:hint="eastAsia"/>
          <w:color w:val="FF0000"/>
          <w:sz w:val="27"/>
          <w:szCs w:val="27"/>
          <w:shd w:val="clear" w:color="auto" w:fill="FFFFFF"/>
        </w:rPr>
        <w:t>（</w:t>
      </w:r>
      <w:r>
        <w:rPr>
          <w:rFonts w:cs="Arial" w:hint="eastAsia"/>
          <w:color w:val="FF0000"/>
          <w:sz w:val="27"/>
          <w:szCs w:val="27"/>
          <w:shd w:val="clear" w:color="auto" w:fill="FFFFFF"/>
        </w:rPr>
        <w:t>IPC</w:t>
      </w:r>
      <w:r>
        <w:rPr>
          <w:rFonts w:cs="Arial" w:hint="eastAsia"/>
          <w:color w:val="FF0000"/>
          <w:sz w:val="27"/>
          <w:szCs w:val="27"/>
          <w:shd w:val="clear" w:color="auto" w:fill="FFFFFF"/>
        </w:rPr>
        <w:t>对象会一直存在，直到内核重启或显示删除该对象为止）。</w:t>
      </w:r>
      <w:r>
        <w:rPr>
          <w:rFonts w:ascii="Arial" w:hAnsi="Arial" w:cs="Arial"/>
          <w:szCs w:val="21"/>
        </w:rPr>
        <w:t xml:space="preserve"> </w:t>
      </w:r>
    </w:p>
    <w:p w:rsidR="00DF2605" w:rsidRDefault="00DF2605" w:rsidP="00DF2605">
      <w:pPr>
        <w:rPr>
          <w:rFonts w:ascii="Arial" w:hAnsi="Arial" w:cs="Arial"/>
          <w:szCs w:val="21"/>
        </w:rPr>
      </w:pPr>
    </w:p>
    <w:p w:rsidR="00DF2605" w:rsidRDefault="00DF2605" w:rsidP="00DF2605">
      <w:pPr>
        <w:rPr>
          <w:rFonts w:ascii="Arial" w:hAnsi="Arial" w:cs="Arial"/>
          <w:szCs w:val="21"/>
        </w:rPr>
      </w:pPr>
      <w:r>
        <w:rPr>
          <w:rFonts w:cs="Arial" w:hint="eastAsia"/>
          <w:b/>
          <w:bCs/>
          <w:color w:val="362E2B"/>
          <w:sz w:val="27"/>
          <w:szCs w:val="27"/>
          <w:shd w:val="clear" w:color="auto" w:fill="FFFFFF"/>
        </w:rPr>
        <w:t>5</w:t>
      </w:r>
      <w:r>
        <w:rPr>
          <w:rFonts w:cs="Arial" w:hint="eastAsia"/>
          <w:b/>
          <w:bCs/>
          <w:color w:val="362E2B"/>
          <w:sz w:val="27"/>
          <w:szCs w:val="27"/>
          <w:shd w:val="clear" w:color="auto" w:fill="FFFFFF"/>
        </w:rPr>
        <w:t>）共享内存</w:t>
      </w:r>
    </w:p>
    <w:p w:rsidR="00DF2605" w:rsidRDefault="00DF2605" w:rsidP="00DF2605">
      <w:pPr>
        <w:rPr>
          <w:rFonts w:ascii="Arial" w:hAnsi="Arial" w:cs="Arial"/>
          <w:szCs w:val="21"/>
        </w:rPr>
      </w:pPr>
      <w:r>
        <w:rPr>
          <w:rFonts w:ascii="Arial" w:hAnsi="Arial" w:cs="Arial"/>
          <w:color w:val="362E2B"/>
          <w:sz w:val="27"/>
          <w:szCs w:val="27"/>
          <w:shd w:val="clear" w:color="auto" w:fill="FFFFFF"/>
        </w:rPr>
        <w:t>参考文章：</w:t>
      </w:r>
      <w:hyperlink r:id="rId59" w:history="1">
        <w:r>
          <w:rPr>
            <w:rStyle w:val="a5"/>
            <w:rFonts w:ascii="Arial" w:hAnsi="Arial" w:cs="Arial"/>
            <w:color w:val="6A3906"/>
            <w:sz w:val="27"/>
            <w:szCs w:val="27"/>
            <w:shd w:val="clear" w:color="auto" w:fill="FFFFFF"/>
          </w:rPr>
          <w:t>进程通信方式：共享内存区</w:t>
        </w:r>
      </w:hyperlink>
      <w:r>
        <w:rPr>
          <w:rFonts w:ascii="Arial" w:hAnsi="Arial" w:cs="Arial"/>
          <w:color w:val="362E2B"/>
          <w:sz w:val="27"/>
          <w:szCs w:val="27"/>
          <w:shd w:val="clear" w:color="auto" w:fill="FFFFFF"/>
        </w:rPr>
        <w:t>          </w:t>
      </w:r>
    </w:p>
    <w:p w:rsidR="00DF2605" w:rsidRDefault="00DF2605" w:rsidP="00DF2605">
      <w:pPr>
        <w:rPr>
          <w:rFonts w:ascii="Arial" w:hAnsi="Arial" w:cs="Arial"/>
          <w:szCs w:val="21"/>
        </w:rPr>
      </w:pPr>
      <w:r>
        <w:rPr>
          <w:rFonts w:cs="Arial" w:hint="eastAsia"/>
          <w:color w:val="362E2B"/>
          <w:sz w:val="27"/>
          <w:szCs w:val="27"/>
          <w:shd w:val="clear" w:color="auto" w:fill="FFFFFF"/>
        </w:rPr>
        <w:t>        mmap</w:t>
      </w:r>
      <w:r>
        <w:rPr>
          <w:rFonts w:cs="Arial" w:hint="eastAsia"/>
          <w:color w:val="362E2B"/>
          <w:sz w:val="27"/>
          <w:szCs w:val="27"/>
          <w:shd w:val="clear" w:color="auto" w:fill="FFFFFF"/>
        </w:rPr>
        <w:t>：</w:t>
      </w:r>
      <w:hyperlink r:id="rId60" w:history="1">
        <w:r>
          <w:rPr>
            <w:rStyle w:val="a5"/>
            <w:rFonts w:cs="Arial" w:hint="eastAsia"/>
            <w:color w:val="6A3906"/>
            <w:sz w:val="27"/>
            <w:szCs w:val="27"/>
            <w:shd w:val="clear" w:color="auto" w:fill="FFFFFF"/>
          </w:rPr>
          <w:t>Linux</w:t>
        </w:r>
        <w:r>
          <w:rPr>
            <w:rStyle w:val="a5"/>
            <w:rFonts w:cs="Arial" w:hint="eastAsia"/>
            <w:color w:val="6A3906"/>
            <w:sz w:val="27"/>
            <w:szCs w:val="27"/>
            <w:shd w:val="clear" w:color="auto" w:fill="FFFFFF"/>
          </w:rPr>
          <w:t>环境进程间通信（五）</w:t>
        </w:r>
        <w:r>
          <w:rPr>
            <w:rStyle w:val="a5"/>
            <w:rFonts w:cs="Arial" w:hint="eastAsia"/>
            <w:color w:val="6A3906"/>
            <w:sz w:val="27"/>
            <w:szCs w:val="27"/>
            <w:shd w:val="clear" w:color="auto" w:fill="FFFFFF"/>
          </w:rPr>
          <w:t xml:space="preserve">: </w:t>
        </w:r>
        <w:r>
          <w:rPr>
            <w:rStyle w:val="a5"/>
            <w:rFonts w:cs="Arial" w:hint="eastAsia"/>
            <w:color w:val="6A3906"/>
            <w:sz w:val="27"/>
            <w:szCs w:val="27"/>
            <w:shd w:val="clear" w:color="auto" w:fill="FFFFFF"/>
          </w:rPr>
          <w:t>共享内存（上）</w:t>
        </w:r>
      </w:hyperlink>
    </w:p>
    <w:p w:rsidR="00DF2605" w:rsidRDefault="00DF2605" w:rsidP="00DF2605">
      <w:pPr>
        <w:rPr>
          <w:rFonts w:ascii="Arial" w:hAnsi="Arial" w:cs="Arial"/>
          <w:szCs w:val="21"/>
        </w:rPr>
      </w:pPr>
      <w:r>
        <w:rPr>
          <w:rFonts w:cs="Arial" w:hint="eastAsia"/>
          <w:color w:val="362E2B"/>
          <w:sz w:val="27"/>
          <w:szCs w:val="27"/>
          <w:shd w:val="clear" w:color="auto" w:fill="FFFFFF"/>
        </w:rPr>
        <w:t>        System V</w:t>
      </w:r>
      <w:r>
        <w:rPr>
          <w:rFonts w:cs="Arial" w:hint="eastAsia"/>
          <w:color w:val="362E2B"/>
          <w:sz w:val="27"/>
          <w:szCs w:val="27"/>
          <w:shd w:val="clear" w:color="auto" w:fill="FFFFFF"/>
        </w:rPr>
        <w:t>共享内存：</w:t>
      </w:r>
      <w:hyperlink r:id="rId61" w:history="1">
        <w:r>
          <w:rPr>
            <w:rStyle w:val="a5"/>
            <w:rFonts w:cs="Arial" w:hint="eastAsia"/>
            <w:color w:val="6A3906"/>
            <w:sz w:val="27"/>
            <w:szCs w:val="27"/>
            <w:shd w:val="clear" w:color="auto" w:fill="FFFFFF"/>
          </w:rPr>
          <w:t> Linux</w:t>
        </w:r>
        <w:r>
          <w:rPr>
            <w:rStyle w:val="a5"/>
            <w:rFonts w:cs="Arial" w:hint="eastAsia"/>
            <w:color w:val="6A3906"/>
            <w:sz w:val="27"/>
            <w:szCs w:val="27"/>
            <w:shd w:val="clear" w:color="auto" w:fill="FFFFFF"/>
          </w:rPr>
          <w:t>环境进程间通信（五）</w:t>
        </w:r>
        <w:r>
          <w:rPr>
            <w:rStyle w:val="a5"/>
            <w:rFonts w:cs="Arial" w:hint="eastAsia"/>
            <w:color w:val="6A3906"/>
            <w:sz w:val="27"/>
            <w:szCs w:val="27"/>
            <w:shd w:val="clear" w:color="auto" w:fill="FFFFFF"/>
          </w:rPr>
          <w:t xml:space="preserve">: </w:t>
        </w:r>
        <w:r>
          <w:rPr>
            <w:rStyle w:val="a5"/>
            <w:rFonts w:cs="Arial" w:hint="eastAsia"/>
            <w:color w:val="6A3906"/>
            <w:sz w:val="27"/>
            <w:szCs w:val="27"/>
            <w:shd w:val="clear" w:color="auto" w:fill="FFFFFF"/>
          </w:rPr>
          <w:t>共享内存（下）</w:t>
        </w:r>
      </w:hyperlink>
    </w:p>
    <w:p w:rsidR="00DF2605" w:rsidRDefault="00DF2605" w:rsidP="00DF2605">
      <w:pPr>
        <w:rPr>
          <w:rFonts w:ascii="Arial" w:hAnsi="Arial" w:cs="Arial"/>
          <w:szCs w:val="21"/>
        </w:rPr>
      </w:pPr>
      <w:r>
        <w:rPr>
          <w:rFonts w:cs="Arial" w:hint="eastAsia"/>
          <w:color w:val="362E2B"/>
          <w:sz w:val="27"/>
          <w:szCs w:val="27"/>
          <w:shd w:val="clear" w:color="auto" w:fill="FFFFFF"/>
        </w:rPr>
        <w:t xml:space="preserve">    </w:t>
      </w:r>
      <w:r>
        <w:rPr>
          <w:rFonts w:cs="Arial" w:hint="eastAsia"/>
          <w:color w:val="362E2B"/>
          <w:sz w:val="27"/>
          <w:szCs w:val="27"/>
          <w:shd w:val="clear" w:color="auto" w:fill="FFFFFF"/>
        </w:rPr>
        <w:t>使得多个进程可以访问同一块内存空间，</w:t>
      </w:r>
      <w:r>
        <w:rPr>
          <w:rFonts w:cs="Arial" w:hint="eastAsia"/>
          <w:b/>
          <w:bCs/>
          <w:color w:val="362E2B"/>
          <w:sz w:val="27"/>
          <w:szCs w:val="27"/>
          <w:shd w:val="clear" w:color="auto" w:fill="FFFFFF"/>
        </w:rPr>
        <w:t>是最快的可用</w:t>
      </w:r>
      <w:r>
        <w:rPr>
          <w:rFonts w:cs="Arial" w:hint="eastAsia"/>
          <w:b/>
          <w:bCs/>
          <w:color w:val="362E2B"/>
          <w:sz w:val="27"/>
          <w:szCs w:val="27"/>
          <w:shd w:val="clear" w:color="auto" w:fill="FFFFFF"/>
        </w:rPr>
        <w:t>IPC</w:t>
      </w:r>
      <w:r>
        <w:rPr>
          <w:rFonts w:cs="Arial" w:hint="eastAsia"/>
          <w:b/>
          <w:bCs/>
          <w:color w:val="362E2B"/>
          <w:sz w:val="27"/>
          <w:szCs w:val="27"/>
          <w:shd w:val="clear" w:color="auto" w:fill="FFFFFF"/>
        </w:rPr>
        <w:t>形式</w:t>
      </w:r>
      <w:r>
        <w:rPr>
          <w:rFonts w:cs="Arial" w:hint="eastAsia"/>
          <w:color w:val="362E2B"/>
          <w:sz w:val="27"/>
          <w:szCs w:val="27"/>
          <w:shd w:val="clear" w:color="auto" w:fill="FFFFFF"/>
        </w:rPr>
        <w:t>。是针对其他通信机制运行效率较低而设计的。往往与其它通信机制，如</w:t>
      </w:r>
      <w:r>
        <w:rPr>
          <w:rFonts w:cs="Arial" w:hint="eastAsia"/>
          <w:b/>
          <w:bCs/>
          <w:color w:val="362E2B"/>
          <w:sz w:val="27"/>
          <w:szCs w:val="27"/>
          <w:shd w:val="clear" w:color="auto" w:fill="FFFFFF"/>
        </w:rPr>
        <w:t>与</w:t>
      </w:r>
      <w:r>
        <w:rPr>
          <w:rFonts w:cs="Arial" w:hint="eastAsia"/>
          <w:b/>
          <w:bCs/>
          <w:color w:val="362E2B"/>
          <w:sz w:val="27"/>
          <w:szCs w:val="27"/>
          <w:shd w:val="clear" w:color="auto" w:fill="FFFFFF"/>
        </w:rPr>
        <w:lastRenderedPageBreak/>
        <w:t>信号量结合使用，来达到进程间的同步及互斥</w:t>
      </w:r>
      <w:r>
        <w:rPr>
          <w:rFonts w:cs="Arial" w:hint="eastAsia"/>
          <w:color w:val="362E2B"/>
          <w:sz w:val="27"/>
          <w:szCs w:val="27"/>
          <w:shd w:val="clear" w:color="auto" w:fill="FFFFFF"/>
        </w:rPr>
        <w:t>。</w:t>
      </w:r>
    </w:p>
    <w:p w:rsidR="00DF2605" w:rsidRDefault="00DF2605" w:rsidP="00DF2605">
      <w:pPr>
        <w:rPr>
          <w:rFonts w:ascii="Arial" w:hAnsi="Arial" w:cs="Arial"/>
          <w:szCs w:val="21"/>
        </w:rPr>
      </w:pPr>
      <w:r>
        <w:rPr>
          <w:rFonts w:cs="Arial" w:hint="eastAsia"/>
          <w:b/>
          <w:bCs/>
          <w:color w:val="362E2B"/>
          <w:sz w:val="27"/>
          <w:szCs w:val="27"/>
          <w:shd w:val="clear" w:color="auto" w:fill="FFFFFF"/>
        </w:rPr>
        <w:t>6</w:t>
      </w:r>
      <w:r>
        <w:rPr>
          <w:rFonts w:cs="Arial" w:hint="eastAsia"/>
          <w:b/>
          <w:bCs/>
          <w:color w:val="362E2B"/>
          <w:sz w:val="27"/>
          <w:szCs w:val="27"/>
          <w:shd w:val="clear" w:color="auto" w:fill="FFFFFF"/>
        </w:rPr>
        <w:t>）信号量（</w:t>
      </w:r>
      <w:r>
        <w:rPr>
          <w:rFonts w:cs="Arial" w:hint="eastAsia"/>
          <w:b/>
          <w:bCs/>
          <w:color w:val="362E2B"/>
          <w:sz w:val="27"/>
          <w:szCs w:val="27"/>
          <w:shd w:val="clear" w:color="auto" w:fill="FFFFFF"/>
        </w:rPr>
        <w:t>semaphore</w:t>
      </w:r>
      <w:r>
        <w:rPr>
          <w:rFonts w:cs="Arial" w:hint="eastAsia"/>
          <w:b/>
          <w:bCs/>
          <w:color w:val="362E2B"/>
          <w:sz w:val="27"/>
          <w:szCs w:val="27"/>
          <w:shd w:val="clear" w:color="auto" w:fill="FFFFFF"/>
        </w:rPr>
        <w:t>）</w:t>
      </w:r>
    </w:p>
    <w:p w:rsidR="00DF2605" w:rsidRDefault="00DF2605" w:rsidP="00DF2605">
      <w:pPr>
        <w:rPr>
          <w:rFonts w:cs="Arial"/>
          <w:color w:val="362E2B"/>
          <w:sz w:val="27"/>
          <w:szCs w:val="27"/>
          <w:shd w:val="clear" w:color="auto" w:fill="FFFFFF"/>
        </w:rPr>
      </w:pPr>
      <w:r>
        <w:rPr>
          <w:rFonts w:cs="Arial" w:hint="eastAsia"/>
          <w:color w:val="362E2B"/>
          <w:sz w:val="27"/>
          <w:szCs w:val="27"/>
          <w:shd w:val="clear" w:color="auto" w:fill="FFFFFF"/>
        </w:rPr>
        <w:t>信号量是一个计数器，可以用来控制多个进程或者线程之间对共享资源的访问。常作为一种锁机制，防止某进程正在访问共享资源时，其他进程也访问该资源。</w:t>
      </w:r>
      <w:r>
        <w:rPr>
          <w:rFonts w:cs="Arial" w:hint="eastAsia"/>
          <w:color w:val="362E2B"/>
          <w:sz w:val="27"/>
          <w:szCs w:val="27"/>
          <w:shd w:val="clear" w:color="auto" w:fill="FFFFFF"/>
        </w:rPr>
        <w:t xml:space="preserve">   </w:t>
      </w:r>
      <w:r>
        <w:rPr>
          <w:rFonts w:cs="Arial" w:hint="eastAsia"/>
          <w:color w:val="362E2B"/>
          <w:sz w:val="27"/>
          <w:szCs w:val="27"/>
          <w:shd w:val="clear" w:color="auto" w:fill="FFFFFF"/>
        </w:rPr>
        <w:t>主要作为进程间以及同一进程不同线程之间的同步手段。</w:t>
      </w:r>
    </w:p>
    <w:p w:rsidR="00DF2605" w:rsidRDefault="00DF2605" w:rsidP="00DF2605">
      <w:pPr>
        <w:rPr>
          <w:rFonts w:cs="Arial"/>
          <w:color w:val="362E2B"/>
          <w:sz w:val="27"/>
          <w:szCs w:val="27"/>
          <w:shd w:val="clear" w:color="auto" w:fill="FFFFFF"/>
        </w:rPr>
      </w:pPr>
      <w:r>
        <w:rPr>
          <w:rFonts w:cs="Arial" w:hint="eastAsia"/>
          <w:color w:val="362E2B"/>
          <w:sz w:val="27"/>
          <w:szCs w:val="27"/>
          <w:shd w:val="clear" w:color="auto" w:fill="FFFFFF"/>
        </w:rPr>
        <w:t>信号量和互斥锁区别：</w:t>
      </w:r>
    </w:p>
    <w:p w:rsidR="00DF2605" w:rsidRPr="00CC0272" w:rsidRDefault="00CF59C6" w:rsidP="00DF2605">
      <w:pPr>
        <w:rPr>
          <w:rFonts w:cs="Arial"/>
          <w:color w:val="362E2B"/>
          <w:sz w:val="27"/>
          <w:szCs w:val="27"/>
          <w:shd w:val="clear" w:color="auto" w:fill="FFFFFF"/>
        </w:rPr>
      </w:pPr>
      <w:hyperlink r:id="rId62" w:history="1">
        <w:r w:rsidR="00DF2605" w:rsidRPr="001A2AD8">
          <w:rPr>
            <w:rStyle w:val="a5"/>
            <w:rFonts w:cs="Arial"/>
            <w:sz w:val="27"/>
            <w:szCs w:val="27"/>
            <w:shd w:val="clear" w:color="auto" w:fill="FFFFFF"/>
          </w:rPr>
          <w:t>http://blog.csdn.net/tietao/article/details/7367827</w:t>
        </w:r>
      </w:hyperlink>
    </w:p>
    <w:p w:rsidR="00DF2605" w:rsidRDefault="00DF2605" w:rsidP="00DF2605">
      <w:pPr>
        <w:rPr>
          <w:rFonts w:cs="Arial"/>
          <w:color w:val="362E2B"/>
          <w:sz w:val="27"/>
          <w:szCs w:val="27"/>
          <w:shd w:val="clear" w:color="auto" w:fill="FFFFFF"/>
        </w:rPr>
      </w:pPr>
      <w:r>
        <w:rPr>
          <w:rFonts w:cs="Arial" w:hint="eastAsia"/>
          <w:color w:val="362E2B"/>
          <w:sz w:val="27"/>
          <w:szCs w:val="27"/>
          <w:shd w:val="clear" w:color="auto" w:fill="FFFFFF"/>
        </w:rPr>
        <w:t>信号量用于不同进程之间或者线程之间。互斥锁用于线程之间。</w:t>
      </w:r>
    </w:p>
    <w:p w:rsidR="00DF2605" w:rsidRPr="00842B52" w:rsidRDefault="00DF2605" w:rsidP="00DF2605">
      <w:pPr>
        <w:rPr>
          <w:rFonts w:cs="Arial"/>
          <w:color w:val="362E2B"/>
          <w:sz w:val="27"/>
          <w:szCs w:val="27"/>
          <w:shd w:val="clear" w:color="auto" w:fill="FFFFFF"/>
        </w:rPr>
      </w:pPr>
      <w:r>
        <w:rPr>
          <w:rFonts w:cs="Arial" w:hint="eastAsia"/>
          <w:color w:val="362E2B"/>
          <w:sz w:val="27"/>
          <w:szCs w:val="27"/>
          <w:shd w:val="clear" w:color="auto" w:fill="FFFFFF"/>
        </w:rPr>
        <w:t>在上锁时，只要信号量的</w:t>
      </w:r>
      <w:r>
        <w:rPr>
          <w:rFonts w:cs="Arial" w:hint="eastAsia"/>
          <w:color w:val="362E2B"/>
          <w:sz w:val="27"/>
          <w:szCs w:val="27"/>
          <w:shd w:val="clear" w:color="auto" w:fill="FFFFFF"/>
        </w:rPr>
        <w:t>value</w:t>
      </w:r>
      <w:r>
        <w:rPr>
          <w:rFonts w:cs="Arial" w:hint="eastAsia"/>
          <w:color w:val="362E2B"/>
          <w:sz w:val="27"/>
          <w:szCs w:val="27"/>
          <w:shd w:val="clear" w:color="auto" w:fill="FFFFFF"/>
        </w:rPr>
        <w:t>大于</w:t>
      </w:r>
      <w:r>
        <w:rPr>
          <w:rFonts w:cs="Arial" w:hint="eastAsia"/>
          <w:color w:val="362E2B"/>
          <w:sz w:val="27"/>
          <w:szCs w:val="27"/>
          <w:shd w:val="clear" w:color="auto" w:fill="FFFFFF"/>
        </w:rPr>
        <w:t>0</w:t>
      </w:r>
      <w:r>
        <w:rPr>
          <w:rFonts w:cs="Arial" w:hint="eastAsia"/>
          <w:color w:val="362E2B"/>
          <w:sz w:val="27"/>
          <w:szCs w:val="27"/>
          <w:shd w:val="clear" w:color="auto" w:fill="FFFFFF"/>
        </w:rPr>
        <w:t>，其他线程就可以</w:t>
      </w:r>
      <w:r>
        <w:rPr>
          <w:rFonts w:cs="Arial" w:hint="eastAsia"/>
          <w:color w:val="362E2B"/>
          <w:sz w:val="27"/>
          <w:szCs w:val="27"/>
          <w:shd w:val="clear" w:color="auto" w:fill="FFFFFF"/>
        </w:rPr>
        <w:t>sem</w:t>
      </w:r>
      <w:r>
        <w:rPr>
          <w:rFonts w:cs="Arial"/>
          <w:color w:val="362E2B"/>
          <w:sz w:val="27"/>
          <w:szCs w:val="27"/>
          <w:shd w:val="clear" w:color="auto" w:fill="FFFFFF"/>
        </w:rPr>
        <w:t>_w</w:t>
      </w:r>
      <w:r>
        <w:rPr>
          <w:rFonts w:cs="Arial" w:hint="eastAsia"/>
          <w:color w:val="362E2B"/>
          <w:sz w:val="27"/>
          <w:szCs w:val="27"/>
          <w:shd w:val="clear" w:color="auto" w:fill="FFFFFF"/>
        </w:rPr>
        <w:t>ait</w:t>
      </w:r>
      <w:r>
        <w:rPr>
          <w:rFonts w:cs="Arial" w:hint="eastAsia"/>
          <w:color w:val="362E2B"/>
          <w:sz w:val="27"/>
          <w:szCs w:val="27"/>
          <w:shd w:val="clear" w:color="auto" w:fill="FFFFFF"/>
        </w:rPr>
        <w:t>成功，成功后信号量的</w:t>
      </w:r>
      <w:r>
        <w:rPr>
          <w:rFonts w:cs="Arial" w:hint="eastAsia"/>
          <w:color w:val="362E2B"/>
          <w:sz w:val="27"/>
          <w:szCs w:val="27"/>
          <w:shd w:val="clear" w:color="auto" w:fill="FFFFFF"/>
        </w:rPr>
        <w:t>value</w:t>
      </w:r>
      <w:r>
        <w:rPr>
          <w:rFonts w:cs="Arial" w:hint="eastAsia"/>
          <w:color w:val="362E2B"/>
          <w:sz w:val="27"/>
          <w:szCs w:val="27"/>
          <w:shd w:val="clear" w:color="auto" w:fill="FFFFFF"/>
        </w:rPr>
        <w:t>减一。若</w:t>
      </w:r>
      <w:r>
        <w:rPr>
          <w:rFonts w:cs="Arial" w:hint="eastAsia"/>
          <w:color w:val="362E2B"/>
          <w:sz w:val="27"/>
          <w:szCs w:val="27"/>
          <w:shd w:val="clear" w:color="auto" w:fill="FFFFFF"/>
        </w:rPr>
        <w:t>value</w:t>
      </w:r>
      <w:r>
        <w:rPr>
          <w:rFonts w:cs="Arial" w:hint="eastAsia"/>
          <w:color w:val="362E2B"/>
          <w:sz w:val="27"/>
          <w:szCs w:val="27"/>
          <w:shd w:val="clear" w:color="auto" w:fill="FFFFFF"/>
        </w:rPr>
        <w:t>的值不大于</w:t>
      </w:r>
      <w:r>
        <w:rPr>
          <w:rFonts w:cs="Arial" w:hint="eastAsia"/>
          <w:color w:val="362E2B"/>
          <w:sz w:val="27"/>
          <w:szCs w:val="27"/>
          <w:shd w:val="clear" w:color="auto" w:fill="FFFFFF"/>
        </w:rPr>
        <w:t>0</w:t>
      </w:r>
      <w:r>
        <w:rPr>
          <w:rFonts w:cs="Arial" w:hint="eastAsia"/>
          <w:color w:val="362E2B"/>
          <w:sz w:val="27"/>
          <w:szCs w:val="27"/>
          <w:shd w:val="clear" w:color="auto" w:fill="FFFFFF"/>
        </w:rPr>
        <w:t>，则</w:t>
      </w:r>
      <w:r>
        <w:rPr>
          <w:rFonts w:cs="Arial" w:hint="eastAsia"/>
          <w:color w:val="362E2B"/>
          <w:sz w:val="27"/>
          <w:szCs w:val="27"/>
          <w:shd w:val="clear" w:color="auto" w:fill="FFFFFF"/>
        </w:rPr>
        <w:t>sem</w:t>
      </w:r>
      <w:r>
        <w:rPr>
          <w:rFonts w:cs="Arial"/>
          <w:color w:val="362E2B"/>
          <w:sz w:val="27"/>
          <w:szCs w:val="27"/>
          <w:shd w:val="clear" w:color="auto" w:fill="FFFFFF"/>
        </w:rPr>
        <w:t>_wait</w:t>
      </w:r>
      <w:r>
        <w:rPr>
          <w:rFonts w:cs="Arial" w:hint="eastAsia"/>
          <w:color w:val="362E2B"/>
          <w:sz w:val="27"/>
          <w:szCs w:val="27"/>
          <w:shd w:val="clear" w:color="auto" w:fill="FFFFFF"/>
        </w:rPr>
        <w:t>使得线程阻塞，直到</w:t>
      </w:r>
      <w:r>
        <w:rPr>
          <w:rFonts w:cs="Arial" w:hint="eastAsia"/>
          <w:color w:val="362E2B"/>
          <w:sz w:val="27"/>
          <w:szCs w:val="27"/>
          <w:shd w:val="clear" w:color="auto" w:fill="FFFFFF"/>
        </w:rPr>
        <w:t>sem</w:t>
      </w:r>
      <w:r>
        <w:rPr>
          <w:rFonts w:cs="Arial"/>
          <w:color w:val="362E2B"/>
          <w:sz w:val="27"/>
          <w:szCs w:val="27"/>
          <w:shd w:val="clear" w:color="auto" w:fill="FFFFFF"/>
        </w:rPr>
        <w:t>_post</w:t>
      </w:r>
      <w:r>
        <w:rPr>
          <w:rFonts w:cs="Arial" w:hint="eastAsia"/>
          <w:color w:val="362E2B"/>
          <w:sz w:val="27"/>
          <w:szCs w:val="27"/>
          <w:shd w:val="clear" w:color="auto" w:fill="FFFFFF"/>
        </w:rPr>
        <w:t>释放后</w:t>
      </w:r>
      <w:r>
        <w:rPr>
          <w:rFonts w:cs="Arial" w:hint="eastAsia"/>
          <w:color w:val="362E2B"/>
          <w:sz w:val="27"/>
          <w:szCs w:val="27"/>
          <w:shd w:val="clear" w:color="auto" w:fill="FFFFFF"/>
        </w:rPr>
        <w:t>value</w:t>
      </w:r>
      <w:r>
        <w:rPr>
          <w:rFonts w:cs="Arial" w:hint="eastAsia"/>
          <w:color w:val="362E2B"/>
          <w:sz w:val="27"/>
          <w:szCs w:val="27"/>
          <w:shd w:val="clear" w:color="auto" w:fill="FFFFFF"/>
        </w:rPr>
        <w:t>值加</w:t>
      </w:r>
      <w:r>
        <w:rPr>
          <w:rFonts w:cs="Arial" w:hint="eastAsia"/>
          <w:color w:val="362E2B"/>
          <w:sz w:val="27"/>
          <w:szCs w:val="27"/>
          <w:shd w:val="clear" w:color="auto" w:fill="FFFFFF"/>
        </w:rPr>
        <w:t>1</w:t>
      </w:r>
      <w:r>
        <w:rPr>
          <w:rFonts w:cs="Arial" w:hint="eastAsia"/>
          <w:color w:val="362E2B"/>
          <w:sz w:val="27"/>
          <w:szCs w:val="27"/>
          <w:shd w:val="clear" w:color="auto" w:fill="FFFFFF"/>
        </w:rPr>
        <w:t>，但是</w:t>
      </w:r>
      <w:r>
        <w:rPr>
          <w:rFonts w:cs="Arial" w:hint="eastAsia"/>
          <w:color w:val="362E2B"/>
          <w:sz w:val="27"/>
          <w:szCs w:val="27"/>
          <w:shd w:val="clear" w:color="auto" w:fill="FFFFFF"/>
        </w:rPr>
        <w:t>sem</w:t>
      </w:r>
      <w:r>
        <w:rPr>
          <w:rFonts w:cs="Arial"/>
          <w:color w:val="362E2B"/>
          <w:sz w:val="27"/>
          <w:szCs w:val="27"/>
          <w:shd w:val="clear" w:color="auto" w:fill="FFFFFF"/>
        </w:rPr>
        <w:t>_wait</w:t>
      </w:r>
      <w:r>
        <w:rPr>
          <w:rFonts w:cs="Arial" w:hint="eastAsia"/>
          <w:color w:val="362E2B"/>
          <w:sz w:val="27"/>
          <w:szCs w:val="27"/>
          <w:shd w:val="clear" w:color="auto" w:fill="FFFFFF"/>
        </w:rPr>
        <w:t>返回之前还是将此</w:t>
      </w:r>
      <w:r>
        <w:rPr>
          <w:rFonts w:cs="Arial" w:hint="eastAsia"/>
          <w:color w:val="362E2B"/>
          <w:sz w:val="27"/>
          <w:szCs w:val="27"/>
          <w:shd w:val="clear" w:color="auto" w:fill="FFFFFF"/>
        </w:rPr>
        <w:t>value</w:t>
      </w:r>
      <w:r>
        <w:rPr>
          <w:rFonts w:cs="Arial" w:hint="eastAsia"/>
          <w:color w:val="362E2B"/>
          <w:sz w:val="27"/>
          <w:szCs w:val="27"/>
          <w:shd w:val="clear" w:color="auto" w:fill="FFFFFF"/>
        </w:rPr>
        <w:t>值减一。互斥锁，只要被锁住，其他线程都不可以访问被保护的资源。</w:t>
      </w:r>
    </w:p>
    <w:p w:rsidR="00DF2605" w:rsidRDefault="00DF2605" w:rsidP="00DF2605">
      <w:pPr>
        <w:rPr>
          <w:rFonts w:ascii="Arial" w:hAnsi="Arial" w:cs="Arial"/>
          <w:szCs w:val="21"/>
        </w:rPr>
      </w:pPr>
    </w:p>
    <w:p w:rsidR="00DF2605" w:rsidRDefault="00DF2605" w:rsidP="00DF2605">
      <w:pPr>
        <w:rPr>
          <w:rFonts w:ascii="Arial" w:hAnsi="Arial" w:cs="Arial"/>
          <w:szCs w:val="21"/>
        </w:rPr>
      </w:pPr>
      <w:r>
        <w:rPr>
          <w:rFonts w:cs="Arial" w:hint="eastAsia"/>
          <w:b/>
          <w:bCs/>
          <w:color w:val="CC0000"/>
          <w:sz w:val="27"/>
          <w:szCs w:val="27"/>
          <w:shd w:val="clear" w:color="auto" w:fill="FFFFFF"/>
        </w:rPr>
        <w:t>各种同步方式</w:t>
      </w:r>
      <w:r>
        <w:rPr>
          <w:rFonts w:cs="Arial" w:hint="eastAsia"/>
          <w:color w:val="362E2B"/>
          <w:sz w:val="27"/>
          <w:szCs w:val="27"/>
          <w:shd w:val="clear" w:color="auto" w:fill="FFFFFF"/>
        </w:rPr>
        <w:t>：</w:t>
      </w:r>
    </w:p>
    <w:p w:rsidR="00DF2605" w:rsidRDefault="00DF2605" w:rsidP="00DF2605">
      <w:pPr>
        <w:rPr>
          <w:rFonts w:ascii="Arial" w:hAnsi="Arial" w:cs="Arial"/>
          <w:szCs w:val="21"/>
        </w:rPr>
      </w:pPr>
      <w:r>
        <w:rPr>
          <w:rFonts w:cs="Arial" w:hint="eastAsia"/>
          <w:color w:val="362E2B"/>
          <w:sz w:val="27"/>
          <w:szCs w:val="27"/>
          <w:shd w:val="clear" w:color="auto" w:fill="FFFFFF"/>
        </w:rPr>
        <w:t>线程同步的几种方式：参考文章：</w:t>
      </w:r>
      <w:r w:rsidRPr="00CC0272">
        <w:rPr>
          <w:rFonts w:cs="Arial" w:hint="eastAsia"/>
          <w:sz w:val="27"/>
          <w:szCs w:val="27"/>
          <w:shd w:val="clear" w:color="auto" w:fill="FFFFFF"/>
        </w:rPr>
        <w:t>进程同步和线程同步</w:t>
      </w:r>
    </w:p>
    <w:p w:rsidR="00DF2605" w:rsidRPr="00CC0272" w:rsidRDefault="00DF2605" w:rsidP="00DF2605">
      <w:pPr>
        <w:rPr>
          <w:rFonts w:ascii="Arial" w:hAnsi="Arial" w:cs="Arial"/>
          <w:szCs w:val="21"/>
        </w:rPr>
      </w:pPr>
    </w:p>
    <w:p w:rsidR="00DF2605" w:rsidRDefault="00DF2605" w:rsidP="00DF2605">
      <w:pPr>
        <w:rPr>
          <w:rFonts w:ascii="Arial" w:hAnsi="Arial" w:cs="Arial"/>
          <w:szCs w:val="21"/>
        </w:rPr>
      </w:pPr>
      <w:r>
        <w:rPr>
          <w:rFonts w:cs="Arial" w:hint="eastAsia"/>
          <w:b/>
          <w:bCs/>
          <w:color w:val="362E2B"/>
          <w:sz w:val="27"/>
          <w:szCs w:val="27"/>
          <w:shd w:val="clear" w:color="auto" w:fill="FFFFFF"/>
        </w:rPr>
        <w:t>7</w:t>
      </w:r>
      <w:r>
        <w:rPr>
          <w:rFonts w:cs="Arial" w:hint="eastAsia"/>
          <w:b/>
          <w:bCs/>
          <w:color w:val="362E2B"/>
          <w:sz w:val="27"/>
          <w:szCs w:val="27"/>
          <w:shd w:val="clear" w:color="auto" w:fill="FFFFFF"/>
        </w:rPr>
        <w:t>）套接口（</w:t>
      </w:r>
      <w:r>
        <w:rPr>
          <w:rFonts w:cs="Arial" w:hint="eastAsia"/>
          <w:b/>
          <w:bCs/>
          <w:color w:val="362E2B"/>
          <w:sz w:val="27"/>
          <w:szCs w:val="27"/>
          <w:shd w:val="clear" w:color="auto" w:fill="FFFFFF"/>
        </w:rPr>
        <w:t>Socket</w:t>
      </w:r>
      <w:r>
        <w:rPr>
          <w:rFonts w:cs="Arial" w:hint="eastAsia"/>
          <w:b/>
          <w:bCs/>
          <w:color w:val="362E2B"/>
          <w:sz w:val="27"/>
          <w:szCs w:val="27"/>
          <w:shd w:val="clear" w:color="auto" w:fill="FFFFFF"/>
        </w:rPr>
        <w:t>）</w:t>
      </w:r>
    </w:p>
    <w:p w:rsidR="00DF2605" w:rsidRDefault="00DF2605" w:rsidP="00DF2605">
      <w:pPr>
        <w:rPr>
          <w:rFonts w:ascii="Helvetica" w:hAnsi="Helvetica" w:cs="Helvetica"/>
          <w:szCs w:val="21"/>
        </w:rPr>
      </w:pPr>
      <w:r>
        <w:rPr>
          <w:rFonts w:cs="Helvetica" w:hint="eastAsia"/>
          <w:color w:val="362E2B"/>
          <w:sz w:val="27"/>
          <w:szCs w:val="27"/>
          <w:shd w:val="clear" w:color="auto" w:fill="FFFFFF"/>
        </w:rPr>
        <w:t xml:space="preserve">    </w:t>
      </w:r>
      <w:r>
        <w:rPr>
          <w:rFonts w:cs="Helvetica" w:hint="eastAsia"/>
          <w:color w:val="362E2B"/>
          <w:sz w:val="27"/>
          <w:szCs w:val="27"/>
          <w:shd w:val="clear" w:color="auto" w:fill="FFFFFF"/>
        </w:rPr>
        <w:t>更为一般的进程间通信机制，可用于不同机器之间的进程间通信。起初是由</w:t>
      </w:r>
      <w:r>
        <w:rPr>
          <w:rFonts w:cs="Helvetica" w:hint="eastAsia"/>
          <w:color w:val="362E2B"/>
          <w:sz w:val="27"/>
          <w:szCs w:val="27"/>
          <w:shd w:val="clear" w:color="auto" w:fill="FFFFFF"/>
        </w:rPr>
        <w:t>Unix</w:t>
      </w:r>
      <w:r>
        <w:rPr>
          <w:rFonts w:cs="Helvetica" w:hint="eastAsia"/>
          <w:color w:val="362E2B"/>
          <w:sz w:val="27"/>
          <w:szCs w:val="27"/>
          <w:shd w:val="clear" w:color="auto" w:fill="FFFFFF"/>
        </w:rPr>
        <w:t>系统的</w:t>
      </w:r>
      <w:r>
        <w:rPr>
          <w:rFonts w:cs="Helvetica" w:hint="eastAsia"/>
          <w:color w:val="362E2B"/>
          <w:sz w:val="27"/>
          <w:szCs w:val="27"/>
          <w:shd w:val="clear" w:color="auto" w:fill="FFFFFF"/>
        </w:rPr>
        <w:t>BSD</w:t>
      </w:r>
      <w:r>
        <w:rPr>
          <w:rFonts w:cs="Helvetica" w:hint="eastAsia"/>
          <w:color w:val="362E2B"/>
          <w:sz w:val="27"/>
          <w:szCs w:val="27"/>
          <w:shd w:val="clear" w:color="auto" w:fill="FFFFFF"/>
        </w:rPr>
        <w:t>分支开发出来的，但现在一般可以移植到其它类</w:t>
      </w:r>
      <w:r>
        <w:rPr>
          <w:rFonts w:cs="Helvetica" w:hint="eastAsia"/>
          <w:color w:val="362E2B"/>
          <w:sz w:val="27"/>
          <w:szCs w:val="27"/>
          <w:shd w:val="clear" w:color="auto" w:fill="FFFFFF"/>
        </w:rPr>
        <w:t>Unix</w:t>
      </w:r>
      <w:r>
        <w:rPr>
          <w:rFonts w:cs="Helvetica" w:hint="eastAsia"/>
          <w:color w:val="362E2B"/>
          <w:sz w:val="27"/>
          <w:szCs w:val="27"/>
          <w:shd w:val="clear" w:color="auto" w:fill="FFFFFF"/>
        </w:rPr>
        <w:t>系统上：</w:t>
      </w:r>
      <w:r>
        <w:rPr>
          <w:rFonts w:cs="Helvetica" w:hint="eastAsia"/>
          <w:color w:val="362E2B"/>
          <w:sz w:val="27"/>
          <w:szCs w:val="27"/>
          <w:shd w:val="clear" w:color="auto" w:fill="FFFFFF"/>
        </w:rPr>
        <w:t>Linux</w:t>
      </w:r>
      <w:r>
        <w:rPr>
          <w:rFonts w:cs="Helvetica" w:hint="eastAsia"/>
          <w:color w:val="362E2B"/>
          <w:sz w:val="27"/>
          <w:szCs w:val="27"/>
          <w:shd w:val="clear" w:color="auto" w:fill="FFFFFF"/>
        </w:rPr>
        <w:t>和</w:t>
      </w:r>
      <w:r>
        <w:rPr>
          <w:rFonts w:cs="Helvetica" w:hint="eastAsia"/>
          <w:color w:val="362E2B"/>
          <w:sz w:val="27"/>
          <w:szCs w:val="27"/>
          <w:shd w:val="clear" w:color="auto" w:fill="FFFFFF"/>
        </w:rPr>
        <w:t>System V</w:t>
      </w:r>
      <w:r>
        <w:rPr>
          <w:rFonts w:cs="Helvetica" w:hint="eastAsia"/>
          <w:color w:val="362E2B"/>
          <w:sz w:val="27"/>
          <w:szCs w:val="27"/>
          <w:shd w:val="clear" w:color="auto" w:fill="FFFFFF"/>
        </w:rPr>
        <w:t>的变种都支持套接字。</w:t>
      </w:r>
    </w:p>
    <w:p w:rsidR="00DF2605" w:rsidRDefault="00DF2605" w:rsidP="00DF2605"/>
    <w:p w:rsidR="00DF2605" w:rsidRDefault="00DF2605" w:rsidP="00DF2605">
      <w:pPr>
        <w:pStyle w:val="2"/>
      </w:pPr>
      <w:r>
        <w:rPr>
          <w:rFonts w:hint="eastAsia"/>
        </w:rPr>
        <w:lastRenderedPageBreak/>
        <w:t>共享内存</w:t>
      </w:r>
    </w:p>
    <w:p w:rsidR="00DF2605" w:rsidRDefault="00DF2605" w:rsidP="00DF2605">
      <w:pPr>
        <w:rPr>
          <w:rFonts w:ascii="Arial" w:hAnsi="Arial" w:cs="Arial"/>
          <w:color w:val="333333"/>
          <w:sz w:val="20"/>
          <w:szCs w:val="20"/>
          <w:shd w:val="clear" w:color="auto" w:fill="FFFFFF"/>
        </w:rPr>
      </w:pPr>
      <w:r>
        <w:rPr>
          <w:rFonts w:ascii="Arial" w:hAnsi="Arial" w:cs="Arial"/>
          <w:color w:val="333333"/>
          <w:sz w:val="20"/>
          <w:szCs w:val="20"/>
          <w:shd w:val="clear" w:color="auto" w:fill="FFFFFF"/>
        </w:rPr>
        <w:t>Inter-Process Communication</w:t>
      </w:r>
    </w:p>
    <w:p w:rsidR="00DF2605" w:rsidRPr="008F64C4" w:rsidRDefault="00DF2605" w:rsidP="00DF2605">
      <w:r w:rsidRPr="008F64C4">
        <w:rPr>
          <w:b/>
          <w:bCs/>
        </w:rPr>
        <w:t>定义：</w:t>
      </w:r>
    </w:p>
    <w:p w:rsidR="00DF2605" w:rsidRPr="008F64C4" w:rsidRDefault="00DF2605" w:rsidP="00DF2605">
      <w:r w:rsidRPr="008F64C4">
        <w:t>共享内存是最快的可用</w:t>
      </w:r>
      <w:r w:rsidRPr="008F64C4">
        <w:t>IPC</w:t>
      </w:r>
      <w:r w:rsidRPr="008F64C4">
        <w:t>（进程间通信）形式。它允许多个不相关的进程去访问同一部分逻辑内存。共享内存是由</w:t>
      </w:r>
      <w:r w:rsidRPr="008F64C4">
        <w:t>IPC</w:t>
      </w:r>
      <w:r w:rsidRPr="008F64C4">
        <w:t>为一个进程创建的一个特殊的地址范围，它将出现在进程的地址空间中。其他进程可以把同一段共享内存段</w:t>
      </w:r>
      <w:r w:rsidRPr="008F64C4">
        <w:t>“</w:t>
      </w:r>
      <w:r w:rsidRPr="008F64C4">
        <w:t>连接到</w:t>
      </w:r>
      <w:r w:rsidRPr="008F64C4">
        <w:t>”</w:t>
      </w:r>
      <w:r w:rsidRPr="008F64C4">
        <w:t>它们自己的地址空间里去。所有进程都可以访问共享内存中的地址。如果一个进程向这段共享内存写了数据，所做的改动会立刻被有访问同一段共享内存的其他进程看到。因此共享内存对于数据的传输是非常高效的。</w:t>
      </w:r>
    </w:p>
    <w:p w:rsidR="00DF2605" w:rsidRPr="008F64C4" w:rsidRDefault="00DF2605" w:rsidP="00DF2605"/>
    <w:p w:rsidR="00DF2605" w:rsidRPr="008F64C4" w:rsidRDefault="00DF2605" w:rsidP="00DF2605">
      <w:r w:rsidRPr="008F64C4">
        <w:rPr>
          <w:b/>
          <w:bCs/>
        </w:rPr>
        <w:t>原理：</w:t>
      </w:r>
    </w:p>
    <w:p w:rsidR="00DF2605" w:rsidRPr="008F64C4" w:rsidRDefault="00DF2605" w:rsidP="00DF2605">
      <w:r w:rsidRPr="008F64C4">
        <w:t>共享内存是最有用的进程间通信方式之一，也是最快的</w:t>
      </w:r>
      <w:r w:rsidRPr="008F64C4">
        <w:t>IPC</w:t>
      </w:r>
      <w:r w:rsidRPr="008F64C4">
        <w:t>形式。两个不同进程</w:t>
      </w:r>
      <w:r w:rsidRPr="008F64C4">
        <w:t>A</w:t>
      </w:r>
      <w:r w:rsidRPr="008F64C4">
        <w:t>、</w:t>
      </w:r>
      <w:r w:rsidRPr="008F64C4">
        <w:t>B</w:t>
      </w:r>
      <w:r w:rsidRPr="008F64C4">
        <w:t>共享内存的意思是，同一块物理内存被映射到进程</w:t>
      </w:r>
      <w:r w:rsidRPr="008F64C4">
        <w:t>A</w:t>
      </w:r>
      <w:r w:rsidRPr="008F64C4">
        <w:t>、</w:t>
      </w:r>
      <w:r w:rsidRPr="008F64C4">
        <w:t>B</w:t>
      </w:r>
      <w:r w:rsidRPr="008F64C4">
        <w:t>各自的进程地址空间。进程</w:t>
      </w:r>
      <w:r w:rsidRPr="008F64C4">
        <w:t>A</w:t>
      </w:r>
      <w:r w:rsidRPr="008F64C4">
        <w:t>可以即时看到进程</w:t>
      </w:r>
      <w:r w:rsidRPr="008F64C4">
        <w:t>B</w:t>
      </w:r>
      <w:r w:rsidRPr="008F64C4">
        <w:t>对共享内存中数据的更新，反之亦然。</w:t>
      </w:r>
    </w:p>
    <w:p w:rsidR="00B16591" w:rsidRDefault="00B16591"/>
    <w:p w:rsidR="009528BC" w:rsidRDefault="009528BC" w:rsidP="009528BC">
      <w:pPr>
        <w:pStyle w:val="2"/>
      </w:pPr>
      <w:r>
        <w:rPr>
          <w:rFonts w:hint="eastAsia"/>
        </w:rPr>
        <w:t>共享锁和排他锁</w:t>
      </w:r>
    </w:p>
    <w:p w:rsidR="009528BC" w:rsidRPr="009528BC" w:rsidRDefault="009528BC" w:rsidP="009528BC">
      <w:pPr>
        <w:widowControl/>
        <w:shd w:val="clear" w:color="auto" w:fill="FFFFFF"/>
        <w:jc w:val="left"/>
        <w:rPr>
          <w:rFonts w:ascii="Tahoma" w:eastAsia="宋体" w:hAnsi="Tahoma" w:cs="Tahoma"/>
          <w:color w:val="333333"/>
          <w:kern w:val="0"/>
          <w:szCs w:val="21"/>
        </w:rPr>
      </w:pPr>
      <w:r w:rsidRPr="009528BC">
        <w:rPr>
          <w:rFonts w:ascii="Tahoma" w:eastAsia="宋体" w:hAnsi="Tahoma" w:cs="Tahoma"/>
          <w:color w:val="333333"/>
          <w:kern w:val="0"/>
          <w:szCs w:val="21"/>
        </w:rPr>
        <w:t>共享锁</w:t>
      </w:r>
      <w:r>
        <w:rPr>
          <w:rFonts w:ascii="Tahoma" w:eastAsia="宋体" w:hAnsi="Tahoma" w:cs="Tahoma" w:hint="eastAsia"/>
          <w:color w:val="333333"/>
          <w:kern w:val="0"/>
          <w:szCs w:val="21"/>
        </w:rPr>
        <w:t>，</w:t>
      </w:r>
      <w:r w:rsidRPr="009528BC">
        <w:rPr>
          <w:rFonts w:ascii="Tahoma" w:eastAsia="宋体" w:hAnsi="Tahoma" w:cs="Tahoma"/>
          <w:color w:val="333333"/>
          <w:kern w:val="0"/>
          <w:szCs w:val="21"/>
        </w:rPr>
        <w:t>允许多个线程同时获取一个锁，一个锁可以同时被多个线程拥有。</w:t>
      </w:r>
    </w:p>
    <w:p w:rsidR="009528BC" w:rsidRDefault="009528BC" w:rsidP="009528BC">
      <w:pPr>
        <w:widowControl/>
        <w:shd w:val="clear" w:color="auto" w:fill="FFFFFF"/>
        <w:jc w:val="left"/>
        <w:rPr>
          <w:rFonts w:ascii="Tahoma" w:eastAsia="宋体" w:hAnsi="Tahoma" w:cs="Tahoma"/>
          <w:color w:val="333333"/>
          <w:kern w:val="0"/>
          <w:szCs w:val="21"/>
        </w:rPr>
      </w:pPr>
      <w:r w:rsidRPr="009528BC">
        <w:rPr>
          <w:rFonts w:ascii="Tahoma" w:eastAsia="宋体" w:hAnsi="Tahoma" w:cs="Tahoma"/>
          <w:color w:val="333333"/>
          <w:kern w:val="0"/>
          <w:szCs w:val="21"/>
        </w:rPr>
        <w:t>排它锁，也称作独占锁，一个锁在某一时刻只能被一个线程占有，其它线程必须等待锁被释放之后才可能获取到锁。</w:t>
      </w:r>
    </w:p>
    <w:p w:rsidR="00792180" w:rsidRPr="00792180" w:rsidRDefault="00792180" w:rsidP="00792180">
      <w:pPr>
        <w:widowControl/>
        <w:shd w:val="clear" w:color="auto" w:fill="FFFFFF"/>
        <w:jc w:val="left"/>
        <w:rPr>
          <w:rFonts w:ascii="Tahoma" w:eastAsia="宋体" w:hAnsi="Tahoma" w:cs="Tahoma"/>
          <w:color w:val="333333"/>
          <w:kern w:val="0"/>
          <w:szCs w:val="21"/>
        </w:rPr>
      </w:pPr>
      <w:r w:rsidRPr="00792180">
        <w:rPr>
          <w:rFonts w:ascii="Tahoma" w:eastAsia="宋体" w:hAnsi="Tahoma" w:cs="Tahoma"/>
          <w:color w:val="333333"/>
          <w:kern w:val="0"/>
          <w:szCs w:val="21"/>
        </w:rPr>
        <w:t>ReentrantLock</w:t>
      </w:r>
      <w:r w:rsidRPr="00792180">
        <w:rPr>
          <w:rFonts w:ascii="Tahoma" w:eastAsia="宋体" w:hAnsi="Tahoma" w:cs="Tahoma"/>
          <w:color w:val="333333"/>
          <w:kern w:val="0"/>
          <w:szCs w:val="21"/>
        </w:rPr>
        <w:t>就是一种排它锁。</w:t>
      </w:r>
      <w:r w:rsidRPr="00792180">
        <w:rPr>
          <w:rFonts w:ascii="Tahoma" w:eastAsia="宋体" w:hAnsi="Tahoma" w:cs="Tahoma"/>
          <w:color w:val="333333"/>
          <w:kern w:val="0"/>
          <w:szCs w:val="21"/>
        </w:rPr>
        <w:t>CountDownLatch</w:t>
      </w:r>
      <w:r w:rsidRPr="00792180">
        <w:rPr>
          <w:rFonts w:ascii="Tahoma" w:eastAsia="宋体" w:hAnsi="Tahoma" w:cs="Tahoma"/>
          <w:color w:val="333333"/>
          <w:kern w:val="0"/>
          <w:szCs w:val="21"/>
        </w:rPr>
        <w:t>是一种共享锁。这两类都是单纯的一类，即，要么是排它锁，要么是共享锁。</w:t>
      </w:r>
    </w:p>
    <w:p w:rsidR="00792180" w:rsidRPr="00792180" w:rsidRDefault="00792180" w:rsidP="00792180">
      <w:pPr>
        <w:widowControl/>
        <w:shd w:val="clear" w:color="auto" w:fill="FFFFFF"/>
        <w:jc w:val="left"/>
        <w:rPr>
          <w:rFonts w:ascii="Tahoma" w:eastAsia="宋体" w:hAnsi="Tahoma" w:cs="Tahoma"/>
          <w:color w:val="333333"/>
          <w:kern w:val="0"/>
          <w:szCs w:val="21"/>
        </w:rPr>
      </w:pPr>
      <w:r w:rsidRPr="00792180">
        <w:rPr>
          <w:rFonts w:ascii="Tahoma" w:eastAsia="宋体" w:hAnsi="Tahoma" w:cs="Tahoma"/>
          <w:color w:val="333333"/>
          <w:kern w:val="0"/>
          <w:szCs w:val="21"/>
        </w:rPr>
        <w:t>ReentrantReadWriteLock</w:t>
      </w:r>
      <w:r w:rsidRPr="00792180">
        <w:rPr>
          <w:rFonts w:ascii="Tahoma" w:eastAsia="宋体" w:hAnsi="Tahoma" w:cs="Tahoma"/>
          <w:color w:val="333333"/>
          <w:kern w:val="0"/>
          <w:szCs w:val="21"/>
        </w:rPr>
        <w:t>是同时包含排它锁和共享锁特性的一种锁，</w:t>
      </w:r>
      <w:r>
        <w:rPr>
          <w:rFonts w:ascii="Tahoma" w:eastAsia="宋体" w:hAnsi="Tahoma" w:cs="Tahoma" w:hint="eastAsia"/>
          <w:color w:val="333333"/>
          <w:kern w:val="0"/>
          <w:szCs w:val="21"/>
        </w:rPr>
        <w:t>写</w:t>
      </w:r>
      <w:r w:rsidRPr="00792180">
        <w:rPr>
          <w:rFonts w:ascii="Tahoma" w:eastAsia="宋体" w:hAnsi="Tahoma" w:cs="Tahoma"/>
          <w:color w:val="333333"/>
          <w:kern w:val="0"/>
          <w:szCs w:val="21"/>
        </w:rPr>
        <w:t>锁时，使用的便是排它锁的特性；读锁时，使用的便是共享锁的特性。</w:t>
      </w:r>
    </w:p>
    <w:p w:rsidR="00792180" w:rsidRDefault="00792180" w:rsidP="009528BC">
      <w:pPr>
        <w:widowControl/>
        <w:shd w:val="clear" w:color="auto" w:fill="FFFFFF"/>
        <w:jc w:val="left"/>
        <w:rPr>
          <w:rFonts w:ascii="Tahoma" w:eastAsia="宋体" w:hAnsi="Tahoma" w:cs="Tahoma"/>
          <w:color w:val="333333"/>
          <w:kern w:val="0"/>
          <w:szCs w:val="21"/>
        </w:rPr>
      </w:pPr>
    </w:p>
    <w:p w:rsidR="0084099E" w:rsidRDefault="0084099E" w:rsidP="009528BC">
      <w:pPr>
        <w:widowControl/>
        <w:shd w:val="clear" w:color="auto" w:fill="FFFFFF"/>
        <w:jc w:val="left"/>
        <w:rPr>
          <w:rFonts w:ascii="Tahoma" w:eastAsia="宋体" w:hAnsi="Tahoma" w:cs="Tahoma"/>
          <w:color w:val="333333"/>
          <w:kern w:val="0"/>
          <w:szCs w:val="21"/>
        </w:rPr>
      </w:pPr>
    </w:p>
    <w:p w:rsidR="002A20E0" w:rsidRDefault="002A20E0" w:rsidP="009528BC">
      <w:pPr>
        <w:widowControl/>
        <w:shd w:val="clear" w:color="auto" w:fill="FFFFFF"/>
        <w:jc w:val="left"/>
        <w:rPr>
          <w:rFonts w:ascii="Tahoma" w:eastAsia="宋体" w:hAnsi="Tahoma" w:cs="Tahoma"/>
          <w:color w:val="333333"/>
          <w:kern w:val="0"/>
          <w:szCs w:val="21"/>
        </w:rPr>
      </w:pPr>
    </w:p>
    <w:p w:rsidR="00A053F6" w:rsidRDefault="00A053F6" w:rsidP="00A053F6">
      <w:pPr>
        <w:pStyle w:val="2"/>
      </w:pPr>
      <w:r>
        <w:t>java.util.concurrent</w:t>
      </w:r>
    </w:p>
    <w:p w:rsidR="00343D1A" w:rsidRDefault="00343D1A" w:rsidP="00343D1A">
      <w:pPr>
        <w:pStyle w:val="3"/>
      </w:pPr>
      <w:r>
        <w:rPr>
          <w:rFonts w:hint="eastAsia"/>
        </w:rPr>
        <w:t>并发容器</w:t>
      </w:r>
    </w:p>
    <w:p w:rsidR="00343D1A" w:rsidRDefault="00CF59C6" w:rsidP="00343D1A">
      <w:hyperlink r:id="rId63" w:history="1">
        <w:r w:rsidR="00343D1A" w:rsidRPr="00F85827">
          <w:rPr>
            <w:rStyle w:val="a5"/>
          </w:rPr>
          <w:t>http://www.cnblogs.com/zxf330301/p/5634987.html</w:t>
        </w:r>
      </w:hyperlink>
    </w:p>
    <w:p w:rsidR="00343D1A" w:rsidRDefault="00CF59C6" w:rsidP="00343D1A">
      <w:hyperlink r:id="rId64" w:history="1">
        <w:r w:rsidR="00150D6A" w:rsidRPr="00F85827">
          <w:rPr>
            <w:rStyle w:val="a5"/>
          </w:rPr>
          <w:t>http://www.raychase.net/155</w:t>
        </w:r>
      </w:hyperlink>
    </w:p>
    <w:p w:rsidR="00150D6A" w:rsidRDefault="00CF59C6" w:rsidP="00343D1A">
      <w:hyperlink r:id="rId65" w:history="1">
        <w:r w:rsidR="00097A06" w:rsidRPr="00F85827">
          <w:rPr>
            <w:rStyle w:val="a5"/>
          </w:rPr>
          <w:t>http://blog.csdn.net/lh87522/article/details/45973373</w:t>
        </w:r>
      </w:hyperlink>
    </w:p>
    <w:p w:rsidR="00097A06" w:rsidRDefault="00097A06" w:rsidP="00343D1A"/>
    <w:p w:rsidR="0077404A" w:rsidRDefault="004B3BE6" w:rsidP="004B3BE6">
      <w:pPr>
        <w:pStyle w:val="2"/>
      </w:pPr>
      <w:r>
        <w:rPr>
          <w:rFonts w:hint="eastAsia"/>
        </w:rPr>
        <w:t>生产者和消费者</w:t>
      </w:r>
    </w:p>
    <w:p w:rsidR="004B3BE6" w:rsidRDefault="004B3BE6" w:rsidP="004B3BE6">
      <w:r>
        <w:rPr>
          <w:rFonts w:hint="eastAsia"/>
        </w:rPr>
        <w:t>生产者和消费者问题可以使用</w:t>
      </w:r>
      <w:r>
        <w:rPr>
          <w:rFonts w:hint="eastAsia"/>
        </w:rPr>
        <w:t>w</w:t>
      </w:r>
      <w:r>
        <w:t>ait</w:t>
      </w:r>
      <w:r>
        <w:rPr>
          <w:rFonts w:hint="eastAsia"/>
        </w:rPr>
        <w:t>和</w:t>
      </w:r>
      <w:r>
        <w:rPr>
          <w:rFonts w:hint="eastAsia"/>
        </w:rPr>
        <w:t>notify</w:t>
      </w:r>
      <w:r>
        <w:rPr>
          <w:rFonts w:hint="eastAsia"/>
        </w:rPr>
        <w:t>方法，也可以使用阻塞队列实现。</w:t>
      </w:r>
    </w:p>
    <w:p w:rsidR="004B3BE6" w:rsidRDefault="004B3BE6" w:rsidP="004B3BE6">
      <w:r>
        <w:rPr>
          <w:rFonts w:hint="eastAsia"/>
        </w:rPr>
        <w:lastRenderedPageBreak/>
        <w:t>BlockingQueue</w:t>
      </w:r>
      <w:r>
        <w:rPr>
          <w:rFonts w:hint="eastAsia"/>
        </w:rPr>
        <w:t>通过控制生产者</w:t>
      </w:r>
      <w:r>
        <w:rPr>
          <w:rFonts w:hint="eastAsia"/>
        </w:rPr>
        <w:t>put</w:t>
      </w:r>
      <w:r>
        <w:rPr>
          <w:rFonts w:hint="eastAsia"/>
        </w:rPr>
        <w:t>方法和消费者</w:t>
      </w:r>
      <w:r>
        <w:rPr>
          <w:rFonts w:hint="eastAsia"/>
        </w:rPr>
        <w:t>take</w:t>
      </w:r>
      <w:r>
        <w:rPr>
          <w:rFonts w:hint="eastAsia"/>
        </w:rPr>
        <w:t>方法的调用来实现的。</w:t>
      </w:r>
    </w:p>
    <w:p w:rsidR="004B3BE6" w:rsidRDefault="009238ED" w:rsidP="004B3BE6">
      <w:r>
        <w:rPr>
          <w:noProof/>
        </w:rPr>
        <w:drawing>
          <wp:inline distT="0" distB="0" distL="0" distR="0">
            <wp:extent cx="4389120" cy="1677670"/>
            <wp:effectExtent l="0" t="0" r="0" b="0"/>
            <wp:docPr id="53" name="图片 53" descr="http://images2015.cnblogs.com/blog/879896/201606/879896-20160602152903211-27331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879896/201606/879896-20160602152903211-27331358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9120" cy="1677670"/>
                    </a:xfrm>
                    <a:prstGeom prst="rect">
                      <a:avLst/>
                    </a:prstGeom>
                    <a:noFill/>
                    <a:ln>
                      <a:noFill/>
                    </a:ln>
                  </pic:spPr>
                </pic:pic>
              </a:graphicData>
            </a:graphic>
          </wp:inline>
        </w:drawing>
      </w:r>
    </w:p>
    <w:p w:rsidR="009238ED" w:rsidRDefault="009238ED" w:rsidP="004B3BE6">
      <w:r>
        <w:rPr>
          <w:rFonts w:hint="eastAsia"/>
        </w:rPr>
        <w:t>进行</w:t>
      </w:r>
      <w:r>
        <w:rPr>
          <w:rFonts w:hint="eastAsia"/>
        </w:rPr>
        <w:t>put</w:t>
      </w:r>
      <w:r>
        <w:rPr>
          <w:rFonts w:hint="eastAsia"/>
        </w:rPr>
        <w:t>操作时，如果队列满了，则阻塞</w:t>
      </w:r>
    </w:p>
    <w:p w:rsidR="009238ED" w:rsidRDefault="009238ED" w:rsidP="004B3BE6">
      <w:r>
        <w:rPr>
          <w:rFonts w:hint="eastAsia"/>
        </w:rPr>
        <w:t>进行</w:t>
      </w:r>
      <w:r>
        <w:rPr>
          <w:rFonts w:hint="eastAsia"/>
        </w:rPr>
        <w:t>take</w:t>
      </w:r>
      <w:r>
        <w:rPr>
          <w:rFonts w:hint="eastAsia"/>
        </w:rPr>
        <w:t>操作时，如果队列为空，则阻塞</w:t>
      </w:r>
    </w:p>
    <w:p w:rsidR="00F726C4" w:rsidRPr="00F726C4" w:rsidRDefault="00F726C4" w:rsidP="00F726C4">
      <w:r w:rsidRPr="00F726C4">
        <w:t>首先介绍一下非阻塞队列，比如</w:t>
      </w:r>
      <w:r w:rsidRPr="00F726C4">
        <w:t>PriorityQueue</w:t>
      </w:r>
      <w:r w:rsidRPr="00F726C4">
        <w:t>、</w:t>
      </w:r>
      <w:r w:rsidRPr="00F726C4">
        <w:t>LinkedList</w:t>
      </w:r>
      <w:r w:rsidRPr="00F726C4">
        <w:t>。在使用非阻塞队列时遇到的问题：不会对当前线程产生阻塞，在面对类似消费者</w:t>
      </w:r>
      <w:r w:rsidRPr="00F726C4">
        <w:t>-</w:t>
      </w:r>
      <w:r w:rsidRPr="00F726C4">
        <w:t>生产者的模型时，必须额外地实现</w:t>
      </w:r>
      <w:r w:rsidRPr="00F726C4">
        <w:rPr>
          <w:b/>
          <w:bCs/>
        </w:rPr>
        <w:t>同步策略</w:t>
      </w:r>
      <w:r w:rsidRPr="00F726C4">
        <w:t>以及</w:t>
      </w:r>
      <w:r w:rsidRPr="00F726C4">
        <w:rPr>
          <w:b/>
          <w:bCs/>
        </w:rPr>
        <w:t>线程间唤醒策略</w:t>
      </w:r>
      <w:r w:rsidRPr="00F726C4">
        <w:t>，这个实现起来非常麻烦。</w:t>
      </w:r>
    </w:p>
    <w:p w:rsidR="00F726C4" w:rsidRPr="00F726C4" w:rsidRDefault="00F726C4" w:rsidP="00F726C4">
      <w:r w:rsidRPr="00F726C4">
        <w:t>所以，阻塞队列恰恰不一样，阻塞队列会对当前线程产生阻塞，比如</w:t>
      </w:r>
      <w:r w:rsidRPr="00F726C4">
        <w:rPr>
          <w:b/>
          <w:bCs/>
        </w:rPr>
        <w:t>一个线程从一个空的阻塞队列中取元素，此时线程会被阻塞直到阻塞队列中有了元素。当队列中有元素后，被阻塞的线程会自动被唤醒</w:t>
      </w:r>
      <w:r w:rsidRPr="00F726C4">
        <w:t>（不需要编写代码去唤醒）。</w:t>
      </w:r>
    </w:p>
    <w:p w:rsidR="00F726C4" w:rsidRPr="00F726C4" w:rsidRDefault="00F726C4" w:rsidP="00F726C4">
      <w:r w:rsidRPr="00F726C4">
        <w:t>1.</w:t>
      </w:r>
      <w:r w:rsidRPr="00F726C4">
        <w:t>几种主要的阻塞队列</w:t>
      </w:r>
    </w:p>
    <w:p w:rsidR="00F726C4" w:rsidRPr="00F726C4" w:rsidRDefault="00F726C4" w:rsidP="00F726C4">
      <w:r w:rsidRPr="00F726C4">
        <w:t>在</w:t>
      </w:r>
      <w:r w:rsidRPr="00BF66D8">
        <w:rPr>
          <w:b/>
          <w:bCs/>
        </w:rPr>
        <w:t>Java</w:t>
      </w:r>
      <w:r w:rsidRPr="00F726C4">
        <w:t>.util.concurrent</w:t>
      </w:r>
      <w:r w:rsidRPr="00F726C4">
        <w:t>包下提供了若干个阻塞队列，主要有以下几个：</w:t>
      </w:r>
    </w:p>
    <w:p w:rsidR="00F726C4" w:rsidRPr="00F726C4" w:rsidRDefault="00F726C4" w:rsidP="00F726C4">
      <w:r w:rsidRPr="00F726C4">
        <w:rPr>
          <w:b/>
          <w:bCs/>
        </w:rPr>
        <w:t>ArrayBlockingQueue</w:t>
      </w:r>
      <w:r w:rsidRPr="00F726C4">
        <w:rPr>
          <w:b/>
          <w:bCs/>
        </w:rPr>
        <w:t>：</w:t>
      </w:r>
      <w:r w:rsidRPr="00F726C4">
        <w:t>基于数组实现的一个阻塞队列，在创建</w:t>
      </w:r>
      <w:r w:rsidRPr="00F726C4">
        <w:t>ArrayBlockingQueue</w:t>
      </w:r>
      <w:r w:rsidRPr="00F726C4">
        <w:t>对象时必须制定容量大小。并且可以指定公平性与非公平性，默认情况下为非公平的，即不保证等待时间最长的队列最优先能够访问队列。</w:t>
      </w:r>
    </w:p>
    <w:p w:rsidR="00F726C4" w:rsidRPr="00F726C4" w:rsidRDefault="00F726C4" w:rsidP="00F726C4">
      <w:r w:rsidRPr="00F726C4">
        <w:rPr>
          <w:b/>
          <w:bCs/>
        </w:rPr>
        <w:t>LinkedBlockingQueue</w:t>
      </w:r>
      <w:r w:rsidRPr="00F726C4">
        <w:rPr>
          <w:b/>
          <w:bCs/>
        </w:rPr>
        <w:t>：</w:t>
      </w:r>
      <w:r w:rsidRPr="00F726C4">
        <w:t>基于链表实现的一个阻塞队列，在创建</w:t>
      </w:r>
      <w:r w:rsidRPr="00F726C4">
        <w:t>LinkedBlockingQueue</w:t>
      </w:r>
      <w:r w:rsidRPr="00F726C4">
        <w:t>对象时如果不指定容量大小，则默认大小为</w:t>
      </w:r>
      <w:r w:rsidRPr="00F726C4">
        <w:t>Integer.MAX_VALUE</w:t>
      </w:r>
      <w:r w:rsidRPr="00F726C4">
        <w:t>。</w:t>
      </w:r>
    </w:p>
    <w:p w:rsidR="00F726C4" w:rsidRPr="00F726C4" w:rsidRDefault="00F726C4" w:rsidP="00F726C4">
      <w:r w:rsidRPr="00F726C4">
        <w:rPr>
          <w:b/>
          <w:bCs/>
        </w:rPr>
        <w:t>PriorityBlockingQueue</w:t>
      </w:r>
      <w:r w:rsidRPr="00F726C4">
        <w:rPr>
          <w:b/>
          <w:bCs/>
        </w:rPr>
        <w:t>：</w:t>
      </w:r>
      <w:r w:rsidRPr="00F726C4">
        <w:t>以上</w:t>
      </w:r>
      <w:r w:rsidRPr="00F726C4">
        <w:t>2</w:t>
      </w:r>
      <w:r w:rsidRPr="00F726C4">
        <w:t>种队列都是先进先出队列，而</w:t>
      </w:r>
      <w:r w:rsidRPr="00F726C4">
        <w:t>PriorityBlockingQueue</w:t>
      </w:r>
      <w:r w:rsidRPr="00F726C4">
        <w:t>却不是，它会按照元素的优先级对元素进行排序，按照优先级顺序出队，每次出队的元素都是优先级最高的元素。注意，此阻塞队列为无界阻塞队列，即容量没有上限，前面</w:t>
      </w:r>
      <w:r w:rsidRPr="00F726C4">
        <w:t>2</w:t>
      </w:r>
      <w:r w:rsidRPr="00F726C4">
        <w:t>种都是有界队列。</w:t>
      </w:r>
    </w:p>
    <w:p w:rsidR="00F726C4" w:rsidRDefault="00F726C4" w:rsidP="00F726C4">
      <w:r w:rsidRPr="00F726C4">
        <w:rPr>
          <w:b/>
          <w:bCs/>
        </w:rPr>
        <w:t>DelayQueue</w:t>
      </w:r>
      <w:r w:rsidRPr="00F726C4">
        <w:rPr>
          <w:b/>
          <w:bCs/>
        </w:rPr>
        <w:t>：</w:t>
      </w:r>
      <w:r w:rsidRPr="00F726C4">
        <w:t>基于</w:t>
      </w:r>
      <w:r w:rsidRPr="00F726C4">
        <w:t>PriorityQueue</w:t>
      </w:r>
      <w:r w:rsidRPr="00F726C4">
        <w:t>，一种延时阻塞队列，</w:t>
      </w:r>
      <w:r w:rsidRPr="00F726C4">
        <w:t>DelayQueue</w:t>
      </w:r>
      <w:r w:rsidRPr="00F726C4">
        <w:t>中的元素只有当其指定的延迟时间到了，才能够从队列中获取到该元素。</w:t>
      </w:r>
      <w:r w:rsidRPr="00F726C4">
        <w:t>DelayQueue</w:t>
      </w:r>
      <w:r w:rsidRPr="00F726C4">
        <w:t>也是一个无界队列，因此往队列中插入数据的操作（生产者）永远不会被阻塞，而只有获取数据的操作（消费者）才会被阻塞。</w:t>
      </w:r>
    </w:p>
    <w:p w:rsidR="002E2DE7" w:rsidRDefault="002E2DE7" w:rsidP="00F726C4">
      <w:r w:rsidRPr="00A647F8">
        <w:rPr>
          <w:b/>
        </w:rPr>
        <w:t>S</w:t>
      </w:r>
      <w:r w:rsidRPr="00A647F8">
        <w:rPr>
          <w:rFonts w:hint="eastAsia"/>
          <w:b/>
        </w:rPr>
        <w:t>yn</w:t>
      </w:r>
      <w:r w:rsidR="00256756" w:rsidRPr="00A647F8">
        <w:rPr>
          <w:b/>
        </w:rPr>
        <w:t>chronousQueue:</w:t>
      </w:r>
      <w:r w:rsidR="00256756">
        <w:rPr>
          <w:rFonts w:hint="eastAsia"/>
        </w:rPr>
        <w:t>不会维护存储空间，因此</w:t>
      </w:r>
      <w:r w:rsidR="00256756">
        <w:rPr>
          <w:rFonts w:hint="eastAsia"/>
        </w:rPr>
        <w:t>put</w:t>
      </w:r>
      <w:r w:rsidR="00256756">
        <w:rPr>
          <w:rFonts w:hint="eastAsia"/>
        </w:rPr>
        <w:t>和</w:t>
      </w:r>
      <w:r w:rsidR="00256756">
        <w:rPr>
          <w:rFonts w:hint="eastAsia"/>
        </w:rPr>
        <w:t>take</w:t>
      </w:r>
      <w:r w:rsidR="00256756">
        <w:rPr>
          <w:rFonts w:hint="eastAsia"/>
        </w:rPr>
        <w:t>会一直阻塞，直至有另外一个线程已经准备好参与到交付过程中。</w:t>
      </w:r>
      <w:r w:rsidR="00757072">
        <w:rPr>
          <w:rFonts w:hint="eastAsia"/>
        </w:rPr>
        <w:t>每次插入操作必须等待另一个线程的移除操作。</w:t>
      </w:r>
    </w:p>
    <w:p w:rsidR="00757072" w:rsidRPr="00F726C4" w:rsidRDefault="00757072" w:rsidP="00F726C4"/>
    <w:p w:rsidR="00F726C4" w:rsidRPr="00F726C4" w:rsidRDefault="00F726C4" w:rsidP="00F726C4">
      <w:r w:rsidRPr="00F726C4">
        <w:t>2.</w:t>
      </w:r>
      <w:r w:rsidRPr="00F726C4">
        <w:t>非阻塞队列和阻塞队列中的方法</w:t>
      </w:r>
    </w:p>
    <w:p w:rsidR="00F726C4" w:rsidRPr="00F726C4" w:rsidRDefault="00F726C4" w:rsidP="00F726C4">
      <w:r w:rsidRPr="00F726C4">
        <w:rPr>
          <w:b/>
          <w:bCs/>
        </w:rPr>
        <w:t>非阻塞队列：</w:t>
      </w:r>
    </w:p>
    <w:p w:rsidR="00F726C4" w:rsidRPr="00F726C4" w:rsidRDefault="00F726C4" w:rsidP="00F726C4">
      <w:pPr>
        <w:rPr>
          <w:b/>
          <w:bCs/>
        </w:rPr>
      </w:pPr>
      <w:r w:rsidRPr="00F726C4">
        <w:rPr>
          <w:b/>
          <w:bCs/>
        </w:rPr>
        <w:t>      add(E e):</w:t>
      </w:r>
      <w:r w:rsidRPr="00F726C4">
        <w:rPr>
          <w:b/>
          <w:bCs/>
        </w:rPr>
        <w:t>将元素</w:t>
      </w:r>
      <w:r w:rsidRPr="00F726C4">
        <w:rPr>
          <w:b/>
          <w:bCs/>
        </w:rPr>
        <w:t>e</w:t>
      </w:r>
      <w:r w:rsidRPr="00F726C4">
        <w:rPr>
          <w:b/>
          <w:bCs/>
        </w:rPr>
        <w:t>插入到队列末尾，如果插入成功，则返回</w:t>
      </w:r>
      <w:r w:rsidRPr="00F726C4">
        <w:rPr>
          <w:b/>
          <w:bCs/>
        </w:rPr>
        <w:t>true</w:t>
      </w:r>
      <w:r w:rsidRPr="00F726C4">
        <w:rPr>
          <w:b/>
          <w:bCs/>
        </w:rPr>
        <w:t>；如果插入失败（即队列已满），则会抛出异常；</w:t>
      </w:r>
    </w:p>
    <w:p w:rsidR="00F726C4" w:rsidRPr="00F726C4" w:rsidRDefault="00F726C4" w:rsidP="00F726C4">
      <w:pPr>
        <w:rPr>
          <w:b/>
          <w:bCs/>
        </w:rPr>
      </w:pPr>
      <w:r w:rsidRPr="00F726C4">
        <w:rPr>
          <w:b/>
          <w:bCs/>
        </w:rPr>
        <w:t xml:space="preserve">　　</w:t>
      </w:r>
      <w:r w:rsidRPr="00F726C4">
        <w:rPr>
          <w:b/>
          <w:bCs/>
        </w:rPr>
        <w:t>remove()</w:t>
      </w:r>
      <w:r w:rsidRPr="00F726C4">
        <w:rPr>
          <w:b/>
          <w:bCs/>
        </w:rPr>
        <w:t>：移除队首元素，若移除成功，则返回</w:t>
      </w:r>
      <w:r w:rsidRPr="00F726C4">
        <w:rPr>
          <w:b/>
          <w:bCs/>
        </w:rPr>
        <w:t>true</w:t>
      </w:r>
      <w:r w:rsidRPr="00F726C4">
        <w:rPr>
          <w:b/>
          <w:bCs/>
        </w:rPr>
        <w:t>；如果移除失败（队列为空），则会抛出异常；</w:t>
      </w:r>
    </w:p>
    <w:p w:rsidR="00F726C4" w:rsidRPr="00F726C4" w:rsidRDefault="00F726C4" w:rsidP="00F726C4">
      <w:pPr>
        <w:rPr>
          <w:b/>
          <w:bCs/>
        </w:rPr>
      </w:pPr>
      <w:r w:rsidRPr="00F726C4">
        <w:rPr>
          <w:b/>
          <w:bCs/>
        </w:rPr>
        <w:t xml:space="preserve">　　</w:t>
      </w:r>
      <w:r w:rsidRPr="00F726C4">
        <w:rPr>
          <w:b/>
          <w:bCs/>
        </w:rPr>
        <w:t>offer(E e)</w:t>
      </w:r>
      <w:r w:rsidRPr="00F726C4">
        <w:rPr>
          <w:b/>
          <w:bCs/>
        </w:rPr>
        <w:t>：将元素</w:t>
      </w:r>
      <w:r w:rsidRPr="00F726C4">
        <w:rPr>
          <w:b/>
          <w:bCs/>
        </w:rPr>
        <w:t>e</w:t>
      </w:r>
      <w:r w:rsidRPr="00F726C4">
        <w:rPr>
          <w:b/>
          <w:bCs/>
        </w:rPr>
        <w:t>插入到队列末尾，如果插入成功，则返回</w:t>
      </w:r>
      <w:r w:rsidRPr="00F726C4">
        <w:rPr>
          <w:b/>
          <w:bCs/>
        </w:rPr>
        <w:t>true</w:t>
      </w:r>
      <w:r w:rsidRPr="00F726C4">
        <w:rPr>
          <w:b/>
          <w:bCs/>
        </w:rPr>
        <w:t>；如果插入失败（即队列已满），则返回</w:t>
      </w:r>
      <w:r w:rsidRPr="00F726C4">
        <w:rPr>
          <w:b/>
          <w:bCs/>
        </w:rPr>
        <w:t>false</w:t>
      </w:r>
      <w:r w:rsidRPr="00F726C4">
        <w:rPr>
          <w:b/>
          <w:bCs/>
        </w:rPr>
        <w:t>；</w:t>
      </w:r>
    </w:p>
    <w:p w:rsidR="00F726C4" w:rsidRPr="00F726C4" w:rsidRDefault="00F726C4" w:rsidP="00F726C4">
      <w:pPr>
        <w:rPr>
          <w:b/>
          <w:bCs/>
        </w:rPr>
      </w:pPr>
      <w:r w:rsidRPr="00F726C4">
        <w:rPr>
          <w:b/>
          <w:bCs/>
        </w:rPr>
        <w:t xml:space="preserve">　　</w:t>
      </w:r>
      <w:r w:rsidRPr="00F726C4">
        <w:rPr>
          <w:b/>
          <w:bCs/>
        </w:rPr>
        <w:t>poll()</w:t>
      </w:r>
      <w:r w:rsidRPr="00F726C4">
        <w:rPr>
          <w:b/>
          <w:bCs/>
        </w:rPr>
        <w:t>：移除并获取队首元素，若成功，则返回队首元素；否则返回</w:t>
      </w:r>
      <w:r w:rsidRPr="00F726C4">
        <w:rPr>
          <w:b/>
          <w:bCs/>
        </w:rPr>
        <w:t>null</w:t>
      </w:r>
      <w:r w:rsidRPr="00F726C4">
        <w:rPr>
          <w:b/>
          <w:bCs/>
        </w:rPr>
        <w:t>；</w:t>
      </w:r>
    </w:p>
    <w:p w:rsidR="00F726C4" w:rsidRPr="00F726C4" w:rsidRDefault="00F726C4" w:rsidP="00F726C4">
      <w:pPr>
        <w:rPr>
          <w:b/>
          <w:bCs/>
        </w:rPr>
      </w:pPr>
      <w:r w:rsidRPr="00F726C4">
        <w:rPr>
          <w:b/>
          <w:bCs/>
        </w:rPr>
        <w:lastRenderedPageBreak/>
        <w:t xml:space="preserve">　　</w:t>
      </w:r>
      <w:r w:rsidRPr="00F726C4">
        <w:rPr>
          <w:b/>
          <w:bCs/>
        </w:rPr>
        <w:t>peek()</w:t>
      </w:r>
      <w:r w:rsidRPr="00F726C4">
        <w:rPr>
          <w:b/>
          <w:bCs/>
        </w:rPr>
        <w:t>：获取队首元素，若成功，则返回队首元素；否则返回</w:t>
      </w:r>
      <w:r w:rsidRPr="00F726C4">
        <w:rPr>
          <w:b/>
          <w:bCs/>
        </w:rPr>
        <w:t>null</w:t>
      </w:r>
    </w:p>
    <w:p w:rsidR="00F726C4" w:rsidRPr="00F726C4" w:rsidRDefault="00F726C4" w:rsidP="00F726C4">
      <w:pPr>
        <w:rPr>
          <w:b/>
          <w:bCs/>
        </w:rPr>
      </w:pPr>
      <w:r w:rsidRPr="00F726C4">
        <w:rPr>
          <w:b/>
          <w:bCs/>
        </w:rPr>
        <w:t xml:space="preserve">　　对于非阻塞队列，一般情况下建议使用</w:t>
      </w:r>
      <w:r w:rsidRPr="00F726C4">
        <w:rPr>
          <w:b/>
          <w:bCs/>
        </w:rPr>
        <w:t>offer</w:t>
      </w:r>
      <w:r w:rsidRPr="00F726C4">
        <w:rPr>
          <w:b/>
          <w:bCs/>
        </w:rPr>
        <w:t>、</w:t>
      </w:r>
      <w:r w:rsidRPr="00F726C4">
        <w:rPr>
          <w:b/>
          <w:bCs/>
        </w:rPr>
        <w:t>poll</w:t>
      </w:r>
      <w:r w:rsidRPr="00F726C4">
        <w:rPr>
          <w:b/>
          <w:bCs/>
        </w:rPr>
        <w:t>和</w:t>
      </w:r>
      <w:r w:rsidRPr="00F726C4">
        <w:rPr>
          <w:b/>
          <w:bCs/>
        </w:rPr>
        <w:t>peek</w:t>
      </w:r>
      <w:r w:rsidRPr="00F726C4">
        <w:rPr>
          <w:b/>
          <w:bCs/>
        </w:rPr>
        <w:t>三个方法，不建议使用</w:t>
      </w:r>
      <w:r w:rsidRPr="00F726C4">
        <w:rPr>
          <w:b/>
          <w:bCs/>
        </w:rPr>
        <w:t>add</w:t>
      </w:r>
      <w:r w:rsidRPr="00F726C4">
        <w:rPr>
          <w:b/>
          <w:bCs/>
        </w:rPr>
        <w:t>和</w:t>
      </w:r>
      <w:r w:rsidRPr="00F726C4">
        <w:rPr>
          <w:b/>
          <w:bCs/>
        </w:rPr>
        <w:t>remove</w:t>
      </w:r>
      <w:r w:rsidRPr="00F726C4">
        <w:rPr>
          <w:b/>
          <w:bCs/>
        </w:rPr>
        <w:t>方法。因为使用</w:t>
      </w:r>
      <w:r w:rsidRPr="00F726C4">
        <w:rPr>
          <w:b/>
          <w:bCs/>
        </w:rPr>
        <w:t>offer</w:t>
      </w:r>
      <w:r w:rsidRPr="00F726C4">
        <w:rPr>
          <w:b/>
          <w:bCs/>
        </w:rPr>
        <w:t>、</w:t>
      </w:r>
      <w:r w:rsidRPr="00F726C4">
        <w:rPr>
          <w:b/>
          <w:bCs/>
        </w:rPr>
        <w:t>poll</w:t>
      </w:r>
      <w:r w:rsidRPr="00F726C4">
        <w:rPr>
          <w:b/>
          <w:bCs/>
        </w:rPr>
        <w:t>和</w:t>
      </w:r>
      <w:r w:rsidRPr="00F726C4">
        <w:rPr>
          <w:b/>
          <w:bCs/>
        </w:rPr>
        <w:t>peek</w:t>
      </w:r>
      <w:r w:rsidRPr="00F726C4">
        <w:rPr>
          <w:b/>
          <w:bCs/>
        </w:rPr>
        <w:t>三个方法可以通过返回值判断操作成功与否，而使用</w:t>
      </w:r>
      <w:r w:rsidRPr="00F726C4">
        <w:rPr>
          <w:b/>
          <w:bCs/>
        </w:rPr>
        <w:t>add</w:t>
      </w:r>
      <w:r w:rsidRPr="00F726C4">
        <w:rPr>
          <w:b/>
          <w:bCs/>
        </w:rPr>
        <w:t>和</w:t>
      </w:r>
      <w:r w:rsidRPr="00F726C4">
        <w:rPr>
          <w:b/>
          <w:bCs/>
        </w:rPr>
        <w:t>remove</w:t>
      </w:r>
      <w:r w:rsidRPr="00F726C4">
        <w:rPr>
          <w:b/>
          <w:bCs/>
        </w:rPr>
        <w:t>方法却不能达到这样的效果。注意，非阻塞队列中的方法都没有进行同步措施。</w:t>
      </w:r>
    </w:p>
    <w:p w:rsidR="00F726C4" w:rsidRPr="00F726C4" w:rsidRDefault="00F726C4" w:rsidP="00F726C4">
      <w:pPr>
        <w:rPr>
          <w:b/>
          <w:bCs/>
        </w:rPr>
      </w:pPr>
      <w:r w:rsidRPr="00F726C4">
        <w:rPr>
          <w:b/>
          <w:bCs/>
        </w:rPr>
        <w:t>阻塞队列：</w:t>
      </w:r>
    </w:p>
    <w:p w:rsidR="00F726C4" w:rsidRPr="00F726C4" w:rsidRDefault="00F726C4" w:rsidP="00F726C4">
      <w:pPr>
        <w:rPr>
          <w:b/>
          <w:bCs/>
        </w:rPr>
      </w:pPr>
      <w:r w:rsidRPr="00F726C4">
        <w:rPr>
          <w:b/>
          <w:bCs/>
        </w:rPr>
        <w:t>阻塞队列包括了非阻塞队列中的大部分方法，上面列举的</w:t>
      </w:r>
      <w:r w:rsidRPr="00F726C4">
        <w:rPr>
          <w:b/>
          <w:bCs/>
        </w:rPr>
        <w:t>5</w:t>
      </w:r>
      <w:r w:rsidRPr="00F726C4">
        <w:rPr>
          <w:b/>
          <w:bCs/>
        </w:rPr>
        <w:t>个方法在阻塞队列中都存在，但是要注意这</w:t>
      </w:r>
      <w:r w:rsidRPr="00F726C4">
        <w:rPr>
          <w:b/>
          <w:bCs/>
        </w:rPr>
        <w:t>5</w:t>
      </w:r>
      <w:r w:rsidRPr="00F726C4">
        <w:rPr>
          <w:b/>
          <w:bCs/>
        </w:rPr>
        <w:t>个方法在阻塞队列中都进行了同步措施。除此之外，阻塞队列提供了另外</w:t>
      </w:r>
      <w:r w:rsidRPr="00F726C4">
        <w:rPr>
          <w:b/>
          <w:bCs/>
        </w:rPr>
        <w:t>4</w:t>
      </w:r>
      <w:r w:rsidRPr="00F726C4">
        <w:rPr>
          <w:b/>
          <w:bCs/>
        </w:rPr>
        <w:t>个非常有用的方法：</w:t>
      </w:r>
    </w:p>
    <w:p w:rsidR="00F726C4" w:rsidRPr="00F726C4" w:rsidRDefault="00F726C4" w:rsidP="00F726C4">
      <w:pPr>
        <w:rPr>
          <w:b/>
          <w:bCs/>
        </w:rPr>
      </w:pPr>
      <w:r w:rsidRPr="00F726C4">
        <w:rPr>
          <w:b/>
          <w:bCs/>
        </w:rPr>
        <w:t xml:space="preserve">　　</w:t>
      </w:r>
      <w:r w:rsidRPr="00F726C4">
        <w:rPr>
          <w:b/>
          <w:bCs/>
        </w:rPr>
        <w:t>put</w:t>
      </w:r>
      <w:r w:rsidRPr="00F726C4">
        <w:rPr>
          <w:b/>
          <w:bCs/>
        </w:rPr>
        <w:t>方法用来向队尾存入元素，如果队列满，则等待；</w:t>
      </w:r>
    </w:p>
    <w:p w:rsidR="00F726C4" w:rsidRPr="00F726C4" w:rsidRDefault="00F726C4" w:rsidP="00F726C4">
      <w:pPr>
        <w:rPr>
          <w:b/>
          <w:bCs/>
        </w:rPr>
      </w:pPr>
      <w:r w:rsidRPr="00F726C4">
        <w:rPr>
          <w:b/>
          <w:bCs/>
        </w:rPr>
        <w:t xml:space="preserve">　　</w:t>
      </w:r>
      <w:r w:rsidRPr="00F726C4">
        <w:rPr>
          <w:b/>
          <w:bCs/>
        </w:rPr>
        <w:t>take</w:t>
      </w:r>
      <w:r w:rsidRPr="00F726C4">
        <w:rPr>
          <w:b/>
          <w:bCs/>
        </w:rPr>
        <w:t>方法用来从队首取元素，如果队列为空，则等待；</w:t>
      </w:r>
    </w:p>
    <w:p w:rsidR="00F726C4" w:rsidRPr="00F726C4" w:rsidRDefault="00F726C4" w:rsidP="00F726C4">
      <w:pPr>
        <w:rPr>
          <w:b/>
          <w:bCs/>
        </w:rPr>
      </w:pPr>
      <w:r w:rsidRPr="00F726C4">
        <w:rPr>
          <w:b/>
          <w:bCs/>
        </w:rPr>
        <w:t xml:space="preserve">　　</w:t>
      </w:r>
      <w:r w:rsidRPr="00F726C4">
        <w:rPr>
          <w:b/>
          <w:bCs/>
        </w:rPr>
        <w:t>offer</w:t>
      </w:r>
      <w:r w:rsidRPr="00F726C4">
        <w:rPr>
          <w:b/>
          <w:bCs/>
        </w:rPr>
        <w:t>方法用来向队尾存入元素，如果队列满，则等待一定的时间，当时间期限达到时，如果还没有插入成功，则返回</w:t>
      </w:r>
      <w:r w:rsidRPr="00F726C4">
        <w:rPr>
          <w:b/>
          <w:bCs/>
        </w:rPr>
        <w:t>false</w:t>
      </w:r>
      <w:r w:rsidRPr="00F726C4">
        <w:rPr>
          <w:b/>
          <w:bCs/>
        </w:rPr>
        <w:t>；否则返回</w:t>
      </w:r>
      <w:r w:rsidRPr="00F726C4">
        <w:rPr>
          <w:b/>
          <w:bCs/>
        </w:rPr>
        <w:t>true</w:t>
      </w:r>
      <w:r w:rsidRPr="00F726C4">
        <w:rPr>
          <w:b/>
          <w:bCs/>
        </w:rPr>
        <w:t>；</w:t>
      </w:r>
    </w:p>
    <w:p w:rsidR="00F726C4" w:rsidRPr="00F726C4" w:rsidRDefault="00F726C4" w:rsidP="004B3BE6">
      <w:pPr>
        <w:rPr>
          <w:b/>
          <w:bCs/>
        </w:rPr>
      </w:pPr>
      <w:r w:rsidRPr="00F726C4">
        <w:rPr>
          <w:b/>
          <w:bCs/>
        </w:rPr>
        <w:t xml:space="preserve">　　</w:t>
      </w:r>
      <w:r w:rsidRPr="00F726C4">
        <w:rPr>
          <w:b/>
          <w:bCs/>
        </w:rPr>
        <w:t>poll</w:t>
      </w:r>
      <w:r w:rsidRPr="00F726C4">
        <w:rPr>
          <w:b/>
          <w:bCs/>
        </w:rPr>
        <w:t>方法用来从队首取元素，如果队列空，则等待一定的时间，当时间期限达到时，如果取到，则返回</w:t>
      </w:r>
      <w:r w:rsidRPr="00F726C4">
        <w:rPr>
          <w:b/>
          <w:bCs/>
        </w:rPr>
        <w:t>null</w:t>
      </w:r>
      <w:r w:rsidRPr="00F726C4">
        <w:rPr>
          <w:b/>
          <w:bCs/>
        </w:rPr>
        <w:t>；否则返回取得的元素；</w:t>
      </w:r>
    </w:p>
    <w:p w:rsidR="00E0175A" w:rsidRDefault="00E0175A" w:rsidP="004B3BE6">
      <w:r>
        <w:rPr>
          <w:rFonts w:hint="eastAsia"/>
        </w:rPr>
        <w:t>使用</w:t>
      </w:r>
      <w:r>
        <w:rPr>
          <w:rFonts w:hint="eastAsia"/>
        </w:rPr>
        <w:t>wait</w:t>
      </w:r>
      <w:r>
        <w:rPr>
          <w:rFonts w:hint="eastAsia"/>
        </w:rPr>
        <w:t>和</w:t>
      </w:r>
      <w:r>
        <w:rPr>
          <w:rFonts w:hint="eastAsia"/>
        </w:rPr>
        <w:t>notify</w:t>
      </w:r>
      <w:r>
        <w:rPr>
          <w:rFonts w:hint="eastAsia"/>
        </w:rPr>
        <w:t>实现</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b/>
          <w:bCs/>
          <w:color w:val="3399FF"/>
          <w:kern w:val="0"/>
          <w:sz w:val="18"/>
          <w:szCs w:val="18"/>
          <w:bdr w:val="none" w:sz="0" w:space="0" w:color="auto" w:frame="1"/>
        </w:rPr>
        <w:t>public</w:t>
      </w: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class</w:t>
      </w:r>
      <w:r w:rsidRPr="00E0175A">
        <w:rPr>
          <w:rFonts w:ascii="Consolas" w:eastAsia="宋体" w:hAnsi="Consolas" w:cs="宋体"/>
          <w:color w:val="C0C0C0"/>
          <w:kern w:val="0"/>
          <w:sz w:val="18"/>
          <w:szCs w:val="18"/>
          <w:bdr w:val="none" w:sz="0" w:space="0" w:color="auto" w:frame="1"/>
        </w:rPr>
        <w:t> Test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private</w:t>
      </w: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int</w:t>
      </w:r>
      <w:r w:rsidRPr="00E0175A">
        <w:rPr>
          <w:rFonts w:ascii="Consolas" w:eastAsia="宋体" w:hAnsi="Consolas" w:cs="宋体"/>
          <w:color w:val="C0C0C0"/>
          <w:kern w:val="0"/>
          <w:sz w:val="18"/>
          <w:szCs w:val="18"/>
          <w:bdr w:val="none" w:sz="0" w:space="0" w:color="auto" w:frame="1"/>
        </w:rPr>
        <w:t> queueSize = </w:t>
      </w:r>
      <w:r w:rsidRPr="00E0175A">
        <w:rPr>
          <w:rFonts w:ascii="Consolas" w:eastAsia="宋体" w:hAnsi="Consolas" w:cs="宋体"/>
          <w:color w:val="C00000"/>
          <w:kern w:val="0"/>
          <w:sz w:val="18"/>
          <w:szCs w:val="18"/>
          <w:bdr w:val="none" w:sz="0" w:space="0" w:color="auto" w:frame="1"/>
        </w:rPr>
        <w:t>10</w:t>
      </w: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private</w:t>
      </w:r>
      <w:r w:rsidRPr="00E0175A">
        <w:rPr>
          <w:rFonts w:ascii="Consolas" w:eastAsia="宋体" w:hAnsi="Consolas" w:cs="宋体"/>
          <w:color w:val="C0C0C0"/>
          <w:kern w:val="0"/>
          <w:sz w:val="18"/>
          <w:szCs w:val="18"/>
          <w:bdr w:val="none" w:sz="0" w:space="0" w:color="auto" w:frame="1"/>
        </w:rPr>
        <w:t> PriorityQueue&lt;Integer&gt; queue = </w:t>
      </w:r>
      <w:r w:rsidRPr="00E0175A">
        <w:rPr>
          <w:rFonts w:ascii="Consolas" w:eastAsia="宋体" w:hAnsi="Consolas" w:cs="宋体"/>
          <w:b/>
          <w:bCs/>
          <w:color w:val="3399FF"/>
          <w:kern w:val="0"/>
          <w:sz w:val="18"/>
          <w:szCs w:val="18"/>
          <w:bdr w:val="none" w:sz="0" w:space="0" w:color="auto" w:frame="1"/>
        </w:rPr>
        <w:t>new</w:t>
      </w:r>
      <w:r w:rsidRPr="00E0175A">
        <w:rPr>
          <w:rFonts w:ascii="Consolas" w:eastAsia="宋体" w:hAnsi="Consolas" w:cs="宋体"/>
          <w:color w:val="C0C0C0"/>
          <w:kern w:val="0"/>
          <w:sz w:val="18"/>
          <w:szCs w:val="18"/>
          <w:bdr w:val="none" w:sz="0" w:space="0" w:color="auto" w:frame="1"/>
        </w:rPr>
        <w:t> PriorityQueue&lt;Integer&gt;(queueSize);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public</w:t>
      </w: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static</w:t>
      </w: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void</w:t>
      </w:r>
      <w:r w:rsidRPr="00E0175A">
        <w:rPr>
          <w:rFonts w:ascii="Consolas" w:eastAsia="宋体" w:hAnsi="Consolas" w:cs="宋体"/>
          <w:color w:val="C0C0C0"/>
          <w:kern w:val="0"/>
          <w:sz w:val="18"/>
          <w:szCs w:val="18"/>
          <w:bdr w:val="none" w:sz="0" w:space="0" w:color="auto" w:frame="1"/>
        </w:rPr>
        <w:t> main(String[] args)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Test test = </w:t>
      </w:r>
      <w:r w:rsidRPr="00E0175A">
        <w:rPr>
          <w:rFonts w:ascii="Consolas" w:eastAsia="宋体" w:hAnsi="Consolas" w:cs="宋体"/>
          <w:b/>
          <w:bCs/>
          <w:color w:val="3399FF"/>
          <w:kern w:val="0"/>
          <w:sz w:val="18"/>
          <w:szCs w:val="18"/>
          <w:bdr w:val="none" w:sz="0" w:space="0" w:color="auto" w:frame="1"/>
        </w:rPr>
        <w:t>new</w:t>
      </w:r>
      <w:r w:rsidRPr="00E0175A">
        <w:rPr>
          <w:rFonts w:ascii="Consolas" w:eastAsia="宋体" w:hAnsi="Consolas" w:cs="宋体"/>
          <w:color w:val="C0C0C0"/>
          <w:kern w:val="0"/>
          <w:sz w:val="18"/>
          <w:szCs w:val="18"/>
          <w:bdr w:val="none" w:sz="0" w:space="0" w:color="auto" w:frame="1"/>
        </w:rPr>
        <w:t> Test();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Producer producer = test.</w:t>
      </w:r>
      <w:r w:rsidRPr="00E0175A">
        <w:rPr>
          <w:rFonts w:ascii="Consolas" w:eastAsia="宋体" w:hAnsi="Consolas" w:cs="宋体"/>
          <w:b/>
          <w:bCs/>
          <w:color w:val="3399FF"/>
          <w:kern w:val="0"/>
          <w:sz w:val="18"/>
          <w:szCs w:val="18"/>
          <w:bdr w:val="none" w:sz="0" w:space="0" w:color="auto" w:frame="1"/>
        </w:rPr>
        <w:t>new</w:t>
      </w:r>
      <w:r w:rsidRPr="00E0175A">
        <w:rPr>
          <w:rFonts w:ascii="Consolas" w:eastAsia="宋体" w:hAnsi="Consolas" w:cs="宋体"/>
          <w:color w:val="C0C0C0"/>
          <w:kern w:val="0"/>
          <w:sz w:val="18"/>
          <w:szCs w:val="18"/>
          <w:bdr w:val="none" w:sz="0" w:space="0" w:color="auto" w:frame="1"/>
        </w:rPr>
        <w:t> Producer();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Consumer consumer = test.</w:t>
      </w:r>
      <w:r w:rsidRPr="00E0175A">
        <w:rPr>
          <w:rFonts w:ascii="Consolas" w:eastAsia="宋体" w:hAnsi="Consolas" w:cs="宋体"/>
          <w:b/>
          <w:bCs/>
          <w:color w:val="3399FF"/>
          <w:kern w:val="0"/>
          <w:sz w:val="18"/>
          <w:szCs w:val="18"/>
          <w:bdr w:val="none" w:sz="0" w:space="0" w:color="auto" w:frame="1"/>
        </w:rPr>
        <w:t>new</w:t>
      </w:r>
      <w:r w:rsidRPr="00E0175A">
        <w:rPr>
          <w:rFonts w:ascii="Consolas" w:eastAsia="宋体" w:hAnsi="Consolas" w:cs="宋体"/>
          <w:color w:val="C0C0C0"/>
          <w:kern w:val="0"/>
          <w:sz w:val="18"/>
          <w:szCs w:val="18"/>
          <w:bdr w:val="none" w:sz="0" w:space="0" w:color="auto" w:frame="1"/>
        </w:rPr>
        <w:t> Consumer();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producer.start();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consumer.start();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class</w:t>
      </w:r>
      <w:r w:rsidRPr="00E0175A">
        <w:rPr>
          <w:rFonts w:ascii="Consolas" w:eastAsia="宋体" w:hAnsi="Consolas" w:cs="宋体"/>
          <w:color w:val="C0C0C0"/>
          <w:kern w:val="0"/>
          <w:sz w:val="18"/>
          <w:szCs w:val="18"/>
          <w:bdr w:val="none" w:sz="0" w:space="0" w:color="auto" w:frame="1"/>
        </w:rPr>
        <w:t> Consumer </w:t>
      </w:r>
      <w:r w:rsidRPr="00E0175A">
        <w:rPr>
          <w:rFonts w:ascii="Consolas" w:eastAsia="宋体" w:hAnsi="Consolas" w:cs="宋体"/>
          <w:b/>
          <w:bCs/>
          <w:color w:val="3399FF"/>
          <w:kern w:val="0"/>
          <w:sz w:val="18"/>
          <w:szCs w:val="18"/>
          <w:bdr w:val="none" w:sz="0" w:space="0" w:color="auto" w:frame="1"/>
        </w:rPr>
        <w:t>extends</w:t>
      </w:r>
      <w:r w:rsidRPr="00E0175A">
        <w:rPr>
          <w:rFonts w:ascii="Consolas" w:eastAsia="宋体" w:hAnsi="Consolas" w:cs="宋体"/>
          <w:color w:val="C0C0C0"/>
          <w:kern w:val="0"/>
          <w:sz w:val="18"/>
          <w:szCs w:val="18"/>
          <w:bdr w:val="none" w:sz="0" w:space="0" w:color="auto" w:frame="1"/>
        </w:rPr>
        <w:t> Thread{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color w:val="646464"/>
          <w:kern w:val="0"/>
          <w:sz w:val="18"/>
          <w:szCs w:val="18"/>
          <w:bdr w:val="none" w:sz="0" w:space="0" w:color="auto" w:frame="1"/>
        </w:rPr>
        <w:t>@Override</w:t>
      </w: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public</w:t>
      </w: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void</w:t>
      </w:r>
      <w:r w:rsidRPr="00E0175A">
        <w:rPr>
          <w:rFonts w:ascii="Consolas" w:eastAsia="宋体" w:hAnsi="Consolas" w:cs="宋体"/>
          <w:color w:val="C0C0C0"/>
          <w:kern w:val="0"/>
          <w:sz w:val="18"/>
          <w:szCs w:val="18"/>
          <w:bdr w:val="none" w:sz="0" w:space="0" w:color="auto" w:frame="1"/>
        </w:rPr>
        <w:t> run()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consume();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private</w:t>
      </w: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void</w:t>
      </w:r>
      <w:r w:rsidRPr="00E0175A">
        <w:rPr>
          <w:rFonts w:ascii="Consolas" w:eastAsia="宋体" w:hAnsi="Consolas" w:cs="宋体"/>
          <w:color w:val="C0C0C0"/>
          <w:kern w:val="0"/>
          <w:sz w:val="18"/>
          <w:szCs w:val="18"/>
          <w:bdr w:val="none" w:sz="0" w:space="0" w:color="auto" w:frame="1"/>
        </w:rPr>
        <w:t> consume()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while</w:t>
      </w:r>
      <w:r w:rsidRPr="00E0175A">
        <w:rPr>
          <w:rFonts w:ascii="Consolas" w:eastAsia="宋体" w:hAnsi="Consolas" w:cs="宋体"/>
          <w:color w:val="C0C0C0"/>
          <w:kern w:val="0"/>
          <w:sz w:val="18"/>
          <w:szCs w:val="18"/>
          <w:bdr w:val="none" w:sz="0" w:space="0" w:color="auto" w:frame="1"/>
        </w:rPr>
        <w:t>(</w:t>
      </w:r>
      <w:r w:rsidRPr="00E0175A">
        <w:rPr>
          <w:rFonts w:ascii="Consolas" w:eastAsia="宋体" w:hAnsi="Consolas" w:cs="宋体"/>
          <w:b/>
          <w:bCs/>
          <w:color w:val="3399FF"/>
          <w:kern w:val="0"/>
          <w:sz w:val="18"/>
          <w:szCs w:val="18"/>
          <w:bdr w:val="none" w:sz="0" w:space="0" w:color="auto" w:frame="1"/>
        </w:rPr>
        <w:t>true</w:t>
      </w: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synchronized</w:t>
      </w:r>
      <w:r w:rsidRPr="00E0175A">
        <w:rPr>
          <w:rFonts w:ascii="Consolas" w:eastAsia="宋体" w:hAnsi="Consolas" w:cs="宋体"/>
          <w:color w:val="C0C0C0"/>
          <w:kern w:val="0"/>
          <w:sz w:val="18"/>
          <w:szCs w:val="18"/>
          <w:bdr w:val="none" w:sz="0" w:space="0" w:color="auto" w:frame="1"/>
        </w:rPr>
        <w:t> (queue)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while</w:t>
      </w:r>
      <w:r w:rsidRPr="00E0175A">
        <w:rPr>
          <w:rFonts w:ascii="Consolas" w:eastAsia="宋体" w:hAnsi="Consolas" w:cs="宋体"/>
          <w:color w:val="C0C0C0"/>
          <w:kern w:val="0"/>
          <w:sz w:val="18"/>
          <w:szCs w:val="18"/>
          <w:bdr w:val="none" w:sz="0" w:space="0" w:color="auto" w:frame="1"/>
        </w:rPr>
        <w:t>(queue.size() == </w:t>
      </w:r>
      <w:r w:rsidRPr="00E0175A">
        <w:rPr>
          <w:rFonts w:ascii="Consolas" w:eastAsia="宋体" w:hAnsi="Consolas" w:cs="宋体"/>
          <w:color w:val="C00000"/>
          <w:kern w:val="0"/>
          <w:sz w:val="18"/>
          <w:szCs w:val="18"/>
          <w:bdr w:val="none" w:sz="0" w:space="0" w:color="auto" w:frame="1"/>
        </w:rPr>
        <w:t>0</w:t>
      </w: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try</w:t>
      </w: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System.out.println(</w:t>
      </w:r>
      <w:r w:rsidRPr="00E0175A">
        <w:rPr>
          <w:rFonts w:ascii="Consolas" w:eastAsia="宋体" w:hAnsi="Consolas" w:cs="宋体"/>
          <w:color w:val="89D336"/>
          <w:kern w:val="0"/>
          <w:sz w:val="18"/>
          <w:szCs w:val="18"/>
          <w:bdr w:val="none" w:sz="0" w:space="0" w:color="auto" w:frame="1"/>
        </w:rPr>
        <w:t>"</w:t>
      </w:r>
      <w:r w:rsidRPr="00E0175A">
        <w:rPr>
          <w:rFonts w:ascii="Consolas" w:eastAsia="宋体" w:hAnsi="Consolas" w:cs="宋体"/>
          <w:color w:val="89D336"/>
          <w:kern w:val="0"/>
          <w:sz w:val="18"/>
          <w:szCs w:val="18"/>
          <w:bdr w:val="none" w:sz="0" w:space="0" w:color="auto" w:frame="1"/>
        </w:rPr>
        <w:t>队列空，等待数据</w:t>
      </w:r>
      <w:r w:rsidRPr="00E0175A">
        <w:rPr>
          <w:rFonts w:ascii="Consolas" w:eastAsia="宋体" w:hAnsi="Consolas" w:cs="宋体"/>
          <w:color w:val="89D336"/>
          <w:kern w:val="0"/>
          <w:sz w:val="18"/>
          <w:szCs w:val="18"/>
          <w:bdr w:val="none" w:sz="0" w:space="0" w:color="auto" w:frame="1"/>
        </w:rPr>
        <w:t>"</w:t>
      </w: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queue.wait();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r w:rsidRPr="00E0175A">
        <w:rPr>
          <w:rFonts w:ascii="Consolas" w:eastAsia="宋体" w:hAnsi="Consolas" w:cs="宋体"/>
          <w:b/>
          <w:bCs/>
          <w:color w:val="3399FF"/>
          <w:kern w:val="0"/>
          <w:sz w:val="18"/>
          <w:szCs w:val="18"/>
          <w:bdr w:val="none" w:sz="0" w:space="0" w:color="auto" w:frame="1"/>
        </w:rPr>
        <w:t>catch</w:t>
      </w:r>
      <w:r w:rsidRPr="00E0175A">
        <w:rPr>
          <w:rFonts w:ascii="Consolas" w:eastAsia="宋体" w:hAnsi="Consolas" w:cs="宋体"/>
          <w:color w:val="C0C0C0"/>
          <w:kern w:val="0"/>
          <w:sz w:val="18"/>
          <w:szCs w:val="18"/>
          <w:bdr w:val="none" w:sz="0" w:space="0" w:color="auto" w:frame="1"/>
        </w:rPr>
        <w:t> (InterruptedException e)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lastRenderedPageBreak/>
        <w:t>                            e.printStackTrace();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queue.notify();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queue.poll();          </w:t>
      </w:r>
      <w:r w:rsidRPr="00E0175A">
        <w:rPr>
          <w:rFonts w:ascii="Consolas" w:eastAsia="宋体" w:hAnsi="Consolas" w:cs="宋体"/>
          <w:color w:val="777777"/>
          <w:kern w:val="0"/>
          <w:sz w:val="18"/>
          <w:szCs w:val="18"/>
          <w:bdr w:val="none" w:sz="0" w:space="0" w:color="auto" w:frame="1"/>
        </w:rPr>
        <w:t>//</w:t>
      </w:r>
      <w:r w:rsidRPr="00E0175A">
        <w:rPr>
          <w:rFonts w:ascii="Consolas" w:eastAsia="宋体" w:hAnsi="Consolas" w:cs="宋体"/>
          <w:color w:val="777777"/>
          <w:kern w:val="0"/>
          <w:sz w:val="18"/>
          <w:szCs w:val="18"/>
          <w:bdr w:val="none" w:sz="0" w:space="0" w:color="auto" w:frame="1"/>
        </w:rPr>
        <w:t>每次移走队首元素</w:t>
      </w: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queue.notify();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System.out.println(</w:t>
      </w:r>
      <w:r w:rsidRPr="00E0175A">
        <w:rPr>
          <w:rFonts w:ascii="Consolas" w:eastAsia="宋体" w:hAnsi="Consolas" w:cs="宋体"/>
          <w:color w:val="89D336"/>
          <w:kern w:val="0"/>
          <w:sz w:val="18"/>
          <w:szCs w:val="18"/>
          <w:bdr w:val="none" w:sz="0" w:space="0" w:color="auto" w:frame="1"/>
        </w:rPr>
        <w:t>"</w:t>
      </w:r>
      <w:r w:rsidRPr="00E0175A">
        <w:rPr>
          <w:rFonts w:ascii="Consolas" w:eastAsia="宋体" w:hAnsi="Consolas" w:cs="宋体"/>
          <w:color w:val="89D336"/>
          <w:kern w:val="0"/>
          <w:sz w:val="18"/>
          <w:szCs w:val="18"/>
          <w:bdr w:val="none" w:sz="0" w:space="0" w:color="auto" w:frame="1"/>
        </w:rPr>
        <w:t>从队列取走一个元素，队列剩余</w:t>
      </w:r>
      <w:r w:rsidRPr="00E0175A">
        <w:rPr>
          <w:rFonts w:ascii="Consolas" w:eastAsia="宋体" w:hAnsi="Consolas" w:cs="宋体"/>
          <w:color w:val="89D336"/>
          <w:kern w:val="0"/>
          <w:sz w:val="18"/>
          <w:szCs w:val="18"/>
          <w:bdr w:val="none" w:sz="0" w:space="0" w:color="auto" w:frame="1"/>
        </w:rPr>
        <w:t>"</w:t>
      </w:r>
      <w:r w:rsidRPr="00E0175A">
        <w:rPr>
          <w:rFonts w:ascii="Consolas" w:eastAsia="宋体" w:hAnsi="Consolas" w:cs="宋体"/>
          <w:color w:val="C0C0C0"/>
          <w:kern w:val="0"/>
          <w:sz w:val="18"/>
          <w:szCs w:val="18"/>
          <w:bdr w:val="none" w:sz="0" w:space="0" w:color="auto" w:frame="1"/>
        </w:rPr>
        <w:t>+queue.size()+</w:t>
      </w:r>
      <w:r w:rsidRPr="00E0175A">
        <w:rPr>
          <w:rFonts w:ascii="Consolas" w:eastAsia="宋体" w:hAnsi="Consolas" w:cs="宋体"/>
          <w:color w:val="89D336"/>
          <w:kern w:val="0"/>
          <w:sz w:val="18"/>
          <w:szCs w:val="18"/>
          <w:bdr w:val="none" w:sz="0" w:space="0" w:color="auto" w:frame="1"/>
        </w:rPr>
        <w:t>"</w:t>
      </w:r>
      <w:r w:rsidRPr="00E0175A">
        <w:rPr>
          <w:rFonts w:ascii="Consolas" w:eastAsia="宋体" w:hAnsi="Consolas" w:cs="宋体"/>
          <w:color w:val="89D336"/>
          <w:kern w:val="0"/>
          <w:sz w:val="18"/>
          <w:szCs w:val="18"/>
          <w:bdr w:val="none" w:sz="0" w:space="0" w:color="auto" w:frame="1"/>
        </w:rPr>
        <w:t>个元素</w:t>
      </w:r>
      <w:r w:rsidRPr="00E0175A">
        <w:rPr>
          <w:rFonts w:ascii="Consolas" w:eastAsia="宋体" w:hAnsi="Consolas" w:cs="宋体"/>
          <w:color w:val="89D336"/>
          <w:kern w:val="0"/>
          <w:sz w:val="18"/>
          <w:szCs w:val="18"/>
          <w:bdr w:val="none" w:sz="0" w:space="0" w:color="auto" w:frame="1"/>
        </w:rPr>
        <w:t>"</w:t>
      </w: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class</w:t>
      </w:r>
      <w:r w:rsidRPr="00E0175A">
        <w:rPr>
          <w:rFonts w:ascii="Consolas" w:eastAsia="宋体" w:hAnsi="Consolas" w:cs="宋体"/>
          <w:color w:val="C0C0C0"/>
          <w:kern w:val="0"/>
          <w:sz w:val="18"/>
          <w:szCs w:val="18"/>
          <w:bdr w:val="none" w:sz="0" w:space="0" w:color="auto" w:frame="1"/>
        </w:rPr>
        <w:t> Producer </w:t>
      </w:r>
      <w:r w:rsidRPr="00E0175A">
        <w:rPr>
          <w:rFonts w:ascii="Consolas" w:eastAsia="宋体" w:hAnsi="Consolas" w:cs="宋体"/>
          <w:b/>
          <w:bCs/>
          <w:color w:val="3399FF"/>
          <w:kern w:val="0"/>
          <w:sz w:val="18"/>
          <w:szCs w:val="18"/>
          <w:bdr w:val="none" w:sz="0" w:space="0" w:color="auto" w:frame="1"/>
        </w:rPr>
        <w:t>extends</w:t>
      </w:r>
      <w:r w:rsidRPr="00E0175A">
        <w:rPr>
          <w:rFonts w:ascii="Consolas" w:eastAsia="宋体" w:hAnsi="Consolas" w:cs="宋体"/>
          <w:color w:val="C0C0C0"/>
          <w:kern w:val="0"/>
          <w:sz w:val="18"/>
          <w:szCs w:val="18"/>
          <w:bdr w:val="none" w:sz="0" w:space="0" w:color="auto" w:frame="1"/>
        </w:rPr>
        <w:t> Thread{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color w:val="646464"/>
          <w:kern w:val="0"/>
          <w:sz w:val="18"/>
          <w:szCs w:val="18"/>
          <w:bdr w:val="none" w:sz="0" w:space="0" w:color="auto" w:frame="1"/>
        </w:rPr>
        <w:t>@Override</w:t>
      </w: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public</w:t>
      </w: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void</w:t>
      </w:r>
      <w:r w:rsidRPr="00E0175A">
        <w:rPr>
          <w:rFonts w:ascii="Consolas" w:eastAsia="宋体" w:hAnsi="Consolas" w:cs="宋体"/>
          <w:color w:val="C0C0C0"/>
          <w:kern w:val="0"/>
          <w:sz w:val="18"/>
          <w:szCs w:val="18"/>
          <w:bdr w:val="none" w:sz="0" w:space="0" w:color="auto" w:frame="1"/>
        </w:rPr>
        <w:t> run()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produce();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private</w:t>
      </w: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void</w:t>
      </w:r>
      <w:r w:rsidRPr="00E0175A">
        <w:rPr>
          <w:rFonts w:ascii="Consolas" w:eastAsia="宋体" w:hAnsi="Consolas" w:cs="宋体"/>
          <w:color w:val="C0C0C0"/>
          <w:kern w:val="0"/>
          <w:sz w:val="18"/>
          <w:szCs w:val="18"/>
          <w:bdr w:val="none" w:sz="0" w:space="0" w:color="auto" w:frame="1"/>
        </w:rPr>
        <w:t> produce()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while</w:t>
      </w:r>
      <w:r w:rsidRPr="00E0175A">
        <w:rPr>
          <w:rFonts w:ascii="Consolas" w:eastAsia="宋体" w:hAnsi="Consolas" w:cs="宋体"/>
          <w:color w:val="C0C0C0"/>
          <w:kern w:val="0"/>
          <w:sz w:val="18"/>
          <w:szCs w:val="18"/>
          <w:bdr w:val="none" w:sz="0" w:space="0" w:color="auto" w:frame="1"/>
        </w:rPr>
        <w:t>(</w:t>
      </w:r>
      <w:r w:rsidRPr="00E0175A">
        <w:rPr>
          <w:rFonts w:ascii="Consolas" w:eastAsia="宋体" w:hAnsi="Consolas" w:cs="宋体"/>
          <w:b/>
          <w:bCs/>
          <w:color w:val="3399FF"/>
          <w:kern w:val="0"/>
          <w:sz w:val="18"/>
          <w:szCs w:val="18"/>
          <w:bdr w:val="none" w:sz="0" w:space="0" w:color="auto" w:frame="1"/>
        </w:rPr>
        <w:t>true</w:t>
      </w: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synchronized</w:t>
      </w:r>
      <w:r w:rsidRPr="00E0175A">
        <w:rPr>
          <w:rFonts w:ascii="Consolas" w:eastAsia="宋体" w:hAnsi="Consolas" w:cs="宋体"/>
          <w:color w:val="C0C0C0"/>
          <w:kern w:val="0"/>
          <w:sz w:val="18"/>
          <w:szCs w:val="18"/>
          <w:bdr w:val="none" w:sz="0" w:space="0" w:color="auto" w:frame="1"/>
        </w:rPr>
        <w:t> (queue)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while</w:t>
      </w:r>
      <w:r w:rsidRPr="00E0175A">
        <w:rPr>
          <w:rFonts w:ascii="Consolas" w:eastAsia="宋体" w:hAnsi="Consolas" w:cs="宋体"/>
          <w:color w:val="C0C0C0"/>
          <w:kern w:val="0"/>
          <w:sz w:val="18"/>
          <w:szCs w:val="18"/>
          <w:bdr w:val="none" w:sz="0" w:space="0" w:color="auto" w:frame="1"/>
        </w:rPr>
        <w:t>(queue.size() == queueSize){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try</w:t>
      </w: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System.out.println(</w:t>
      </w:r>
      <w:r w:rsidRPr="00E0175A">
        <w:rPr>
          <w:rFonts w:ascii="Consolas" w:eastAsia="宋体" w:hAnsi="Consolas" w:cs="宋体"/>
          <w:color w:val="89D336"/>
          <w:kern w:val="0"/>
          <w:sz w:val="18"/>
          <w:szCs w:val="18"/>
          <w:bdr w:val="none" w:sz="0" w:space="0" w:color="auto" w:frame="1"/>
        </w:rPr>
        <w:t>"</w:t>
      </w:r>
      <w:r w:rsidRPr="00E0175A">
        <w:rPr>
          <w:rFonts w:ascii="Consolas" w:eastAsia="宋体" w:hAnsi="Consolas" w:cs="宋体"/>
          <w:color w:val="89D336"/>
          <w:kern w:val="0"/>
          <w:sz w:val="18"/>
          <w:szCs w:val="18"/>
          <w:bdr w:val="none" w:sz="0" w:space="0" w:color="auto" w:frame="1"/>
        </w:rPr>
        <w:t>队列满，等待有空余空间</w:t>
      </w:r>
      <w:r w:rsidRPr="00E0175A">
        <w:rPr>
          <w:rFonts w:ascii="Consolas" w:eastAsia="宋体" w:hAnsi="Consolas" w:cs="宋体"/>
          <w:color w:val="89D336"/>
          <w:kern w:val="0"/>
          <w:sz w:val="18"/>
          <w:szCs w:val="18"/>
          <w:bdr w:val="none" w:sz="0" w:space="0" w:color="auto" w:frame="1"/>
        </w:rPr>
        <w:t>"</w:t>
      </w: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queue.wait();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r w:rsidRPr="00E0175A">
        <w:rPr>
          <w:rFonts w:ascii="Consolas" w:eastAsia="宋体" w:hAnsi="Consolas" w:cs="宋体"/>
          <w:b/>
          <w:bCs/>
          <w:color w:val="3399FF"/>
          <w:kern w:val="0"/>
          <w:sz w:val="18"/>
          <w:szCs w:val="18"/>
          <w:bdr w:val="none" w:sz="0" w:space="0" w:color="auto" w:frame="1"/>
        </w:rPr>
        <w:t>catch</w:t>
      </w:r>
      <w:r w:rsidRPr="00E0175A">
        <w:rPr>
          <w:rFonts w:ascii="Consolas" w:eastAsia="宋体" w:hAnsi="Consolas" w:cs="宋体"/>
          <w:color w:val="C0C0C0"/>
          <w:kern w:val="0"/>
          <w:sz w:val="18"/>
          <w:szCs w:val="18"/>
          <w:bdr w:val="none" w:sz="0" w:space="0" w:color="auto" w:frame="1"/>
        </w:rPr>
        <w:t> (InterruptedException e)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e.printStackTrace();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queue.notify();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queue.offer(</w:t>
      </w:r>
      <w:r w:rsidRPr="00E0175A">
        <w:rPr>
          <w:rFonts w:ascii="Consolas" w:eastAsia="宋体" w:hAnsi="Consolas" w:cs="宋体"/>
          <w:color w:val="C00000"/>
          <w:kern w:val="0"/>
          <w:sz w:val="18"/>
          <w:szCs w:val="18"/>
          <w:bdr w:val="none" w:sz="0" w:space="0" w:color="auto" w:frame="1"/>
        </w:rPr>
        <w:t>1</w:t>
      </w: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color w:val="777777"/>
          <w:kern w:val="0"/>
          <w:sz w:val="18"/>
          <w:szCs w:val="18"/>
          <w:bdr w:val="none" w:sz="0" w:space="0" w:color="auto" w:frame="1"/>
        </w:rPr>
        <w:t>//</w:t>
      </w:r>
      <w:r w:rsidRPr="00E0175A">
        <w:rPr>
          <w:rFonts w:ascii="Consolas" w:eastAsia="宋体" w:hAnsi="Consolas" w:cs="宋体"/>
          <w:color w:val="777777"/>
          <w:kern w:val="0"/>
          <w:sz w:val="18"/>
          <w:szCs w:val="18"/>
          <w:bdr w:val="none" w:sz="0" w:space="0" w:color="auto" w:frame="1"/>
        </w:rPr>
        <w:t>每次插入一个元素</w:t>
      </w: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queue.notify();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System.out.println(</w:t>
      </w:r>
      <w:r w:rsidRPr="00E0175A">
        <w:rPr>
          <w:rFonts w:ascii="Consolas" w:eastAsia="宋体" w:hAnsi="Consolas" w:cs="宋体"/>
          <w:color w:val="89D336"/>
          <w:kern w:val="0"/>
          <w:sz w:val="18"/>
          <w:szCs w:val="18"/>
          <w:bdr w:val="none" w:sz="0" w:space="0" w:color="auto" w:frame="1"/>
        </w:rPr>
        <w:t>"</w:t>
      </w:r>
      <w:r w:rsidRPr="00E0175A">
        <w:rPr>
          <w:rFonts w:ascii="Consolas" w:eastAsia="宋体" w:hAnsi="Consolas" w:cs="宋体"/>
          <w:color w:val="89D336"/>
          <w:kern w:val="0"/>
          <w:sz w:val="18"/>
          <w:szCs w:val="18"/>
          <w:bdr w:val="none" w:sz="0" w:space="0" w:color="auto" w:frame="1"/>
        </w:rPr>
        <w:t>向队列取中插入一个元素，队列剩余空间：</w:t>
      </w:r>
      <w:r w:rsidRPr="00E0175A">
        <w:rPr>
          <w:rFonts w:ascii="Consolas" w:eastAsia="宋体" w:hAnsi="Consolas" w:cs="宋体"/>
          <w:color w:val="89D336"/>
          <w:kern w:val="0"/>
          <w:sz w:val="18"/>
          <w:szCs w:val="18"/>
          <w:bdr w:val="none" w:sz="0" w:space="0" w:color="auto" w:frame="1"/>
        </w:rPr>
        <w:t>"</w:t>
      </w:r>
      <w:r w:rsidRPr="00E0175A">
        <w:rPr>
          <w:rFonts w:ascii="Consolas" w:eastAsia="宋体" w:hAnsi="Consolas" w:cs="宋体"/>
          <w:color w:val="C0C0C0"/>
          <w:kern w:val="0"/>
          <w:sz w:val="18"/>
          <w:szCs w:val="18"/>
          <w:bdr w:val="none" w:sz="0" w:space="0" w:color="auto" w:frame="1"/>
        </w:rPr>
        <w:t>+(queueSize-queue.size()));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3"/>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p>
    <w:p w:rsidR="00E0175A" w:rsidRDefault="00E0175A" w:rsidP="004B3BE6"/>
    <w:p w:rsidR="00E0175A" w:rsidRDefault="00E0175A" w:rsidP="004B3BE6"/>
    <w:p w:rsidR="00E0175A" w:rsidRDefault="00E0175A" w:rsidP="004B3BE6">
      <w:r>
        <w:rPr>
          <w:rFonts w:hint="eastAsia"/>
        </w:rPr>
        <w:lastRenderedPageBreak/>
        <w:t>阻塞队列实现</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b/>
          <w:bCs/>
          <w:color w:val="3399FF"/>
          <w:kern w:val="0"/>
          <w:sz w:val="18"/>
          <w:szCs w:val="18"/>
          <w:bdr w:val="none" w:sz="0" w:space="0" w:color="auto" w:frame="1"/>
        </w:rPr>
        <w:t>public</w:t>
      </w: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class</w:t>
      </w:r>
      <w:r w:rsidRPr="00E0175A">
        <w:rPr>
          <w:rFonts w:ascii="Consolas" w:eastAsia="宋体" w:hAnsi="Consolas" w:cs="宋体"/>
          <w:color w:val="C0C0C0"/>
          <w:kern w:val="0"/>
          <w:sz w:val="18"/>
          <w:szCs w:val="18"/>
          <w:bdr w:val="none" w:sz="0" w:space="0" w:color="auto" w:frame="1"/>
        </w:rPr>
        <w:t> Test {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private</w:t>
      </w: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int</w:t>
      </w:r>
      <w:r w:rsidRPr="00E0175A">
        <w:rPr>
          <w:rFonts w:ascii="Consolas" w:eastAsia="宋体" w:hAnsi="Consolas" w:cs="宋体"/>
          <w:color w:val="C0C0C0"/>
          <w:kern w:val="0"/>
          <w:sz w:val="18"/>
          <w:szCs w:val="18"/>
          <w:bdr w:val="none" w:sz="0" w:space="0" w:color="auto" w:frame="1"/>
        </w:rPr>
        <w:t> queueSize = </w:t>
      </w:r>
      <w:r w:rsidRPr="00E0175A">
        <w:rPr>
          <w:rFonts w:ascii="Consolas" w:eastAsia="宋体" w:hAnsi="Consolas" w:cs="宋体"/>
          <w:color w:val="C00000"/>
          <w:kern w:val="0"/>
          <w:sz w:val="18"/>
          <w:szCs w:val="18"/>
          <w:bdr w:val="none" w:sz="0" w:space="0" w:color="auto" w:frame="1"/>
        </w:rPr>
        <w:t>10</w:t>
      </w: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private</w:t>
      </w:r>
      <w:r w:rsidRPr="00E0175A">
        <w:rPr>
          <w:rFonts w:ascii="Consolas" w:eastAsia="宋体" w:hAnsi="Consolas" w:cs="宋体"/>
          <w:color w:val="C0C0C0"/>
          <w:kern w:val="0"/>
          <w:sz w:val="18"/>
          <w:szCs w:val="18"/>
          <w:bdr w:val="none" w:sz="0" w:space="0" w:color="auto" w:frame="1"/>
        </w:rPr>
        <w:t> ArrayBlockingQueue&lt;Integer&gt; queue = </w:t>
      </w:r>
      <w:r w:rsidRPr="00E0175A">
        <w:rPr>
          <w:rFonts w:ascii="Consolas" w:eastAsia="宋体" w:hAnsi="Consolas" w:cs="宋体"/>
          <w:b/>
          <w:bCs/>
          <w:color w:val="3399FF"/>
          <w:kern w:val="0"/>
          <w:sz w:val="18"/>
          <w:szCs w:val="18"/>
          <w:bdr w:val="none" w:sz="0" w:space="0" w:color="auto" w:frame="1"/>
        </w:rPr>
        <w:t>new</w:t>
      </w:r>
      <w:r w:rsidRPr="00E0175A">
        <w:rPr>
          <w:rFonts w:ascii="Consolas" w:eastAsia="宋体" w:hAnsi="Consolas" w:cs="宋体"/>
          <w:color w:val="C0C0C0"/>
          <w:kern w:val="0"/>
          <w:sz w:val="18"/>
          <w:szCs w:val="18"/>
          <w:bdr w:val="none" w:sz="0" w:space="0" w:color="auto" w:frame="1"/>
        </w:rPr>
        <w:t> ArrayBlockingQueue&lt;Integer&gt;(queueSize);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public</w:t>
      </w: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static</w:t>
      </w: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void</w:t>
      </w:r>
      <w:r w:rsidRPr="00E0175A">
        <w:rPr>
          <w:rFonts w:ascii="Consolas" w:eastAsia="宋体" w:hAnsi="Consolas" w:cs="宋体"/>
          <w:color w:val="C0C0C0"/>
          <w:kern w:val="0"/>
          <w:sz w:val="18"/>
          <w:szCs w:val="18"/>
          <w:bdr w:val="none" w:sz="0" w:space="0" w:color="auto" w:frame="1"/>
        </w:rPr>
        <w:t> main(String[] args)  {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Test test = </w:t>
      </w:r>
      <w:r w:rsidRPr="00E0175A">
        <w:rPr>
          <w:rFonts w:ascii="Consolas" w:eastAsia="宋体" w:hAnsi="Consolas" w:cs="宋体"/>
          <w:b/>
          <w:bCs/>
          <w:color w:val="3399FF"/>
          <w:kern w:val="0"/>
          <w:sz w:val="18"/>
          <w:szCs w:val="18"/>
          <w:bdr w:val="none" w:sz="0" w:space="0" w:color="auto" w:frame="1"/>
        </w:rPr>
        <w:t>new</w:t>
      </w:r>
      <w:r w:rsidRPr="00E0175A">
        <w:rPr>
          <w:rFonts w:ascii="Consolas" w:eastAsia="宋体" w:hAnsi="Consolas" w:cs="宋体"/>
          <w:color w:val="C0C0C0"/>
          <w:kern w:val="0"/>
          <w:sz w:val="18"/>
          <w:szCs w:val="18"/>
          <w:bdr w:val="none" w:sz="0" w:space="0" w:color="auto" w:frame="1"/>
        </w:rPr>
        <w:t> Test();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Producer producer = test.</w:t>
      </w:r>
      <w:r w:rsidRPr="00E0175A">
        <w:rPr>
          <w:rFonts w:ascii="Consolas" w:eastAsia="宋体" w:hAnsi="Consolas" w:cs="宋体"/>
          <w:b/>
          <w:bCs/>
          <w:color w:val="3399FF"/>
          <w:kern w:val="0"/>
          <w:sz w:val="18"/>
          <w:szCs w:val="18"/>
          <w:bdr w:val="none" w:sz="0" w:space="0" w:color="auto" w:frame="1"/>
        </w:rPr>
        <w:t>new</w:t>
      </w:r>
      <w:r w:rsidRPr="00E0175A">
        <w:rPr>
          <w:rFonts w:ascii="Consolas" w:eastAsia="宋体" w:hAnsi="Consolas" w:cs="宋体"/>
          <w:color w:val="C0C0C0"/>
          <w:kern w:val="0"/>
          <w:sz w:val="18"/>
          <w:szCs w:val="18"/>
          <w:bdr w:val="none" w:sz="0" w:space="0" w:color="auto" w:frame="1"/>
        </w:rPr>
        <w:t> Producer();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Consumer consumer = test.</w:t>
      </w:r>
      <w:r w:rsidRPr="00E0175A">
        <w:rPr>
          <w:rFonts w:ascii="Consolas" w:eastAsia="宋体" w:hAnsi="Consolas" w:cs="宋体"/>
          <w:b/>
          <w:bCs/>
          <w:color w:val="3399FF"/>
          <w:kern w:val="0"/>
          <w:sz w:val="18"/>
          <w:szCs w:val="18"/>
          <w:bdr w:val="none" w:sz="0" w:space="0" w:color="auto" w:frame="1"/>
        </w:rPr>
        <w:t>new</w:t>
      </w:r>
      <w:r w:rsidRPr="00E0175A">
        <w:rPr>
          <w:rFonts w:ascii="Consolas" w:eastAsia="宋体" w:hAnsi="Consolas" w:cs="宋体"/>
          <w:color w:val="C0C0C0"/>
          <w:kern w:val="0"/>
          <w:sz w:val="18"/>
          <w:szCs w:val="18"/>
          <w:bdr w:val="none" w:sz="0" w:space="0" w:color="auto" w:frame="1"/>
        </w:rPr>
        <w:t> Consumer();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producer.start();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consumer.start();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class</w:t>
      </w:r>
      <w:r w:rsidRPr="00E0175A">
        <w:rPr>
          <w:rFonts w:ascii="Consolas" w:eastAsia="宋体" w:hAnsi="Consolas" w:cs="宋体"/>
          <w:color w:val="C0C0C0"/>
          <w:kern w:val="0"/>
          <w:sz w:val="18"/>
          <w:szCs w:val="18"/>
          <w:bdr w:val="none" w:sz="0" w:space="0" w:color="auto" w:frame="1"/>
        </w:rPr>
        <w:t> Consumer </w:t>
      </w:r>
      <w:r w:rsidRPr="00E0175A">
        <w:rPr>
          <w:rFonts w:ascii="Consolas" w:eastAsia="宋体" w:hAnsi="Consolas" w:cs="宋体"/>
          <w:b/>
          <w:bCs/>
          <w:color w:val="3399FF"/>
          <w:kern w:val="0"/>
          <w:sz w:val="18"/>
          <w:szCs w:val="18"/>
          <w:bdr w:val="none" w:sz="0" w:space="0" w:color="auto" w:frame="1"/>
        </w:rPr>
        <w:t>extends</w:t>
      </w:r>
      <w:r w:rsidRPr="00E0175A">
        <w:rPr>
          <w:rFonts w:ascii="Consolas" w:eastAsia="宋体" w:hAnsi="Consolas" w:cs="宋体"/>
          <w:color w:val="C0C0C0"/>
          <w:kern w:val="0"/>
          <w:sz w:val="18"/>
          <w:szCs w:val="18"/>
          <w:bdr w:val="none" w:sz="0" w:space="0" w:color="auto" w:frame="1"/>
        </w:rPr>
        <w:t> Thread{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color w:val="646464"/>
          <w:kern w:val="0"/>
          <w:sz w:val="18"/>
          <w:szCs w:val="18"/>
          <w:bdr w:val="none" w:sz="0" w:space="0" w:color="auto" w:frame="1"/>
        </w:rPr>
        <w:t>@Override</w:t>
      </w: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public</w:t>
      </w: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void</w:t>
      </w:r>
      <w:r w:rsidRPr="00E0175A">
        <w:rPr>
          <w:rFonts w:ascii="Consolas" w:eastAsia="宋体" w:hAnsi="Consolas" w:cs="宋体"/>
          <w:color w:val="C0C0C0"/>
          <w:kern w:val="0"/>
          <w:sz w:val="18"/>
          <w:szCs w:val="18"/>
          <w:bdr w:val="none" w:sz="0" w:space="0" w:color="auto" w:frame="1"/>
        </w:rPr>
        <w:t> run() {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consume();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private</w:t>
      </w: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void</w:t>
      </w:r>
      <w:r w:rsidRPr="00E0175A">
        <w:rPr>
          <w:rFonts w:ascii="Consolas" w:eastAsia="宋体" w:hAnsi="Consolas" w:cs="宋体"/>
          <w:color w:val="C0C0C0"/>
          <w:kern w:val="0"/>
          <w:sz w:val="18"/>
          <w:szCs w:val="18"/>
          <w:bdr w:val="none" w:sz="0" w:space="0" w:color="auto" w:frame="1"/>
        </w:rPr>
        <w:t> consume() {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while</w:t>
      </w:r>
      <w:r w:rsidRPr="00E0175A">
        <w:rPr>
          <w:rFonts w:ascii="Consolas" w:eastAsia="宋体" w:hAnsi="Consolas" w:cs="宋体"/>
          <w:color w:val="C0C0C0"/>
          <w:kern w:val="0"/>
          <w:sz w:val="18"/>
          <w:szCs w:val="18"/>
          <w:bdr w:val="none" w:sz="0" w:space="0" w:color="auto" w:frame="1"/>
        </w:rPr>
        <w:t>(</w:t>
      </w:r>
      <w:r w:rsidRPr="00E0175A">
        <w:rPr>
          <w:rFonts w:ascii="Consolas" w:eastAsia="宋体" w:hAnsi="Consolas" w:cs="宋体"/>
          <w:b/>
          <w:bCs/>
          <w:color w:val="3399FF"/>
          <w:kern w:val="0"/>
          <w:sz w:val="18"/>
          <w:szCs w:val="18"/>
          <w:bdr w:val="none" w:sz="0" w:space="0" w:color="auto" w:frame="1"/>
        </w:rPr>
        <w:t>true</w:t>
      </w: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try</w:t>
      </w: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queue.take();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System.out.println(</w:t>
      </w:r>
      <w:r w:rsidRPr="00E0175A">
        <w:rPr>
          <w:rFonts w:ascii="Consolas" w:eastAsia="宋体" w:hAnsi="Consolas" w:cs="宋体"/>
          <w:color w:val="89D336"/>
          <w:kern w:val="0"/>
          <w:sz w:val="18"/>
          <w:szCs w:val="18"/>
          <w:bdr w:val="none" w:sz="0" w:space="0" w:color="auto" w:frame="1"/>
        </w:rPr>
        <w:t>"</w:t>
      </w:r>
      <w:r w:rsidRPr="00E0175A">
        <w:rPr>
          <w:rFonts w:ascii="Consolas" w:eastAsia="宋体" w:hAnsi="Consolas" w:cs="宋体"/>
          <w:color w:val="89D336"/>
          <w:kern w:val="0"/>
          <w:sz w:val="18"/>
          <w:szCs w:val="18"/>
          <w:bdr w:val="none" w:sz="0" w:space="0" w:color="auto" w:frame="1"/>
        </w:rPr>
        <w:t>从队列取走一个元素，队列剩余</w:t>
      </w:r>
      <w:r w:rsidRPr="00E0175A">
        <w:rPr>
          <w:rFonts w:ascii="Consolas" w:eastAsia="宋体" w:hAnsi="Consolas" w:cs="宋体"/>
          <w:color w:val="89D336"/>
          <w:kern w:val="0"/>
          <w:sz w:val="18"/>
          <w:szCs w:val="18"/>
          <w:bdr w:val="none" w:sz="0" w:space="0" w:color="auto" w:frame="1"/>
        </w:rPr>
        <w:t>"</w:t>
      </w:r>
      <w:r w:rsidRPr="00E0175A">
        <w:rPr>
          <w:rFonts w:ascii="Consolas" w:eastAsia="宋体" w:hAnsi="Consolas" w:cs="宋体"/>
          <w:color w:val="C0C0C0"/>
          <w:kern w:val="0"/>
          <w:sz w:val="18"/>
          <w:szCs w:val="18"/>
          <w:bdr w:val="none" w:sz="0" w:space="0" w:color="auto" w:frame="1"/>
        </w:rPr>
        <w:t>+queue.size()+</w:t>
      </w:r>
      <w:r w:rsidRPr="00E0175A">
        <w:rPr>
          <w:rFonts w:ascii="Consolas" w:eastAsia="宋体" w:hAnsi="Consolas" w:cs="宋体"/>
          <w:color w:val="89D336"/>
          <w:kern w:val="0"/>
          <w:sz w:val="18"/>
          <w:szCs w:val="18"/>
          <w:bdr w:val="none" w:sz="0" w:space="0" w:color="auto" w:frame="1"/>
        </w:rPr>
        <w:t>"</w:t>
      </w:r>
      <w:r w:rsidRPr="00E0175A">
        <w:rPr>
          <w:rFonts w:ascii="Consolas" w:eastAsia="宋体" w:hAnsi="Consolas" w:cs="宋体"/>
          <w:color w:val="89D336"/>
          <w:kern w:val="0"/>
          <w:sz w:val="18"/>
          <w:szCs w:val="18"/>
          <w:bdr w:val="none" w:sz="0" w:space="0" w:color="auto" w:frame="1"/>
        </w:rPr>
        <w:t>个元素</w:t>
      </w:r>
      <w:r w:rsidRPr="00E0175A">
        <w:rPr>
          <w:rFonts w:ascii="Consolas" w:eastAsia="宋体" w:hAnsi="Consolas" w:cs="宋体"/>
          <w:color w:val="89D336"/>
          <w:kern w:val="0"/>
          <w:sz w:val="18"/>
          <w:szCs w:val="18"/>
          <w:bdr w:val="none" w:sz="0" w:space="0" w:color="auto" w:frame="1"/>
        </w:rPr>
        <w:t>"</w:t>
      </w: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r w:rsidRPr="00E0175A">
        <w:rPr>
          <w:rFonts w:ascii="Consolas" w:eastAsia="宋体" w:hAnsi="Consolas" w:cs="宋体"/>
          <w:b/>
          <w:bCs/>
          <w:color w:val="3399FF"/>
          <w:kern w:val="0"/>
          <w:sz w:val="18"/>
          <w:szCs w:val="18"/>
          <w:bdr w:val="none" w:sz="0" w:space="0" w:color="auto" w:frame="1"/>
        </w:rPr>
        <w:t>catch</w:t>
      </w:r>
      <w:r w:rsidRPr="00E0175A">
        <w:rPr>
          <w:rFonts w:ascii="Consolas" w:eastAsia="宋体" w:hAnsi="Consolas" w:cs="宋体"/>
          <w:color w:val="C0C0C0"/>
          <w:kern w:val="0"/>
          <w:sz w:val="18"/>
          <w:szCs w:val="18"/>
          <w:bdr w:val="none" w:sz="0" w:space="0" w:color="auto" w:frame="1"/>
        </w:rPr>
        <w:t> (InterruptedException e) {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e.printStackTrace();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class</w:t>
      </w:r>
      <w:r w:rsidRPr="00E0175A">
        <w:rPr>
          <w:rFonts w:ascii="Consolas" w:eastAsia="宋体" w:hAnsi="Consolas" w:cs="宋体"/>
          <w:color w:val="C0C0C0"/>
          <w:kern w:val="0"/>
          <w:sz w:val="18"/>
          <w:szCs w:val="18"/>
          <w:bdr w:val="none" w:sz="0" w:space="0" w:color="auto" w:frame="1"/>
        </w:rPr>
        <w:t> Producer </w:t>
      </w:r>
      <w:r w:rsidRPr="00E0175A">
        <w:rPr>
          <w:rFonts w:ascii="Consolas" w:eastAsia="宋体" w:hAnsi="Consolas" w:cs="宋体"/>
          <w:b/>
          <w:bCs/>
          <w:color w:val="3399FF"/>
          <w:kern w:val="0"/>
          <w:sz w:val="18"/>
          <w:szCs w:val="18"/>
          <w:bdr w:val="none" w:sz="0" w:space="0" w:color="auto" w:frame="1"/>
        </w:rPr>
        <w:t>extends</w:t>
      </w:r>
      <w:r w:rsidRPr="00E0175A">
        <w:rPr>
          <w:rFonts w:ascii="Consolas" w:eastAsia="宋体" w:hAnsi="Consolas" w:cs="宋体"/>
          <w:color w:val="C0C0C0"/>
          <w:kern w:val="0"/>
          <w:sz w:val="18"/>
          <w:szCs w:val="18"/>
          <w:bdr w:val="none" w:sz="0" w:space="0" w:color="auto" w:frame="1"/>
        </w:rPr>
        <w:t> Thread{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color w:val="646464"/>
          <w:kern w:val="0"/>
          <w:sz w:val="18"/>
          <w:szCs w:val="18"/>
          <w:bdr w:val="none" w:sz="0" w:space="0" w:color="auto" w:frame="1"/>
        </w:rPr>
        <w:t>@Override</w:t>
      </w: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public</w:t>
      </w: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void</w:t>
      </w:r>
      <w:r w:rsidRPr="00E0175A">
        <w:rPr>
          <w:rFonts w:ascii="Consolas" w:eastAsia="宋体" w:hAnsi="Consolas" w:cs="宋体"/>
          <w:color w:val="C0C0C0"/>
          <w:kern w:val="0"/>
          <w:sz w:val="18"/>
          <w:szCs w:val="18"/>
          <w:bdr w:val="none" w:sz="0" w:space="0" w:color="auto" w:frame="1"/>
        </w:rPr>
        <w:t> run() {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produce();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private</w:t>
      </w: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void</w:t>
      </w:r>
      <w:r w:rsidRPr="00E0175A">
        <w:rPr>
          <w:rFonts w:ascii="Consolas" w:eastAsia="宋体" w:hAnsi="Consolas" w:cs="宋体"/>
          <w:color w:val="C0C0C0"/>
          <w:kern w:val="0"/>
          <w:sz w:val="18"/>
          <w:szCs w:val="18"/>
          <w:bdr w:val="none" w:sz="0" w:space="0" w:color="auto" w:frame="1"/>
        </w:rPr>
        <w:t> produce() {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r w:rsidRPr="00E0175A">
        <w:rPr>
          <w:rFonts w:ascii="Consolas" w:eastAsia="宋体" w:hAnsi="Consolas" w:cs="宋体"/>
          <w:b/>
          <w:bCs/>
          <w:color w:val="3399FF"/>
          <w:kern w:val="0"/>
          <w:sz w:val="18"/>
          <w:szCs w:val="18"/>
          <w:bdr w:val="none" w:sz="0" w:space="0" w:color="auto" w:frame="1"/>
        </w:rPr>
        <w:t>while</w:t>
      </w:r>
      <w:r w:rsidRPr="00E0175A">
        <w:rPr>
          <w:rFonts w:ascii="Consolas" w:eastAsia="宋体" w:hAnsi="Consolas" w:cs="宋体"/>
          <w:color w:val="C0C0C0"/>
          <w:kern w:val="0"/>
          <w:sz w:val="18"/>
          <w:szCs w:val="18"/>
          <w:bdr w:val="none" w:sz="0" w:space="0" w:color="auto" w:frame="1"/>
        </w:rPr>
        <w:t>(</w:t>
      </w:r>
      <w:r w:rsidRPr="00E0175A">
        <w:rPr>
          <w:rFonts w:ascii="Consolas" w:eastAsia="宋体" w:hAnsi="Consolas" w:cs="宋体"/>
          <w:b/>
          <w:bCs/>
          <w:color w:val="3399FF"/>
          <w:kern w:val="0"/>
          <w:sz w:val="18"/>
          <w:szCs w:val="18"/>
          <w:bdr w:val="none" w:sz="0" w:space="0" w:color="auto" w:frame="1"/>
        </w:rPr>
        <w:t>true</w:t>
      </w: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lastRenderedPageBreak/>
        <w:t>                </w:t>
      </w:r>
      <w:r w:rsidRPr="00E0175A">
        <w:rPr>
          <w:rFonts w:ascii="Consolas" w:eastAsia="宋体" w:hAnsi="Consolas" w:cs="宋体"/>
          <w:b/>
          <w:bCs/>
          <w:color w:val="3399FF"/>
          <w:kern w:val="0"/>
          <w:sz w:val="18"/>
          <w:szCs w:val="18"/>
          <w:bdr w:val="none" w:sz="0" w:space="0" w:color="auto" w:frame="1"/>
        </w:rPr>
        <w:t>try</w:t>
      </w: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queue.put(</w:t>
      </w:r>
      <w:r w:rsidRPr="00E0175A">
        <w:rPr>
          <w:rFonts w:ascii="Consolas" w:eastAsia="宋体" w:hAnsi="Consolas" w:cs="宋体"/>
          <w:color w:val="C00000"/>
          <w:kern w:val="0"/>
          <w:sz w:val="18"/>
          <w:szCs w:val="18"/>
          <w:bdr w:val="none" w:sz="0" w:space="0" w:color="auto" w:frame="1"/>
        </w:rPr>
        <w:t>1</w:t>
      </w:r>
      <w:r w:rsidRPr="00E0175A">
        <w:rPr>
          <w:rFonts w:ascii="Consolas" w:eastAsia="宋体" w:hAnsi="Consolas" w:cs="宋体"/>
          <w:color w:val="C0C0C0"/>
          <w:kern w:val="0"/>
          <w:sz w:val="18"/>
          <w:szCs w:val="18"/>
          <w:bdr w:val="none" w:sz="0" w:space="0" w:color="auto" w:frame="1"/>
        </w:rPr>
        <w:t>);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System.out.println(</w:t>
      </w:r>
      <w:r w:rsidRPr="00E0175A">
        <w:rPr>
          <w:rFonts w:ascii="Consolas" w:eastAsia="宋体" w:hAnsi="Consolas" w:cs="宋体"/>
          <w:color w:val="89D336"/>
          <w:kern w:val="0"/>
          <w:sz w:val="18"/>
          <w:szCs w:val="18"/>
          <w:bdr w:val="none" w:sz="0" w:space="0" w:color="auto" w:frame="1"/>
        </w:rPr>
        <w:t>"</w:t>
      </w:r>
      <w:r w:rsidRPr="00E0175A">
        <w:rPr>
          <w:rFonts w:ascii="Consolas" w:eastAsia="宋体" w:hAnsi="Consolas" w:cs="宋体"/>
          <w:color w:val="89D336"/>
          <w:kern w:val="0"/>
          <w:sz w:val="18"/>
          <w:szCs w:val="18"/>
          <w:bdr w:val="none" w:sz="0" w:space="0" w:color="auto" w:frame="1"/>
        </w:rPr>
        <w:t>向队列取中插入一个元素，队列剩余空间：</w:t>
      </w:r>
      <w:r w:rsidRPr="00E0175A">
        <w:rPr>
          <w:rFonts w:ascii="Consolas" w:eastAsia="宋体" w:hAnsi="Consolas" w:cs="宋体"/>
          <w:color w:val="89D336"/>
          <w:kern w:val="0"/>
          <w:sz w:val="18"/>
          <w:szCs w:val="18"/>
          <w:bdr w:val="none" w:sz="0" w:space="0" w:color="auto" w:frame="1"/>
        </w:rPr>
        <w:t>"</w:t>
      </w:r>
      <w:r w:rsidRPr="00E0175A">
        <w:rPr>
          <w:rFonts w:ascii="Consolas" w:eastAsia="宋体" w:hAnsi="Consolas" w:cs="宋体"/>
          <w:color w:val="C0C0C0"/>
          <w:kern w:val="0"/>
          <w:sz w:val="18"/>
          <w:szCs w:val="18"/>
          <w:bdr w:val="none" w:sz="0" w:space="0" w:color="auto" w:frame="1"/>
        </w:rPr>
        <w:t>+(queueSize-queue.size()));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r w:rsidRPr="00E0175A">
        <w:rPr>
          <w:rFonts w:ascii="Consolas" w:eastAsia="宋体" w:hAnsi="Consolas" w:cs="宋体"/>
          <w:b/>
          <w:bCs/>
          <w:color w:val="3399FF"/>
          <w:kern w:val="0"/>
          <w:sz w:val="18"/>
          <w:szCs w:val="18"/>
          <w:bdr w:val="none" w:sz="0" w:space="0" w:color="auto" w:frame="1"/>
        </w:rPr>
        <w:t>catch</w:t>
      </w:r>
      <w:r w:rsidRPr="00E0175A">
        <w:rPr>
          <w:rFonts w:ascii="Consolas" w:eastAsia="宋体" w:hAnsi="Consolas" w:cs="宋体"/>
          <w:color w:val="C0C0C0"/>
          <w:kern w:val="0"/>
          <w:sz w:val="18"/>
          <w:szCs w:val="18"/>
          <w:bdr w:val="none" w:sz="0" w:space="0" w:color="auto" w:frame="1"/>
        </w:rPr>
        <w:t> (InterruptedException e) {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e.printStackTrace();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E0175A"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  </w:t>
      </w:r>
    </w:p>
    <w:p w:rsidR="00E0175A" w:rsidRPr="00B55512" w:rsidRDefault="00E0175A" w:rsidP="00E0175A">
      <w:pPr>
        <w:widowControl/>
        <w:numPr>
          <w:ilvl w:val="0"/>
          <w:numId w:val="34"/>
        </w:numPr>
        <w:spacing w:beforeAutospacing="1" w:afterAutospacing="1" w:line="198" w:lineRule="atLeast"/>
        <w:ind w:left="0"/>
        <w:jc w:val="left"/>
        <w:rPr>
          <w:rFonts w:ascii="Consolas" w:eastAsia="宋体" w:hAnsi="Consolas" w:cs="宋体"/>
          <w:color w:val="C0C0C0"/>
          <w:kern w:val="0"/>
          <w:sz w:val="18"/>
          <w:szCs w:val="18"/>
        </w:rPr>
      </w:pPr>
      <w:r w:rsidRPr="00E0175A">
        <w:rPr>
          <w:rFonts w:ascii="Consolas" w:eastAsia="宋体" w:hAnsi="Consolas" w:cs="宋体"/>
          <w:color w:val="C0C0C0"/>
          <w:kern w:val="0"/>
          <w:sz w:val="18"/>
          <w:szCs w:val="18"/>
          <w:bdr w:val="none" w:sz="0" w:space="0" w:color="auto" w:frame="1"/>
        </w:rPr>
        <w:t>}  </w:t>
      </w:r>
    </w:p>
    <w:p w:rsidR="00B55512" w:rsidRDefault="00B55512" w:rsidP="00B55512">
      <w:pPr>
        <w:widowControl/>
        <w:spacing w:beforeAutospacing="1" w:afterAutospacing="1" w:line="198" w:lineRule="atLeast"/>
        <w:jc w:val="left"/>
        <w:rPr>
          <w:rFonts w:ascii="Consolas" w:eastAsia="宋体" w:hAnsi="Consolas" w:cs="宋体"/>
          <w:color w:val="C0C0C0"/>
          <w:kern w:val="0"/>
          <w:sz w:val="18"/>
          <w:szCs w:val="18"/>
          <w:bdr w:val="none" w:sz="0" w:space="0" w:color="auto" w:frame="1"/>
        </w:rPr>
      </w:pPr>
    </w:p>
    <w:p w:rsidR="00B55512" w:rsidRDefault="00B55512" w:rsidP="00B55512">
      <w:pPr>
        <w:pStyle w:val="2"/>
        <w:rPr>
          <w:bdr w:val="none" w:sz="0" w:space="0" w:color="auto" w:frame="1"/>
        </w:rPr>
      </w:pPr>
      <w:r>
        <w:rPr>
          <w:rFonts w:hint="eastAsia"/>
          <w:bdr w:val="none" w:sz="0" w:space="0" w:color="auto" w:frame="1"/>
        </w:rPr>
        <w:t>AQS</w:t>
      </w:r>
      <w:r>
        <w:rPr>
          <w:rFonts w:hint="eastAsia"/>
          <w:bdr w:val="none" w:sz="0" w:space="0" w:color="auto" w:frame="1"/>
        </w:rPr>
        <w:t>实现原理</w:t>
      </w:r>
    </w:p>
    <w:p w:rsidR="00B55512" w:rsidRDefault="00CF59C6" w:rsidP="00B55512">
      <w:hyperlink r:id="rId67" w:history="1">
        <w:r w:rsidR="00B55512" w:rsidRPr="00EC7AB3">
          <w:rPr>
            <w:rStyle w:val="a5"/>
          </w:rPr>
          <w:t>http://www.infoq.com/cn/articles/jdk1.8-abstractqueuedsynchronizer</w:t>
        </w:r>
      </w:hyperlink>
    </w:p>
    <w:p w:rsidR="00B55512" w:rsidRDefault="00CF59C6" w:rsidP="00B55512">
      <w:hyperlink r:id="rId68" w:history="1">
        <w:r w:rsidR="00B55512" w:rsidRPr="00EC7AB3">
          <w:rPr>
            <w:rStyle w:val="a5"/>
          </w:rPr>
          <w:t>http://www.infoq.com/cn/articles/java8-abstractqueuedsynchronizer</w:t>
        </w:r>
      </w:hyperlink>
    </w:p>
    <w:p w:rsidR="00B55512" w:rsidRDefault="00037BD2" w:rsidP="00B55512">
      <w:r>
        <w:rPr>
          <w:rFonts w:hint="eastAsia"/>
        </w:rPr>
        <w:t>AQS</w:t>
      </w:r>
      <w:r>
        <w:rPr>
          <w:rFonts w:hint="eastAsia"/>
        </w:rPr>
        <w:t>抽象类中有一个</w:t>
      </w:r>
      <w:r>
        <w:rPr>
          <w:rFonts w:hint="eastAsia"/>
        </w:rPr>
        <w:t>volatile</w:t>
      </w:r>
      <w:r>
        <w:rPr>
          <w:rFonts w:hint="eastAsia"/>
        </w:rPr>
        <w:t>的状态量用来表示该锁有没有被线程获取，应该还有一个队列，用来存放阻塞的线程。后面被阻塞的线程会去监听这个状态量，从而达到阻塞唤醒的目的。</w:t>
      </w:r>
    </w:p>
    <w:p w:rsidR="00037BD2" w:rsidRDefault="00037BD2" w:rsidP="00B55512"/>
    <w:p w:rsidR="00037BD2" w:rsidRDefault="00037BD2" w:rsidP="00B55512"/>
    <w:p w:rsidR="00037BD2" w:rsidRPr="00B55512" w:rsidRDefault="00037BD2" w:rsidP="00B55512"/>
    <w:p w:rsidR="00431771" w:rsidRDefault="00431771" w:rsidP="00431771">
      <w:pPr>
        <w:pStyle w:val="2"/>
      </w:pPr>
      <w:r>
        <w:rPr>
          <w:rFonts w:hint="eastAsia"/>
        </w:rPr>
        <w:t>阻塞队列实现原理</w:t>
      </w:r>
    </w:p>
    <w:p w:rsidR="00E0175A" w:rsidRDefault="00E23075" w:rsidP="004B3BE6">
      <w:r>
        <w:rPr>
          <w:rFonts w:hint="eastAsia"/>
        </w:rPr>
        <w:t>阻塞队列的实现是使用</w:t>
      </w:r>
      <w:r>
        <w:rPr>
          <w:rFonts w:hint="eastAsia"/>
        </w:rPr>
        <w:t>lock</w:t>
      </w:r>
      <w:r>
        <w:rPr>
          <w:rFonts w:hint="eastAsia"/>
        </w:rPr>
        <w:t>和</w:t>
      </w:r>
      <w:r>
        <w:rPr>
          <w:rFonts w:hint="eastAsia"/>
        </w:rPr>
        <w:t>condition</w:t>
      </w:r>
      <w:r>
        <w:rPr>
          <w:rFonts w:hint="eastAsia"/>
        </w:rPr>
        <w:t>实现的。</w:t>
      </w:r>
      <w:r w:rsidR="00370AA7">
        <w:rPr>
          <w:rFonts w:hint="eastAsia"/>
        </w:rPr>
        <w:t>（</w:t>
      </w:r>
      <w:r w:rsidR="00370AA7">
        <w:rPr>
          <w:rFonts w:hint="eastAsia"/>
        </w:rPr>
        <w:t>await</w:t>
      </w:r>
      <w:r w:rsidR="00370AA7">
        <w:rPr>
          <w:rFonts w:hint="eastAsia"/>
        </w:rPr>
        <w:t>和</w:t>
      </w:r>
      <w:r w:rsidR="00370AA7">
        <w:rPr>
          <w:rFonts w:hint="eastAsia"/>
        </w:rPr>
        <w:t>signal</w:t>
      </w:r>
      <w:r w:rsidR="00370AA7">
        <w:rPr>
          <w:rFonts w:hint="eastAsia"/>
        </w:rPr>
        <w:t>）</w:t>
      </w:r>
    </w:p>
    <w:p w:rsidR="00E23075" w:rsidRDefault="00E23075" w:rsidP="004B3BE6">
      <w:r w:rsidRPr="00E23075">
        <w:t>https://my.oschina.net/bfleeee/blog/275227</w:t>
      </w:r>
    </w:p>
    <w:p w:rsidR="00E23075" w:rsidRDefault="00431771" w:rsidP="004B3BE6">
      <w:r>
        <w:rPr>
          <w:noProof/>
        </w:rPr>
        <w:lastRenderedPageBreak/>
        <w:drawing>
          <wp:inline distT="0" distB="0" distL="0" distR="0" wp14:anchorId="32BBF0F7" wp14:editId="650F8971">
            <wp:extent cx="5274310" cy="3706495"/>
            <wp:effectExtent l="0" t="0" r="2540"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706495"/>
                    </a:xfrm>
                    <a:prstGeom prst="rect">
                      <a:avLst/>
                    </a:prstGeom>
                  </pic:spPr>
                </pic:pic>
              </a:graphicData>
            </a:graphic>
          </wp:inline>
        </w:drawing>
      </w:r>
    </w:p>
    <w:p w:rsidR="00431771" w:rsidRDefault="00431771" w:rsidP="004B3BE6">
      <w:r>
        <w:rPr>
          <w:noProof/>
        </w:rPr>
        <w:drawing>
          <wp:inline distT="0" distB="0" distL="0" distR="0" wp14:anchorId="6F9DD343" wp14:editId="21C44890">
            <wp:extent cx="5274310" cy="292735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27350"/>
                    </a:xfrm>
                    <a:prstGeom prst="rect">
                      <a:avLst/>
                    </a:prstGeom>
                  </pic:spPr>
                </pic:pic>
              </a:graphicData>
            </a:graphic>
          </wp:inline>
        </w:drawing>
      </w:r>
    </w:p>
    <w:p w:rsidR="00431771" w:rsidRDefault="00431771" w:rsidP="004B3BE6">
      <w:r>
        <w:rPr>
          <w:noProof/>
        </w:rPr>
        <w:lastRenderedPageBreak/>
        <w:drawing>
          <wp:inline distT="0" distB="0" distL="0" distR="0" wp14:anchorId="14CE2509" wp14:editId="0AB22ACE">
            <wp:extent cx="5274310" cy="330073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300730"/>
                    </a:xfrm>
                    <a:prstGeom prst="rect">
                      <a:avLst/>
                    </a:prstGeom>
                  </pic:spPr>
                </pic:pic>
              </a:graphicData>
            </a:graphic>
          </wp:inline>
        </w:drawing>
      </w:r>
    </w:p>
    <w:p w:rsidR="00431771" w:rsidRDefault="00431771" w:rsidP="004B3BE6">
      <w:r>
        <w:rPr>
          <w:noProof/>
        </w:rPr>
        <w:drawing>
          <wp:inline distT="0" distB="0" distL="0" distR="0" wp14:anchorId="18CC4401" wp14:editId="4101BCE4">
            <wp:extent cx="5274310" cy="307467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74670"/>
                    </a:xfrm>
                    <a:prstGeom prst="rect">
                      <a:avLst/>
                    </a:prstGeom>
                  </pic:spPr>
                </pic:pic>
              </a:graphicData>
            </a:graphic>
          </wp:inline>
        </w:drawing>
      </w:r>
    </w:p>
    <w:p w:rsidR="00431771" w:rsidRDefault="00431771" w:rsidP="004B3BE6">
      <w:r>
        <w:rPr>
          <w:noProof/>
        </w:rPr>
        <w:lastRenderedPageBreak/>
        <w:drawing>
          <wp:inline distT="0" distB="0" distL="0" distR="0" wp14:anchorId="2A74655B" wp14:editId="7FA2E2E6">
            <wp:extent cx="5274310" cy="2315845"/>
            <wp:effectExtent l="0" t="0" r="2540" b="825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15845"/>
                    </a:xfrm>
                    <a:prstGeom prst="rect">
                      <a:avLst/>
                    </a:prstGeom>
                  </pic:spPr>
                </pic:pic>
              </a:graphicData>
            </a:graphic>
          </wp:inline>
        </w:drawing>
      </w:r>
    </w:p>
    <w:p w:rsidR="00E23075" w:rsidRDefault="00431771" w:rsidP="004B3BE6">
      <w:r>
        <w:rPr>
          <w:noProof/>
        </w:rPr>
        <w:drawing>
          <wp:inline distT="0" distB="0" distL="0" distR="0" wp14:anchorId="6F4C337A" wp14:editId="58CF96DE">
            <wp:extent cx="5274310" cy="3176905"/>
            <wp:effectExtent l="0" t="0" r="2540" b="444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176905"/>
                    </a:xfrm>
                    <a:prstGeom prst="rect">
                      <a:avLst/>
                    </a:prstGeom>
                  </pic:spPr>
                </pic:pic>
              </a:graphicData>
            </a:graphic>
          </wp:inline>
        </w:drawing>
      </w:r>
    </w:p>
    <w:p w:rsidR="00E0175A" w:rsidRDefault="00A3384D" w:rsidP="00A3384D">
      <w:pPr>
        <w:pStyle w:val="2"/>
      </w:pPr>
      <w:r>
        <w:t>C</w:t>
      </w:r>
      <w:r>
        <w:rPr>
          <w:rFonts w:hint="eastAsia"/>
        </w:rPr>
        <w:t>ountDownLatch</w:t>
      </w:r>
    </w:p>
    <w:p w:rsidR="00A3384D" w:rsidRDefault="00A3384D" w:rsidP="00A3384D">
      <w:r>
        <w:rPr>
          <w:rFonts w:hint="eastAsia"/>
        </w:rPr>
        <w:t>是一个同步工具类，允许一个或多个线程一直等待，直至其他线程的操作执行完后再执行。</w:t>
      </w:r>
    </w:p>
    <w:p w:rsidR="00A3384D" w:rsidRPr="00A3384D" w:rsidRDefault="00A3384D" w:rsidP="00A3384D">
      <w:r w:rsidRPr="00A3384D">
        <w:rPr>
          <w:rFonts w:hint="eastAsia"/>
        </w:rPr>
        <w:t>CountDownLatch</w:t>
      </w:r>
      <w:r w:rsidRPr="00A3384D">
        <w:rPr>
          <w:rFonts w:hint="eastAsia"/>
        </w:rPr>
        <w:t>是在</w:t>
      </w:r>
      <w:r w:rsidRPr="00A3384D">
        <w:rPr>
          <w:rFonts w:hint="eastAsia"/>
        </w:rPr>
        <w:t>java1.5</w:t>
      </w:r>
      <w:r w:rsidRPr="00A3384D">
        <w:rPr>
          <w:rFonts w:hint="eastAsia"/>
        </w:rPr>
        <w:t>被引入的，跟它一起被引入的并发工具类还有</w:t>
      </w:r>
      <w:r w:rsidRPr="00A3384D">
        <w:rPr>
          <w:rFonts w:hint="eastAsia"/>
        </w:rPr>
        <w:t>CyclicBarrier</w:t>
      </w:r>
      <w:r w:rsidRPr="00A3384D">
        <w:rPr>
          <w:rFonts w:hint="eastAsia"/>
        </w:rPr>
        <w:t>、</w:t>
      </w:r>
      <w:r w:rsidRPr="00A3384D">
        <w:rPr>
          <w:rFonts w:hint="eastAsia"/>
        </w:rPr>
        <w:t>Semaphore</w:t>
      </w:r>
      <w:r w:rsidRPr="00A3384D">
        <w:rPr>
          <w:rFonts w:hint="eastAsia"/>
        </w:rPr>
        <w:t>、</w:t>
      </w:r>
      <w:hyperlink r:id="rId75" w:tgtFrame="_blank" w:tooltip="Best practices for using ConcurrentHashMap" w:history="1">
        <w:r w:rsidRPr="00A3384D">
          <w:rPr>
            <w:rFonts w:hint="eastAsia"/>
          </w:rPr>
          <w:t>ConcurrentHashMap</w:t>
        </w:r>
      </w:hyperlink>
      <w:r w:rsidRPr="00A3384D">
        <w:rPr>
          <w:rFonts w:hint="eastAsia"/>
        </w:rPr>
        <w:t>和</w:t>
      </w:r>
      <w:hyperlink r:id="rId76" w:tgtFrame="_blank" w:tooltip="How to use BlockingQueue and ThreadPoolExecutor in java" w:history="1">
        <w:r w:rsidRPr="00A3384D">
          <w:rPr>
            <w:rFonts w:hint="eastAsia"/>
          </w:rPr>
          <w:t>BlockingQueue</w:t>
        </w:r>
      </w:hyperlink>
      <w:r w:rsidRPr="00A3384D">
        <w:rPr>
          <w:rFonts w:hint="eastAsia"/>
        </w:rPr>
        <w:t>，它们都存在于</w:t>
      </w:r>
      <w:r w:rsidRPr="00A3384D">
        <w:rPr>
          <w:rFonts w:hint="eastAsia"/>
        </w:rPr>
        <w:t>java.util.concurrent</w:t>
      </w:r>
      <w:r w:rsidRPr="00A3384D">
        <w:rPr>
          <w:rFonts w:hint="eastAsia"/>
        </w:rPr>
        <w:t>包下。</w:t>
      </w:r>
      <w:r w:rsidRPr="00A3384D">
        <w:rPr>
          <w:rFonts w:hint="eastAsia"/>
        </w:rPr>
        <w:t>CountDownLatch</w:t>
      </w:r>
      <w:r w:rsidRPr="00A3384D">
        <w:rPr>
          <w:rFonts w:hint="eastAsia"/>
        </w:rPr>
        <w:t>这个类能够使一个线程等待其他线程完成各自的工作后再执行。例如，应用程序的主线程希望在负责启动框架服务的线程已经启动所有的框架服务之后再执行。</w:t>
      </w:r>
    </w:p>
    <w:p w:rsidR="00A3384D" w:rsidRDefault="00A3384D" w:rsidP="00A3384D">
      <w:r w:rsidRPr="00A3384D">
        <w:rPr>
          <w:rFonts w:hint="eastAsia"/>
        </w:rPr>
        <w:t>CountDownLatch</w:t>
      </w:r>
      <w:r w:rsidRPr="00A3384D">
        <w:rPr>
          <w:rFonts w:hint="eastAsia"/>
        </w:rPr>
        <w:t>是通过一个计数器来实现的，计数器的初始值为线程的数量。每当一个线程完成了自己的任务后，计数器的值就会减</w:t>
      </w:r>
      <w:r w:rsidRPr="00A3384D">
        <w:rPr>
          <w:rFonts w:hint="eastAsia"/>
        </w:rPr>
        <w:t>1</w:t>
      </w:r>
      <w:r w:rsidRPr="00A3384D">
        <w:rPr>
          <w:rFonts w:hint="eastAsia"/>
        </w:rPr>
        <w:t>。当计数器值到达</w:t>
      </w:r>
      <w:r w:rsidRPr="00A3384D">
        <w:rPr>
          <w:rFonts w:hint="eastAsia"/>
        </w:rPr>
        <w:t>0</w:t>
      </w:r>
      <w:r w:rsidRPr="00A3384D">
        <w:rPr>
          <w:rFonts w:hint="eastAsia"/>
        </w:rPr>
        <w:t>时，它表示所有的线程已经完成了任务，然后在闭锁上等待的线程就可以恢复执行任务。</w:t>
      </w:r>
    </w:p>
    <w:p w:rsidR="00A3384D" w:rsidRDefault="00D83AC2" w:rsidP="00A3384D">
      <w:r>
        <w:rPr>
          <w:noProof/>
        </w:rPr>
        <w:lastRenderedPageBreak/>
        <w:drawing>
          <wp:inline distT="0" distB="0" distL="0" distR="0" wp14:anchorId="4ECEF5F1" wp14:editId="6635E644">
            <wp:extent cx="3848100" cy="30765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8100" cy="3076575"/>
                    </a:xfrm>
                    <a:prstGeom prst="rect">
                      <a:avLst/>
                    </a:prstGeom>
                  </pic:spPr>
                </pic:pic>
              </a:graphicData>
            </a:graphic>
          </wp:inline>
        </w:drawing>
      </w:r>
    </w:p>
    <w:p w:rsidR="00D83AC2" w:rsidRDefault="00D83AC2" w:rsidP="00A3384D">
      <w:r>
        <w:rPr>
          <w:noProof/>
        </w:rPr>
        <w:drawing>
          <wp:inline distT="0" distB="0" distL="0" distR="0" wp14:anchorId="70B21A00" wp14:editId="2D59F8E7">
            <wp:extent cx="5274310" cy="302450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24505"/>
                    </a:xfrm>
                    <a:prstGeom prst="rect">
                      <a:avLst/>
                    </a:prstGeom>
                  </pic:spPr>
                </pic:pic>
              </a:graphicData>
            </a:graphic>
          </wp:inline>
        </w:drawing>
      </w:r>
    </w:p>
    <w:p w:rsidR="00D83AC2" w:rsidRDefault="00D83AC2" w:rsidP="00A3384D">
      <w:r>
        <w:rPr>
          <w:noProof/>
        </w:rPr>
        <w:drawing>
          <wp:inline distT="0" distB="0" distL="0" distR="0" wp14:anchorId="564F98BB" wp14:editId="2F0D5591">
            <wp:extent cx="5274310" cy="236728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67280"/>
                    </a:xfrm>
                    <a:prstGeom prst="rect">
                      <a:avLst/>
                    </a:prstGeom>
                  </pic:spPr>
                </pic:pic>
              </a:graphicData>
            </a:graphic>
          </wp:inline>
        </w:drawing>
      </w:r>
    </w:p>
    <w:p w:rsidR="00D83AC2" w:rsidRDefault="00D83AC2" w:rsidP="00A3384D">
      <w:r>
        <w:rPr>
          <w:rFonts w:hint="eastAsia"/>
        </w:rPr>
        <w:lastRenderedPageBreak/>
        <w:t>使用案例</w:t>
      </w:r>
    </w:p>
    <w:p w:rsidR="00A3384D" w:rsidRPr="00A3384D" w:rsidRDefault="00D83AC2" w:rsidP="00A3384D">
      <w:r>
        <w:rPr>
          <w:noProof/>
        </w:rPr>
        <w:drawing>
          <wp:inline distT="0" distB="0" distL="0" distR="0" wp14:anchorId="6A0F989D" wp14:editId="6942563D">
            <wp:extent cx="5274310" cy="460819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608195"/>
                    </a:xfrm>
                    <a:prstGeom prst="rect">
                      <a:avLst/>
                    </a:prstGeom>
                  </pic:spPr>
                </pic:pic>
              </a:graphicData>
            </a:graphic>
          </wp:inline>
        </w:drawing>
      </w:r>
    </w:p>
    <w:p w:rsidR="004B3BE6" w:rsidRDefault="005434E4" w:rsidP="005434E4">
      <w:pPr>
        <w:pStyle w:val="2"/>
      </w:pPr>
      <w:r>
        <w:t>C</w:t>
      </w:r>
      <w:r>
        <w:rPr>
          <w:rFonts w:hint="eastAsia"/>
        </w:rPr>
        <w:t>ountdownlatch</w:t>
      </w:r>
      <w:r>
        <w:rPr>
          <w:rFonts w:hint="eastAsia"/>
        </w:rPr>
        <w:t>实现原理</w:t>
      </w:r>
    </w:p>
    <w:p w:rsidR="005434E4" w:rsidRDefault="00CF59C6" w:rsidP="005434E4">
      <w:hyperlink r:id="rId81" w:history="1">
        <w:r w:rsidR="005434E4" w:rsidRPr="00EC7AB3">
          <w:rPr>
            <w:rStyle w:val="a5"/>
          </w:rPr>
          <w:t>http://www.jianshu.com/p/7c7a5df5bda6?ref=myread</w:t>
        </w:r>
      </w:hyperlink>
    </w:p>
    <w:p w:rsidR="005434E4" w:rsidRDefault="00CF59C6" w:rsidP="005434E4">
      <w:hyperlink r:id="rId82" w:history="1">
        <w:r w:rsidR="005434E4" w:rsidRPr="00EC7AB3">
          <w:rPr>
            <w:rStyle w:val="a5"/>
          </w:rPr>
          <w:t>http://blog.csdn.net/yanyan19880509/article/details/52349056</w:t>
        </w:r>
      </w:hyperlink>
    </w:p>
    <w:p w:rsidR="005434E4" w:rsidRDefault="005434E4" w:rsidP="005434E4">
      <w:pPr>
        <w:rPr>
          <w:rFonts w:ascii="microsoft yahei" w:hAnsi="microsoft yahei" w:cs="Arial" w:hint="eastAsia"/>
          <w:color w:val="333333"/>
          <w:szCs w:val="21"/>
        </w:rPr>
      </w:pPr>
      <w:r>
        <w:rPr>
          <w:rFonts w:hint="eastAsia"/>
        </w:rPr>
        <w:t>内部有一个</w:t>
      </w:r>
      <w:r>
        <w:rPr>
          <w:rFonts w:hint="eastAsia"/>
        </w:rPr>
        <w:t>Sync</w:t>
      </w:r>
      <w:r>
        <w:rPr>
          <w:rFonts w:hint="eastAsia"/>
        </w:rPr>
        <w:t>类继承了</w:t>
      </w:r>
      <w:r>
        <w:rPr>
          <w:rFonts w:hint="eastAsia"/>
        </w:rPr>
        <w:t>AQS</w:t>
      </w:r>
      <w:r>
        <w:rPr>
          <w:rFonts w:hint="eastAsia"/>
        </w:rPr>
        <w:t>抽象类。</w:t>
      </w:r>
      <w:r>
        <w:rPr>
          <w:rFonts w:ascii="microsoft yahei" w:hAnsi="microsoft yahei" w:cs="Arial"/>
          <w:color w:val="333333"/>
          <w:szCs w:val="21"/>
        </w:rPr>
        <w:t>此类根据大部分并发共性作了一些抽象，便于开发者实现如排他锁，共享锁，条件等待等更高级的业务功能。它通过使用</w:t>
      </w:r>
      <w:r>
        <w:rPr>
          <w:rFonts w:ascii="microsoft yahei" w:hAnsi="microsoft yahei" w:cs="Arial"/>
          <w:color w:val="333333"/>
          <w:szCs w:val="21"/>
        </w:rPr>
        <w:t>CAS</w:t>
      </w:r>
      <w:r>
        <w:rPr>
          <w:rFonts w:ascii="microsoft yahei" w:hAnsi="microsoft yahei" w:cs="Arial"/>
          <w:color w:val="333333"/>
          <w:szCs w:val="21"/>
        </w:rPr>
        <w:t>和队列模型，出色的完成了抽象任务</w:t>
      </w:r>
    </w:p>
    <w:p w:rsidR="00037BD2" w:rsidRPr="005434E4" w:rsidRDefault="00037BD2" w:rsidP="005434E4"/>
    <w:p w:rsidR="005434E4" w:rsidRDefault="005434E4" w:rsidP="004B3BE6"/>
    <w:p w:rsidR="009E503D" w:rsidRDefault="009E503D" w:rsidP="009E503D">
      <w:pPr>
        <w:pStyle w:val="2"/>
      </w:pPr>
      <w:r>
        <w:t>F</w:t>
      </w:r>
      <w:r>
        <w:rPr>
          <w:rFonts w:hint="eastAsia"/>
        </w:rPr>
        <w:t>utureTask</w:t>
      </w:r>
    </w:p>
    <w:p w:rsidR="009E503D" w:rsidRDefault="009E503D" w:rsidP="009E503D">
      <w:r w:rsidRPr="009E503D">
        <w:t>FutureTask</w:t>
      </w:r>
      <w:r w:rsidRPr="009E503D">
        <w:t>可用于异步获取执行结果或取消执行任务的场景。通过传入</w:t>
      </w:r>
      <w:r w:rsidRPr="009E503D">
        <w:t>Runnable</w:t>
      </w:r>
      <w:r w:rsidRPr="009E503D">
        <w:t>或者</w:t>
      </w:r>
      <w:r w:rsidRPr="009E503D">
        <w:t>Callable</w:t>
      </w:r>
      <w:r w:rsidRPr="009E503D">
        <w:t>的任务给</w:t>
      </w:r>
      <w:r w:rsidRPr="009E503D">
        <w:t>FutureTask</w:t>
      </w:r>
      <w:r w:rsidRPr="009E503D">
        <w:t>，直接调用其</w:t>
      </w:r>
      <w:r w:rsidRPr="009E503D">
        <w:t>run</w:t>
      </w:r>
      <w:r w:rsidRPr="009E503D">
        <w:t>方法或者放入线程池执行，之后可以在外部通过</w:t>
      </w:r>
      <w:r w:rsidRPr="009E503D">
        <w:t>FutureTask</w:t>
      </w:r>
      <w:r w:rsidRPr="009E503D">
        <w:t>的</w:t>
      </w:r>
      <w:r w:rsidRPr="009E503D">
        <w:t>get</w:t>
      </w:r>
      <w:r w:rsidRPr="009E503D">
        <w:t>方法异步获取执行结果，因此，</w:t>
      </w:r>
      <w:r w:rsidRPr="009E503D">
        <w:t>FutureTask</w:t>
      </w:r>
      <w:r w:rsidRPr="009E503D">
        <w:t>非常适合用于耗时的计算，主线程可以在完成自己的任务后，再去获取结果。另外，</w:t>
      </w:r>
      <w:r w:rsidRPr="009E503D">
        <w:t>FutureTask</w:t>
      </w:r>
      <w:r w:rsidRPr="009E503D">
        <w:t>还可以确保即使调用了多次</w:t>
      </w:r>
      <w:r w:rsidRPr="009E503D">
        <w:t>run</w:t>
      </w:r>
      <w:r w:rsidRPr="009E503D">
        <w:t>方法，它都只会执行一次</w:t>
      </w:r>
      <w:r w:rsidRPr="009E503D">
        <w:t>Runnable</w:t>
      </w:r>
      <w:r w:rsidRPr="009E503D">
        <w:t>或者</w:t>
      </w:r>
      <w:r w:rsidRPr="009E503D">
        <w:t>Callable</w:t>
      </w:r>
      <w:r w:rsidRPr="009E503D">
        <w:t>任务，或者通过</w:t>
      </w:r>
      <w:r w:rsidRPr="009E503D">
        <w:t>cancel</w:t>
      </w:r>
      <w:r w:rsidRPr="009E503D">
        <w:t>取消</w:t>
      </w:r>
      <w:r w:rsidRPr="009E503D">
        <w:t>FutureTask</w:t>
      </w:r>
      <w:r w:rsidRPr="009E503D">
        <w:lastRenderedPageBreak/>
        <w:t>的执行等。</w:t>
      </w:r>
    </w:p>
    <w:p w:rsidR="007748C5" w:rsidRDefault="007748C5" w:rsidP="009E503D"/>
    <w:p w:rsidR="007748C5" w:rsidRDefault="007748C5" w:rsidP="009E503D">
      <w:r>
        <w:rPr>
          <w:noProof/>
        </w:rPr>
        <w:drawing>
          <wp:inline distT="0" distB="0" distL="0" distR="0" wp14:anchorId="5DAB8BA7" wp14:editId="7A05BFEC">
            <wp:extent cx="5274310" cy="305498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054985"/>
                    </a:xfrm>
                    <a:prstGeom prst="rect">
                      <a:avLst/>
                    </a:prstGeom>
                  </pic:spPr>
                </pic:pic>
              </a:graphicData>
            </a:graphic>
          </wp:inline>
        </w:drawing>
      </w:r>
    </w:p>
    <w:p w:rsidR="007748C5" w:rsidRDefault="007748C5" w:rsidP="009E503D"/>
    <w:p w:rsidR="007748C5" w:rsidRDefault="007748C5" w:rsidP="009E503D">
      <w:r>
        <w:rPr>
          <w:noProof/>
        </w:rPr>
        <w:lastRenderedPageBreak/>
        <w:drawing>
          <wp:inline distT="0" distB="0" distL="0" distR="0">
            <wp:extent cx="4723130" cy="5184140"/>
            <wp:effectExtent l="0" t="0" r="1270" b="0"/>
            <wp:docPr id="66" name="图片 66" descr="http://images2015.cnblogs.com/blog/1025005/201610/1025005-20161030180319421-1644150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015.cnblogs.com/blog/1025005/201610/1025005-20161030180319421-164415095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23130" cy="5184140"/>
                    </a:xfrm>
                    <a:prstGeom prst="rect">
                      <a:avLst/>
                    </a:prstGeom>
                    <a:noFill/>
                    <a:ln>
                      <a:noFill/>
                    </a:ln>
                  </pic:spPr>
                </pic:pic>
              </a:graphicData>
            </a:graphic>
          </wp:inline>
        </w:drawing>
      </w:r>
      <w:r>
        <w:rPr>
          <w:noProof/>
        </w:rPr>
        <w:lastRenderedPageBreak/>
        <w:drawing>
          <wp:inline distT="0" distB="0" distL="0" distR="0" wp14:anchorId="1F744D94" wp14:editId="41D96531">
            <wp:extent cx="5274310" cy="40532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053205"/>
                    </a:xfrm>
                    <a:prstGeom prst="rect">
                      <a:avLst/>
                    </a:prstGeom>
                  </pic:spPr>
                </pic:pic>
              </a:graphicData>
            </a:graphic>
          </wp:inline>
        </w:drawing>
      </w:r>
    </w:p>
    <w:p w:rsidR="00477A80" w:rsidRDefault="00477A80" w:rsidP="009E503D">
      <w:r>
        <w:rPr>
          <w:noProof/>
        </w:rPr>
        <w:drawing>
          <wp:inline distT="0" distB="0" distL="0" distR="0" wp14:anchorId="4636949E" wp14:editId="7056FB59">
            <wp:extent cx="5210175" cy="24003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0175" cy="2400300"/>
                    </a:xfrm>
                    <a:prstGeom prst="rect">
                      <a:avLst/>
                    </a:prstGeom>
                  </pic:spPr>
                </pic:pic>
              </a:graphicData>
            </a:graphic>
          </wp:inline>
        </w:drawing>
      </w:r>
    </w:p>
    <w:p w:rsidR="009E503D" w:rsidRDefault="009E503D" w:rsidP="009E503D"/>
    <w:p w:rsidR="009E503D" w:rsidRPr="009E503D" w:rsidRDefault="009E503D" w:rsidP="009E503D">
      <w:r w:rsidRPr="009E503D">
        <w:t>1. FutureTask</w:t>
      </w:r>
      <w:r w:rsidRPr="009E503D">
        <w:t>执行多任务计算的使用场景</w:t>
      </w:r>
    </w:p>
    <w:p w:rsidR="009E503D" w:rsidRPr="009E503D" w:rsidRDefault="009E503D" w:rsidP="009E503D">
      <w:r w:rsidRPr="009E503D">
        <w:t>利用</w:t>
      </w:r>
      <w:r w:rsidRPr="009E503D">
        <w:t>FutureTask</w:t>
      </w:r>
      <w:r w:rsidRPr="009E503D">
        <w:t>和</w:t>
      </w:r>
      <w:r w:rsidRPr="009E503D">
        <w:t>ExecutorService</w:t>
      </w:r>
      <w:r w:rsidRPr="009E503D">
        <w:t>，可以用多线程的方式提交计算任务，主线程继续执行其他任务，当主线程需要子线程的计算结果时，在异步获取子线程的执行结果。</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Futuretask {</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r>
        <w:rPr>
          <w:rFonts w:ascii="Courier New" w:hAnsi="Courier New" w:cs="Courier New"/>
          <w:color w:val="6A3E3E"/>
          <w:kern w:val="0"/>
          <w:sz w:val="20"/>
          <w:szCs w:val="20"/>
        </w:rPr>
        <w:t>args</w:t>
      </w:r>
      <w:r>
        <w:rPr>
          <w:rFonts w:ascii="Courier New" w:hAnsi="Courier New" w:cs="Courier New"/>
          <w:color w:val="000000"/>
          <w:kern w:val="0"/>
          <w:sz w:val="20"/>
          <w:szCs w:val="20"/>
        </w:rPr>
        <w:t>) {</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Futuretask </w:t>
      </w:r>
      <w:r>
        <w:rPr>
          <w:rFonts w:ascii="Courier New" w:hAnsi="Courier New" w:cs="Courier New"/>
          <w:color w:val="6A3E3E"/>
          <w:kern w:val="0"/>
          <w:sz w:val="20"/>
          <w:szCs w:val="20"/>
          <w:u w:val="single"/>
        </w:rPr>
        <w:t>futureTask</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Futuretask();</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创建任务集合</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List&lt;FutureTask&lt;Integer&gt;&gt; </w:t>
      </w:r>
      <w:r>
        <w:rPr>
          <w:rFonts w:ascii="Courier New" w:hAnsi="Courier New" w:cs="Courier New"/>
          <w:color w:val="6A3E3E"/>
          <w:kern w:val="0"/>
          <w:sz w:val="20"/>
          <w:szCs w:val="20"/>
        </w:rPr>
        <w:t>tasks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ArrayList&lt;&gt;();</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创建线程池</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ExecutorService </w:t>
      </w:r>
      <w:r>
        <w:rPr>
          <w:rFonts w:ascii="Courier New" w:hAnsi="Courier New" w:cs="Courier New"/>
          <w:color w:val="6A3E3E"/>
          <w:kern w:val="0"/>
          <w:sz w:val="20"/>
          <w:szCs w:val="20"/>
        </w:rPr>
        <w:t>exec</w:t>
      </w:r>
      <w:r>
        <w:rPr>
          <w:rFonts w:ascii="Courier New" w:hAnsi="Courier New" w:cs="Courier New"/>
          <w:color w:val="000000"/>
          <w:kern w:val="0"/>
          <w:sz w:val="20"/>
          <w:szCs w:val="20"/>
        </w:rPr>
        <w:t xml:space="preserve"> = Executors.</w:t>
      </w:r>
      <w:r>
        <w:rPr>
          <w:rFonts w:ascii="Courier New" w:hAnsi="Courier New" w:cs="Courier New"/>
          <w:i/>
          <w:iCs/>
          <w:color w:val="000000"/>
          <w:kern w:val="0"/>
          <w:sz w:val="20"/>
          <w:szCs w:val="20"/>
        </w:rPr>
        <w:t>newFixedThreadPool</w:t>
      </w:r>
      <w:r>
        <w:rPr>
          <w:rFonts w:ascii="Courier New" w:hAnsi="Courier New" w:cs="Courier New"/>
          <w:color w:val="000000"/>
          <w:kern w:val="0"/>
          <w:sz w:val="20"/>
          <w:szCs w:val="20"/>
        </w:rPr>
        <w:t>(5);</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&lt;10;</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FutureTask&lt;Integer&gt; </w:t>
      </w:r>
      <w:r>
        <w:rPr>
          <w:rFonts w:ascii="Courier New" w:hAnsi="Courier New" w:cs="Courier New"/>
          <w:color w:val="6A3E3E"/>
          <w:kern w:val="0"/>
          <w:sz w:val="20"/>
          <w:szCs w:val="20"/>
        </w:rPr>
        <w:t>ft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FutureTask&lt;Integer&gt;(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ComputeTask(</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tasks</w:t>
      </w:r>
      <w:r>
        <w:rPr>
          <w:rFonts w:ascii="Courier New" w:hAnsi="Courier New" w:cs="Courier New"/>
          <w:color w:val="000000"/>
          <w:kern w:val="0"/>
          <w:sz w:val="20"/>
          <w:szCs w:val="20"/>
        </w:rPr>
        <w:t>.add(</w:t>
      </w:r>
      <w:r>
        <w:rPr>
          <w:rFonts w:ascii="Courier New" w:hAnsi="Courier New" w:cs="Courier New"/>
          <w:color w:val="6A3E3E"/>
          <w:kern w:val="0"/>
          <w:sz w:val="20"/>
          <w:szCs w:val="20"/>
        </w:rPr>
        <w:t>ft</w:t>
      </w:r>
      <w:r>
        <w:rPr>
          <w:rFonts w:ascii="Courier New" w:hAnsi="Courier New" w:cs="Courier New"/>
          <w:color w:val="000000"/>
          <w:kern w:val="0"/>
          <w:sz w:val="20"/>
          <w:szCs w:val="20"/>
        </w:rPr>
        <w:t>);</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提交给线程池执行任务</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exec</w:t>
      </w:r>
      <w:r>
        <w:rPr>
          <w:rFonts w:ascii="Courier New" w:hAnsi="Courier New" w:cs="Courier New"/>
          <w:color w:val="000000"/>
          <w:kern w:val="0"/>
          <w:sz w:val="20"/>
          <w:szCs w:val="20"/>
        </w:rPr>
        <w:t>.submit(</w:t>
      </w:r>
      <w:r>
        <w:rPr>
          <w:rFonts w:ascii="Courier New" w:hAnsi="Courier New" w:cs="Courier New"/>
          <w:color w:val="6A3E3E"/>
          <w:kern w:val="0"/>
          <w:sz w:val="20"/>
          <w:szCs w:val="20"/>
        </w:rPr>
        <w:t>ft</w:t>
      </w:r>
      <w:r>
        <w:rPr>
          <w:rFonts w:ascii="Courier New" w:hAnsi="Courier New" w:cs="Courier New"/>
          <w:color w:val="000000"/>
          <w:kern w:val="0"/>
          <w:sz w:val="20"/>
          <w:szCs w:val="20"/>
        </w:rPr>
        <w:t>);</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所有计算任务提交完毕</w:t>
      </w:r>
      <w:r>
        <w:rPr>
          <w:rFonts w:ascii="Courier New" w:hAnsi="Courier New" w:cs="Courier New"/>
          <w:color w:val="2A00FF"/>
          <w:kern w:val="0"/>
          <w:sz w:val="20"/>
          <w:szCs w:val="20"/>
        </w:rPr>
        <w:t>,</w:t>
      </w:r>
      <w:r>
        <w:rPr>
          <w:rFonts w:ascii="Courier New" w:hAnsi="Courier New" w:cs="Courier New"/>
          <w:color w:val="2A00FF"/>
          <w:kern w:val="0"/>
          <w:sz w:val="20"/>
          <w:szCs w:val="20"/>
        </w:rPr>
        <w:t>主线程继续做自己的事情</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Integer </w:t>
      </w:r>
      <w:r>
        <w:rPr>
          <w:rFonts w:ascii="Courier New" w:hAnsi="Courier New" w:cs="Courier New"/>
          <w:color w:val="6A3E3E"/>
          <w:kern w:val="0"/>
          <w:sz w:val="20"/>
          <w:szCs w:val="20"/>
        </w:rPr>
        <w:t>totalRes</w:t>
      </w:r>
      <w:r>
        <w:rPr>
          <w:rFonts w:ascii="Courier New" w:hAnsi="Courier New" w:cs="Courier New"/>
          <w:color w:val="000000"/>
          <w:kern w:val="0"/>
          <w:sz w:val="20"/>
          <w:szCs w:val="20"/>
        </w:rPr>
        <w:t xml:space="preserve"> = 0;</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(FutureTask&lt;Integer&gt; </w:t>
      </w:r>
      <w:r>
        <w:rPr>
          <w:rFonts w:ascii="Courier New" w:hAnsi="Courier New" w:cs="Courier New"/>
          <w:color w:val="6A3E3E"/>
          <w:kern w:val="0"/>
          <w:sz w:val="20"/>
          <w:szCs w:val="20"/>
        </w:rPr>
        <w:t>ft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tasks</w:t>
      </w:r>
      <w:r>
        <w:rPr>
          <w:rFonts w:ascii="Courier New" w:hAnsi="Courier New" w:cs="Courier New"/>
          <w:color w:val="000000"/>
          <w:kern w:val="0"/>
          <w:sz w:val="20"/>
          <w:szCs w:val="20"/>
        </w:rPr>
        <w:t>) {</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//get</w:t>
      </w:r>
      <w:r>
        <w:rPr>
          <w:rFonts w:ascii="Courier New" w:hAnsi="Courier New" w:cs="Courier New"/>
          <w:color w:val="3F7F5F"/>
          <w:kern w:val="0"/>
          <w:sz w:val="20"/>
          <w:szCs w:val="20"/>
        </w:rPr>
        <w:t>方法会阻塞</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直至获取结果为止</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totalRes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ft</w:t>
      </w:r>
      <w:r>
        <w:rPr>
          <w:rFonts w:ascii="Courier New" w:hAnsi="Courier New" w:cs="Courier New"/>
          <w:color w:val="000000"/>
          <w:kern w:val="0"/>
          <w:sz w:val="20"/>
          <w:szCs w:val="20"/>
        </w:rPr>
        <w:t>.get();</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(InterruptedException </w:t>
      </w:r>
      <w:r>
        <w:rPr>
          <w:rFonts w:ascii="Courier New" w:hAnsi="Courier New" w:cs="Courier New"/>
          <w:color w:val="6A3E3E"/>
          <w:kern w:val="0"/>
          <w:sz w:val="20"/>
          <w:szCs w:val="20"/>
        </w:rPr>
        <w:t>e</w:t>
      </w:r>
      <w:r>
        <w:rPr>
          <w:rFonts w:ascii="Courier New" w:hAnsi="Courier New" w:cs="Courier New"/>
          <w:color w:val="000000"/>
          <w:kern w:val="0"/>
          <w:sz w:val="20"/>
          <w:szCs w:val="20"/>
        </w:rPr>
        <w:t>) {</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w:t>
      </w:r>
      <w:r>
        <w:rPr>
          <w:rFonts w:ascii="Courier New" w:hAnsi="Courier New" w:cs="Courier New"/>
          <w:color w:val="000000"/>
          <w:kern w:val="0"/>
          <w:sz w:val="20"/>
          <w:szCs w:val="20"/>
        </w:rPr>
        <w:t>.printStackTrace();</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(ExecutionException </w:t>
      </w:r>
      <w:r>
        <w:rPr>
          <w:rFonts w:ascii="Courier New" w:hAnsi="Courier New" w:cs="Courier New"/>
          <w:color w:val="6A3E3E"/>
          <w:kern w:val="0"/>
          <w:sz w:val="20"/>
          <w:szCs w:val="20"/>
        </w:rPr>
        <w:t>e</w:t>
      </w:r>
      <w:r>
        <w:rPr>
          <w:rFonts w:ascii="Courier New" w:hAnsi="Courier New" w:cs="Courier New"/>
          <w:color w:val="000000"/>
          <w:kern w:val="0"/>
          <w:sz w:val="20"/>
          <w:szCs w:val="20"/>
        </w:rPr>
        <w:t>) {</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w:t>
      </w:r>
      <w:r>
        <w:rPr>
          <w:rFonts w:ascii="Courier New" w:hAnsi="Courier New" w:cs="Courier New"/>
          <w:color w:val="000000"/>
          <w:kern w:val="0"/>
          <w:sz w:val="20"/>
          <w:szCs w:val="20"/>
        </w:rPr>
        <w:t>.printStackTrace();</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exec</w:t>
      </w:r>
      <w:r>
        <w:rPr>
          <w:rFonts w:ascii="Courier New" w:hAnsi="Courier New" w:cs="Courier New"/>
          <w:color w:val="000000"/>
          <w:kern w:val="0"/>
          <w:sz w:val="20"/>
          <w:szCs w:val="20"/>
        </w:rPr>
        <w:t>.shutdown();</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多任务计算后的总结果为</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6A3E3E"/>
          <w:kern w:val="0"/>
          <w:sz w:val="20"/>
          <w:szCs w:val="20"/>
        </w:rPr>
        <w:t>totalRes</w:t>
      </w:r>
      <w:r>
        <w:rPr>
          <w:rFonts w:ascii="Courier New" w:hAnsi="Courier New" w:cs="Courier New"/>
          <w:color w:val="000000"/>
          <w:kern w:val="0"/>
          <w:sz w:val="20"/>
          <w:szCs w:val="20"/>
        </w:rPr>
        <w:t>);</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ComputeTask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Callable&lt;Integer&gt; {</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Integer </w:t>
      </w:r>
      <w:r>
        <w:rPr>
          <w:rFonts w:ascii="Courier New" w:hAnsi="Courier New" w:cs="Courier New"/>
          <w:color w:val="0000C0"/>
          <w:kern w:val="0"/>
          <w:sz w:val="20"/>
          <w:szCs w:val="20"/>
        </w:rPr>
        <w:t>result</w:t>
      </w:r>
      <w:r>
        <w:rPr>
          <w:rFonts w:ascii="Courier New" w:hAnsi="Courier New" w:cs="Courier New"/>
          <w:color w:val="000000"/>
          <w:kern w:val="0"/>
          <w:sz w:val="20"/>
          <w:szCs w:val="20"/>
        </w:rPr>
        <w:t xml:space="preserve"> = 0;</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taskName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ComputeTask(Integer </w:t>
      </w:r>
      <w:r>
        <w:rPr>
          <w:rFonts w:ascii="Courier New" w:hAnsi="Courier New" w:cs="Courier New"/>
          <w:color w:val="6A3E3E"/>
          <w:kern w:val="0"/>
          <w:sz w:val="20"/>
          <w:szCs w:val="20"/>
        </w:rPr>
        <w:t>result</w:t>
      </w:r>
      <w:r>
        <w:rPr>
          <w:rFonts w:ascii="Courier New" w:hAnsi="Courier New" w:cs="Courier New"/>
          <w:color w:val="000000"/>
          <w:kern w:val="0"/>
          <w:sz w:val="20"/>
          <w:szCs w:val="20"/>
        </w:rPr>
        <w:t xml:space="preserve">,String </w:t>
      </w:r>
      <w:r>
        <w:rPr>
          <w:rFonts w:ascii="Courier New" w:hAnsi="Courier New" w:cs="Courier New"/>
          <w:color w:val="6A3E3E"/>
          <w:kern w:val="0"/>
          <w:sz w:val="20"/>
          <w:szCs w:val="20"/>
        </w:rPr>
        <w:t>taskName</w:t>
      </w:r>
      <w:r>
        <w:rPr>
          <w:rFonts w:ascii="Courier New" w:hAnsi="Courier New" w:cs="Courier New"/>
          <w:color w:val="000000"/>
          <w:kern w:val="0"/>
          <w:sz w:val="20"/>
          <w:szCs w:val="20"/>
        </w:rPr>
        <w:t>) {</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result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taskName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taskName</w:t>
      </w:r>
      <w:r>
        <w:rPr>
          <w:rFonts w:ascii="Courier New" w:hAnsi="Courier New" w:cs="Courier New"/>
          <w:color w:val="000000"/>
          <w:kern w:val="0"/>
          <w:sz w:val="20"/>
          <w:szCs w:val="20"/>
        </w:rPr>
        <w:t>;</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生成子线程计算任务</w:t>
      </w:r>
      <w:r>
        <w:rPr>
          <w:rFonts w:ascii="Courier New" w:hAnsi="Courier New" w:cs="Courier New"/>
          <w:color w:val="2A00FF"/>
          <w:kern w:val="0"/>
          <w:sz w:val="20"/>
          <w:szCs w:val="20"/>
        </w:rPr>
        <w:t>: "</w:t>
      </w:r>
      <w:r>
        <w:rPr>
          <w:rFonts w:ascii="Courier New" w:hAnsi="Courier New" w:cs="Courier New"/>
          <w:color w:val="000000"/>
          <w:kern w:val="0"/>
          <w:sz w:val="20"/>
          <w:szCs w:val="20"/>
        </w:rPr>
        <w:t>+</w:t>
      </w:r>
      <w:r>
        <w:rPr>
          <w:rFonts w:ascii="Courier New" w:hAnsi="Courier New" w:cs="Courier New"/>
          <w:color w:val="6A3E3E"/>
          <w:kern w:val="0"/>
          <w:sz w:val="20"/>
          <w:szCs w:val="20"/>
        </w:rPr>
        <w:t>taskName</w:t>
      </w:r>
      <w:r>
        <w:rPr>
          <w:rFonts w:ascii="Courier New" w:hAnsi="Courier New" w:cs="Courier New"/>
          <w:color w:val="000000"/>
          <w:kern w:val="0"/>
          <w:sz w:val="20"/>
          <w:szCs w:val="20"/>
        </w:rPr>
        <w:t>);</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Integer call()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&lt;100;</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result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睡眠</w:t>
      </w:r>
      <w:r>
        <w:rPr>
          <w:rFonts w:ascii="Courier New" w:hAnsi="Courier New" w:cs="Courier New"/>
          <w:color w:val="3F7F5F"/>
          <w:kern w:val="0"/>
          <w:sz w:val="20"/>
          <w:szCs w:val="20"/>
        </w:rPr>
        <w:t xml:space="preserve">5s </w:t>
      </w:r>
      <w:r>
        <w:rPr>
          <w:rFonts w:ascii="Courier New" w:hAnsi="Courier New" w:cs="Courier New"/>
          <w:color w:val="3F7F5F"/>
          <w:kern w:val="0"/>
          <w:sz w:val="20"/>
          <w:szCs w:val="20"/>
        </w:rPr>
        <w:t>观察主线程行为</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主线程会继续执行</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到要取得</w:t>
      </w:r>
      <w:r>
        <w:rPr>
          <w:rFonts w:ascii="Courier New" w:hAnsi="Courier New" w:cs="Courier New"/>
          <w:color w:val="3F7F5F"/>
          <w:kern w:val="0"/>
          <w:sz w:val="20"/>
          <w:szCs w:val="20"/>
          <w:u w:val="single"/>
        </w:rPr>
        <w:t>futuretask</w:t>
      </w:r>
      <w:r>
        <w:rPr>
          <w:rFonts w:ascii="Courier New" w:hAnsi="Courier New" w:cs="Courier New"/>
          <w:color w:val="3F7F5F"/>
          <w:kern w:val="0"/>
          <w:sz w:val="20"/>
          <w:szCs w:val="20"/>
        </w:rPr>
        <w:t>的结果是等待直至完成</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Thread.</w:t>
      </w:r>
      <w:r>
        <w:rPr>
          <w:rFonts w:ascii="Courier New" w:hAnsi="Courier New" w:cs="Courier New"/>
          <w:i/>
          <w:iCs/>
          <w:color w:val="000000"/>
          <w:kern w:val="0"/>
          <w:sz w:val="20"/>
          <w:szCs w:val="20"/>
        </w:rPr>
        <w:t>sleep</w:t>
      </w:r>
      <w:r>
        <w:rPr>
          <w:rFonts w:ascii="Courier New" w:hAnsi="Courier New" w:cs="Courier New"/>
          <w:color w:val="000000"/>
          <w:kern w:val="0"/>
          <w:sz w:val="20"/>
          <w:szCs w:val="20"/>
        </w:rPr>
        <w:t>(5000);</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子线程计算任务</w:t>
      </w:r>
      <w:r>
        <w:rPr>
          <w:rFonts w:ascii="Courier New" w:hAnsi="Courier New" w:cs="Courier New"/>
          <w:color w:val="2A00FF"/>
          <w:kern w:val="0"/>
          <w:sz w:val="20"/>
          <w:szCs w:val="20"/>
        </w:rPr>
        <w:t xml:space="preserve"> "</w:t>
      </w:r>
      <w:r>
        <w:rPr>
          <w:rFonts w:ascii="Courier New" w:hAnsi="Courier New" w:cs="Courier New"/>
          <w:color w:val="000000"/>
          <w:kern w:val="0"/>
          <w:sz w:val="20"/>
          <w:szCs w:val="20"/>
        </w:rPr>
        <w:t>+</w:t>
      </w:r>
      <w:r>
        <w:rPr>
          <w:rFonts w:ascii="Courier New" w:hAnsi="Courier New" w:cs="Courier New"/>
          <w:color w:val="0000C0"/>
          <w:kern w:val="0"/>
          <w:sz w:val="20"/>
          <w:szCs w:val="20"/>
        </w:rPr>
        <w:t>taskName</w:t>
      </w:r>
      <w:r>
        <w:rPr>
          <w:rFonts w:ascii="Courier New" w:hAnsi="Courier New" w:cs="Courier New"/>
          <w:color w:val="000000"/>
          <w:kern w:val="0"/>
          <w:sz w:val="20"/>
          <w:szCs w:val="20"/>
        </w:rPr>
        <w:t>+</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执行完成</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result</w:t>
      </w:r>
      <w:r>
        <w:rPr>
          <w:rFonts w:ascii="Courier New" w:hAnsi="Courier New" w:cs="Courier New"/>
          <w:color w:val="000000"/>
          <w:kern w:val="0"/>
          <w:sz w:val="20"/>
          <w:szCs w:val="20"/>
        </w:rPr>
        <w:t>;</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w:t>
      </w:r>
    </w:p>
    <w:p w:rsidR="00C82393" w:rsidRDefault="00C82393" w:rsidP="00C8239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9E503D" w:rsidRDefault="00C82393" w:rsidP="00C82393">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C82393" w:rsidRDefault="00C82393" w:rsidP="00C82393">
      <w:pPr>
        <w:rPr>
          <w:rFonts w:ascii="Courier New" w:hAnsi="Courier New" w:cs="Courier New"/>
          <w:color w:val="000000"/>
          <w:kern w:val="0"/>
          <w:sz w:val="20"/>
          <w:szCs w:val="20"/>
        </w:rPr>
      </w:pPr>
    </w:p>
    <w:p w:rsidR="00C82393" w:rsidRPr="009E503D" w:rsidRDefault="00C82393" w:rsidP="00C82393">
      <w:r>
        <w:rPr>
          <w:rFonts w:ascii="Courier New" w:hAnsi="Courier New" w:cs="Courier New" w:hint="eastAsia"/>
          <w:color w:val="000000"/>
          <w:kern w:val="0"/>
          <w:sz w:val="20"/>
          <w:szCs w:val="20"/>
        </w:rPr>
        <w:t>2</w:t>
      </w:r>
      <w:r>
        <w:rPr>
          <w:rFonts w:ascii="Courier New" w:hAnsi="Courier New" w:cs="Courier New"/>
          <w:color w:val="000000"/>
          <w:kern w:val="0"/>
          <w:sz w:val="20"/>
          <w:szCs w:val="20"/>
        </w:rPr>
        <w:t xml:space="preserve"> </w:t>
      </w:r>
      <w:r w:rsidRPr="00C82393">
        <w:rPr>
          <w:rFonts w:ascii="Courier New" w:hAnsi="Courier New" w:cs="Courier New"/>
          <w:color w:val="000000"/>
          <w:kern w:val="0"/>
          <w:sz w:val="20"/>
          <w:szCs w:val="20"/>
        </w:rPr>
        <w:t>FutureTask</w:t>
      </w:r>
      <w:r w:rsidRPr="00C82393">
        <w:rPr>
          <w:rFonts w:ascii="Courier New" w:hAnsi="Courier New" w:cs="Courier New"/>
          <w:color w:val="000000"/>
          <w:kern w:val="0"/>
          <w:sz w:val="20"/>
          <w:szCs w:val="20"/>
        </w:rPr>
        <w:t>在高并发环境下确保任务只执行一次</w:t>
      </w:r>
    </w:p>
    <w:p w:rsidR="009E503D" w:rsidRDefault="00C82393" w:rsidP="009E503D">
      <w:r w:rsidRPr="00C82393">
        <w:t>在很多高并发的环境下，往往我们只需要某些任务只执行一次。这种使用情景</w:t>
      </w:r>
      <w:r w:rsidRPr="00C82393">
        <w:t>FutureTask</w:t>
      </w:r>
      <w:r w:rsidRPr="00C82393">
        <w:t>的特性恰能胜任。举一个例子，假设有一个带</w:t>
      </w:r>
      <w:r w:rsidRPr="00C82393">
        <w:t>key</w:t>
      </w:r>
      <w:r w:rsidRPr="00C82393">
        <w:t>的连接池，当</w:t>
      </w:r>
      <w:r w:rsidRPr="00C82393">
        <w:t>key</w:t>
      </w:r>
      <w:r w:rsidRPr="00C82393">
        <w:t>存在时，即直接返回</w:t>
      </w:r>
      <w:r w:rsidRPr="00C82393">
        <w:t>key</w:t>
      </w:r>
      <w:r w:rsidRPr="00C82393">
        <w:t>对应的对象；当</w:t>
      </w:r>
      <w:r w:rsidRPr="00C82393">
        <w:t>key</w:t>
      </w:r>
      <w:r w:rsidRPr="00C82393">
        <w:t>不存在时，则创建连接。对于这样的应用场景，通常采用的方法为使用一个</w:t>
      </w:r>
      <w:r w:rsidRPr="00C82393">
        <w:t>Map</w:t>
      </w:r>
      <w:r w:rsidRPr="00C82393">
        <w:t>对象来存储</w:t>
      </w:r>
      <w:r w:rsidRPr="00C82393">
        <w:t>key</w:t>
      </w:r>
      <w:r w:rsidRPr="00C82393">
        <w:t>和连接池对应的对应关系</w:t>
      </w:r>
    </w:p>
    <w:p w:rsidR="00C82393" w:rsidRDefault="00C82393" w:rsidP="009E503D">
      <w:r>
        <w:rPr>
          <w:noProof/>
        </w:rPr>
        <w:drawing>
          <wp:inline distT="0" distB="0" distL="0" distR="0" wp14:anchorId="0A8C36CF" wp14:editId="36CE7E4F">
            <wp:extent cx="5274310" cy="36296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629660"/>
                    </a:xfrm>
                    <a:prstGeom prst="rect">
                      <a:avLst/>
                    </a:prstGeom>
                  </pic:spPr>
                </pic:pic>
              </a:graphicData>
            </a:graphic>
          </wp:inline>
        </w:drawing>
      </w:r>
    </w:p>
    <w:p w:rsidR="00C82393" w:rsidRDefault="00C82393" w:rsidP="009E503D">
      <w:r w:rsidRPr="00C82393">
        <w:t>在上面的例子中，我们通过加锁确保高并发环境下的线程安全，也确保了</w:t>
      </w:r>
      <w:r w:rsidRPr="00C82393">
        <w:t>connection</w:t>
      </w:r>
      <w:r w:rsidRPr="00C82393">
        <w:t>只创建一次，然而确牺牲了性能。改用</w:t>
      </w:r>
      <w:r w:rsidRPr="00C82393">
        <w:t>ConcurrentHash</w:t>
      </w:r>
      <w:r w:rsidRPr="00C82393">
        <w:t>的情况下，几乎可以避免加锁的操作，性能大大提高，但是在高并发的情况下有可能出现</w:t>
      </w:r>
      <w:r w:rsidRPr="00C82393">
        <w:t>Connection</w:t>
      </w:r>
      <w:r w:rsidRPr="00C82393">
        <w:t>被创建多次的现象。这时最需要解决的问题就是当</w:t>
      </w:r>
      <w:r w:rsidRPr="00C82393">
        <w:t>key</w:t>
      </w:r>
      <w:r w:rsidRPr="00C82393">
        <w:t>不存在时，创建</w:t>
      </w:r>
      <w:r w:rsidRPr="00C82393">
        <w:t>Connection</w:t>
      </w:r>
      <w:r w:rsidRPr="00C82393">
        <w:t>的动作能放在</w:t>
      </w:r>
      <w:r w:rsidRPr="00C82393">
        <w:t>connectionPool</w:t>
      </w:r>
      <w:r w:rsidRPr="00C82393">
        <w:t>之后执行，这正是</w:t>
      </w:r>
      <w:r w:rsidRPr="00C82393">
        <w:t>FutureTask</w:t>
      </w:r>
      <w:r w:rsidRPr="00C82393">
        <w:t>发挥作用的时机，基于</w:t>
      </w:r>
      <w:r w:rsidRPr="00C82393">
        <w:t>ConcurrentHashMap</w:t>
      </w:r>
      <w:r w:rsidRPr="00C82393">
        <w:t>和</w:t>
      </w:r>
      <w:r w:rsidRPr="00C82393">
        <w:t>FutureTask</w:t>
      </w:r>
      <w:r w:rsidRPr="00C82393">
        <w:t>的改造代码如下：</w:t>
      </w:r>
    </w:p>
    <w:p w:rsidR="00C82393" w:rsidRDefault="00C82393" w:rsidP="009E503D">
      <w:r>
        <w:rPr>
          <w:noProof/>
        </w:rPr>
        <w:lastRenderedPageBreak/>
        <w:drawing>
          <wp:inline distT="0" distB="0" distL="0" distR="0" wp14:anchorId="07CAE5D8" wp14:editId="149BC62A">
            <wp:extent cx="5274310" cy="3078480"/>
            <wp:effectExtent l="0" t="0" r="254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78480"/>
                    </a:xfrm>
                    <a:prstGeom prst="rect">
                      <a:avLst/>
                    </a:prstGeom>
                  </pic:spPr>
                </pic:pic>
              </a:graphicData>
            </a:graphic>
          </wp:inline>
        </w:drawing>
      </w:r>
    </w:p>
    <w:p w:rsidR="00C82393" w:rsidRDefault="00C82393" w:rsidP="009E503D"/>
    <w:p w:rsidR="009E503D" w:rsidRDefault="00DD31D0" w:rsidP="00DD31D0">
      <w:pPr>
        <w:pStyle w:val="2"/>
      </w:pPr>
      <w:r>
        <w:rPr>
          <w:rFonts w:hint="eastAsia"/>
        </w:rPr>
        <w:t>CyclicBarrier</w:t>
      </w:r>
    </w:p>
    <w:p w:rsidR="00DD31D0" w:rsidRDefault="00DD31D0" w:rsidP="00DD31D0">
      <w:r w:rsidRPr="00DD31D0">
        <w:t>CyclicBarrier</w:t>
      </w:r>
      <w:r w:rsidRPr="00DD31D0">
        <w:t>是一个同步辅助类，它允许一组线程互相等待，直到到达某个公共屏障点</w:t>
      </w:r>
      <w:r w:rsidRPr="00DD31D0">
        <w:t xml:space="preserve"> (common barrier point)</w:t>
      </w:r>
      <w:r w:rsidRPr="00DD31D0">
        <w:t>。在涉及一组固定大小的线程的程序中，这些线程必须不时地互相等待，此时</w:t>
      </w:r>
      <w:r w:rsidRPr="00DD31D0">
        <w:t xml:space="preserve"> CyclicBarrier </w:t>
      </w:r>
      <w:r w:rsidRPr="00DD31D0">
        <w:t>很有用。因为该</w:t>
      </w:r>
      <w:r w:rsidRPr="00DD31D0">
        <w:t xml:space="preserve"> barrier </w:t>
      </w:r>
      <w:r w:rsidRPr="00DD31D0">
        <w:t>在释放等待线程后可以重用，所以称它为</w:t>
      </w:r>
      <w:r w:rsidRPr="00DD31D0">
        <w:rPr>
          <w:i/>
          <w:iCs/>
        </w:rPr>
        <w:t>循环</w:t>
      </w:r>
      <w:r w:rsidRPr="00DD31D0">
        <w:t> </w:t>
      </w:r>
      <w:r w:rsidRPr="00DD31D0">
        <w:t>的</w:t>
      </w:r>
      <w:r w:rsidRPr="00DD31D0">
        <w:t xml:space="preserve"> barrier</w:t>
      </w:r>
      <w:r w:rsidRPr="00DD31D0">
        <w:t>。</w:t>
      </w:r>
    </w:p>
    <w:p w:rsidR="00DD31D0" w:rsidRDefault="00DD31D0" w:rsidP="00DD31D0">
      <w:r w:rsidRPr="00DD31D0">
        <w:t>CyclicBarrier</w:t>
      </w:r>
      <w:r w:rsidRPr="00DD31D0">
        <w:t>类似于</w:t>
      </w:r>
      <w:r w:rsidRPr="00DD31D0">
        <w:t>CountDownLatch</w:t>
      </w:r>
      <w:r w:rsidRPr="00DD31D0">
        <w:t>也是个计数器，</w:t>
      </w:r>
      <w:r w:rsidRPr="00DD31D0">
        <w:t xml:space="preserve"> </w:t>
      </w:r>
      <w:r w:rsidRPr="00DD31D0">
        <w:t>不同的是</w:t>
      </w:r>
      <w:r w:rsidRPr="00DD31D0">
        <w:t>CyclicBarrier</w:t>
      </w:r>
      <w:r w:rsidRPr="00DD31D0">
        <w:t>数的是调用了</w:t>
      </w:r>
      <w:r w:rsidRPr="00DD31D0">
        <w:t>CyclicBarrier.await()</w:t>
      </w:r>
      <w:r w:rsidRPr="00DD31D0">
        <w:t>进入等待的线程数，</w:t>
      </w:r>
      <w:r w:rsidRPr="00DD31D0">
        <w:t xml:space="preserve"> </w:t>
      </w:r>
      <w:r w:rsidRPr="00DD31D0">
        <w:t>当线程数达到了</w:t>
      </w:r>
      <w:r w:rsidRPr="00DD31D0">
        <w:t>CyclicBarrier</w:t>
      </w:r>
      <w:r w:rsidRPr="00DD31D0">
        <w:t>初始时规定的数目时，所有进入等待状态的线程被唤醒并继续。</w:t>
      </w:r>
      <w:r w:rsidRPr="00DD31D0">
        <w:t xml:space="preserve"> CyclicBarrier</w:t>
      </w:r>
      <w:r w:rsidRPr="00DD31D0">
        <w:t>就象它名字的意思一样，可看成是个障碍，</w:t>
      </w:r>
      <w:r w:rsidRPr="00DD31D0">
        <w:t xml:space="preserve"> </w:t>
      </w:r>
      <w:r w:rsidRPr="00DD31D0">
        <w:t>所有的线程必须到齐后才能一起通过这个障碍。</w:t>
      </w:r>
      <w:r w:rsidRPr="00DD31D0">
        <w:t xml:space="preserve"> CyclicBarrier</w:t>
      </w:r>
      <w:r w:rsidRPr="00DD31D0">
        <w:t>初始时还可带一个</w:t>
      </w:r>
      <w:r w:rsidRPr="00DD31D0">
        <w:t>Runnable</w:t>
      </w:r>
      <w:r w:rsidRPr="00DD31D0">
        <w:t>的参数，此</w:t>
      </w:r>
      <w:r w:rsidRPr="00DD31D0">
        <w:t>Runnable</w:t>
      </w:r>
      <w:r w:rsidRPr="00DD31D0">
        <w:t>任务在</w:t>
      </w:r>
      <w:r w:rsidRPr="00DD31D0">
        <w:t>CyclicBarrier</w:t>
      </w:r>
      <w:r w:rsidRPr="00DD31D0">
        <w:t>的数目达到后，所有其它线程被唤醒前被执行。</w:t>
      </w:r>
    </w:p>
    <w:p w:rsidR="00DD31D0" w:rsidRDefault="00DD31D0" w:rsidP="00DD31D0">
      <w:r>
        <w:rPr>
          <w:noProof/>
        </w:rPr>
        <w:drawing>
          <wp:inline distT="0" distB="0" distL="0" distR="0" wp14:anchorId="488E7323" wp14:editId="7D5CD4AB">
            <wp:extent cx="5274310" cy="1210945"/>
            <wp:effectExtent l="0" t="0" r="254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210945"/>
                    </a:xfrm>
                    <a:prstGeom prst="rect">
                      <a:avLst/>
                    </a:prstGeom>
                  </pic:spPr>
                </pic:pic>
              </a:graphicData>
            </a:graphic>
          </wp:inline>
        </w:drawing>
      </w:r>
    </w:p>
    <w:p w:rsidR="00DD31D0" w:rsidRDefault="00DD31D0" w:rsidP="00DD31D0">
      <w:r>
        <w:rPr>
          <w:noProof/>
        </w:rPr>
        <w:lastRenderedPageBreak/>
        <w:drawing>
          <wp:inline distT="0" distB="0" distL="0" distR="0" wp14:anchorId="4518C6A0" wp14:editId="4DACD1AA">
            <wp:extent cx="5274310" cy="4224655"/>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224655"/>
                    </a:xfrm>
                    <a:prstGeom prst="rect">
                      <a:avLst/>
                    </a:prstGeom>
                  </pic:spPr>
                </pic:pic>
              </a:graphicData>
            </a:graphic>
          </wp:inline>
        </w:drawing>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CyclicBarrierTest {</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r>
        <w:rPr>
          <w:rFonts w:ascii="Courier New" w:hAnsi="Courier New" w:cs="Courier New"/>
          <w:color w:val="6A3E3E"/>
          <w:kern w:val="0"/>
          <w:sz w:val="20"/>
          <w:szCs w:val="20"/>
        </w:rPr>
        <w:t>arsg</w:t>
      </w:r>
      <w:r>
        <w:rPr>
          <w:rFonts w:ascii="Courier New" w:hAnsi="Courier New" w:cs="Courier New"/>
          <w:color w:val="000000"/>
          <w:kern w:val="0"/>
          <w:sz w:val="20"/>
          <w:szCs w:val="20"/>
        </w:rPr>
        <w:t>) {</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设置等待到达的线程数为</w:t>
      </w:r>
      <w:r>
        <w:rPr>
          <w:rFonts w:ascii="Courier New" w:hAnsi="Courier New" w:cs="Courier New"/>
          <w:color w:val="3F7F5F"/>
          <w:kern w:val="0"/>
          <w:sz w:val="20"/>
          <w:szCs w:val="20"/>
        </w:rPr>
        <w:t>2</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CyclicBarrier </w:t>
      </w:r>
      <w:r>
        <w:rPr>
          <w:rFonts w:ascii="Courier New" w:hAnsi="Courier New" w:cs="Courier New"/>
          <w:color w:val="6A3E3E"/>
          <w:kern w:val="0"/>
          <w:sz w:val="20"/>
          <w:szCs w:val="20"/>
        </w:rPr>
        <w:t>cb</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CyclicBarrier(2);</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ExecutorService </w:t>
      </w:r>
      <w:r>
        <w:rPr>
          <w:rFonts w:ascii="Courier New" w:hAnsi="Courier New" w:cs="Courier New"/>
          <w:color w:val="6A3E3E"/>
          <w:kern w:val="0"/>
          <w:sz w:val="20"/>
          <w:szCs w:val="20"/>
        </w:rPr>
        <w:t>es</w:t>
      </w:r>
      <w:r>
        <w:rPr>
          <w:rFonts w:ascii="Courier New" w:hAnsi="Courier New" w:cs="Courier New"/>
          <w:color w:val="000000"/>
          <w:kern w:val="0"/>
          <w:sz w:val="20"/>
          <w:szCs w:val="20"/>
        </w:rPr>
        <w:t xml:space="preserve"> = Executors.</w:t>
      </w:r>
      <w:r>
        <w:rPr>
          <w:rFonts w:ascii="Courier New" w:hAnsi="Courier New" w:cs="Courier New"/>
          <w:i/>
          <w:iCs/>
          <w:color w:val="000000"/>
          <w:kern w:val="0"/>
          <w:sz w:val="20"/>
          <w:szCs w:val="20"/>
        </w:rPr>
        <w:t>newCachedThreadPool</w:t>
      </w:r>
      <w:r>
        <w:rPr>
          <w:rFonts w:ascii="Courier New" w:hAnsi="Courier New" w:cs="Courier New"/>
          <w:color w:val="000000"/>
          <w:kern w:val="0"/>
          <w:sz w:val="20"/>
          <w:szCs w:val="20"/>
        </w:rPr>
        <w:t>();</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Runnable </w:t>
      </w:r>
      <w:r>
        <w:rPr>
          <w:rFonts w:ascii="Courier New" w:hAnsi="Courier New" w:cs="Courier New"/>
          <w:color w:val="6A3E3E"/>
          <w:kern w:val="0"/>
          <w:sz w:val="20"/>
          <w:szCs w:val="20"/>
        </w:rPr>
        <w:t>runnale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Runnable() {</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 {</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Thread.</w:t>
      </w:r>
      <w:r>
        <w:rPr>
          <w:rFonts w:ascii="Courier New" w:hAnsi="Courier New" w:cs="Courier New"/>
          <w:i/>
          <w:iCs/>
          <w:color w:val="000000"/>
          <w:kern w:val="0"/>
          <w:sz w:val="20"/>
          <w:szCs w:val="20"/>
        </w:rPr>
        <w:t>sleep</w:t>
      </w:r>
      <w:r>
        <w:rPr>
          <w:rFonts w:ascii="Courier New" w:hAnsi="Courier New" w:cs="Courier New"/>
          <w:color w:val="000000"/>
          <w:kern w:val="0"/>
          <w:sz w:val="20"/>
          <w:szCs w:val="20"/>
        </w:rPr>
        <w:t>((</w:t>
      </w:r>
      <w:r>
        <w:rPr>
          <w:rFonts w:ascii="Courier New" w:hAnsi="Courier New" w:cs="Courier New"/>
          <w:b/>
          <w:bCs/>
          <w:color w:val="7F0055"/>
          <w:kern w:val="0"/>
          <w:sz w:val="20"/>
          <w:szCs w:val="20"/>
        </w:rPr>
        <w:t>long</w:t>
      </w:r>
      <w:r>
        <w:rPr>
          <w:rFonts w:ascii="Courier New" w:hAnsi="Courier New" w:cs="Courier New"/>
          <w:color w:val="000000"/>
          <w:kern w:val="0"/>
          <w:sz w:val="20"/>
          <w:szCs w:val="20"/>
        </w:rPr>
        <w:t>) (Math.</w:t>
      </w:r>
      <w:r>
        <w:rPr>
          <w:rFonts w:ascii="Courier New" w:hAnsi="Courier New" w:cs="Courier New"/>
          <w:i/>
          <w:iCs/>
          <w:color w:val="000000"/>
          <w:kern w:val="0"/>
          <w:sz w:val="20"/>
          <w:szCs w:val="20"/>
        </w:rPr>
        <w:t>random</w:t>
      </w:r>
      <w:r>
        <w:rPr>
          <w:rFonts w:ascii="Courier New" w:hAnsi="Courier New" w:cs="Courier New"/>
          <w:color w:val="000000"/>
          <w:kern w:val="0"/>
          <w:sz w:val="20"/>
          <w:szCs w:val="20"/>
        </w:rPr>
        <w:t>()*1000));</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线程</w:t>
      </w:r>
      <w:r>
        <w:rPr>
          <w:rFonts w:ascii="Courier New" w:hAnsi="Courier New" w:cs="Courier New"/>
          <w:color w:val="2A00FF"/>
          <w:kern w:val="0"/>
          <w:sz w:val="20"/>
          <w:szCs w:val="20"/>
        </w:rPr>
        <w:t>"</w:t>
      </w:r>
      <w:r>
        <w:rPr>
          <w:rFonts w:ascii="Courier New" w:hAnsi="Courier New" w:cs="Courier New"/>
          <w:color w:val="000000"/>
          <w:kern w:val="0"/>
          <w:sz w:val="20"/>
          <w:szCs w:val="20"/>
        </w:rPr>
        <w:t>+Thread.</w:t>
      </w:r>
      <w:r>
        <w:rPr>
          <w:rFonts w:ascii="Courier New" w:hAnsi="Courier New" w:cs="Courier New"/>
          <w:i/>
          <w:iCs/>
          <w:color w:val="000000"/>
          <w:kern w:val="0"/>
          <w:sz w:val="20"/>
          <w:szCs w:val="20"/>
        </w:rPr>
        <w:t>currentThread</w:t>
      </w:r>
      <w:r>
        <w:rPr>
          <w:rFonts w:ascii="Courier New" w:hAnsi="Courier New" w:cs="Courier New"/>
          <w:color w:val="000000"/>
          <w:kern w:val="0"/>
          <w:sz w:val="20"/>
          <w:szCs w:val="20"/>
        </w:rPr>
        <w:t>().getName()+</w:t>
      </w:r>
      <w:r>
        <w:rPr>
          <w:rFonts w:ascii="Courier New" w:hAnsi="Courier New" w:cs="Courier New"/>
          <w:color w:val="2A00FF"/>
          <w:kern w:val="0"/>
          <w:sz w:val="20"/>
          <w:szCs w:val="20"/>
        </w:rPr>
        <w:t>"</w:t>
      </w:r>
      <w:r>
        <w:rPr>
          <w:rFonts w:ascii="Courier New" w:hAnsi="Courier New" w:cs="Courier New"/>
          <w:color w:val="2A00FF"/>
          <w:kern w:val="0"/>
          <w:sz w:val="20"/>
          <w:szCs w:val="20"/>
        </w:rPr>
        <w:t>即将到达集合地点</w:t>
      </w:r>
      <w:r>
        <w:rPr>
          <w:rFonts w:ascii="Courier New" w:hAnsi="Courier New" w:cs="Courier New"/>
          <w:color w:val="2A00FF"/>
          <w:kern w:val="0"/>
          <w:sz w:val="20"/>
          <w:szCs w:val="20"/>
        </w:rPr>
        <w:t>1,</w:t>
      </w:r>
      <w:r>
        <w:rPr>
          <w:rFonts w:ascii="Courier New" w:hAnsi="Courier New" w:cs="Courier New"/>
          <w:color w:val="2A00FF"/>
          <w:kern w:val="0"/>
          <w:sz w:val="20"/>
          <w:szCs w:val="20"/>
        </w:rPr>
        <w:t>当前已有</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6A3E3E"/>
          <w:kern w:val="0"/>
          <w:sz w:val="20"/>
          <w:szCs w:val="20"/>
        </w:rPr>
        <w:t>cb</w:t>
      </w:r>
      <w:r>
        <w:rPr>
          <w:rFonts w:ascii="Courier New" w:hAnsi="Courier New" w:cs="Courier New"/>
          <w:color w:val="000000"/>
          <w:kern w:val="0"/>
          <w:sz w:val="20"/>
          <w:szCs w:val="20"/>
        </w:rPr>
        <w:t>.getNumberWaiting()+</w:t>
      </w:r>
      <w:r>
        <w:rPr>
          <w:rFonts w:ascii="Courier New" w:hAnsi="Courier New" w:cs="Courier New"/>
          <w:color w:val="2A00FF"/>
          <w:kern w:val="0"/>
          <w:sz w:val="20"/>
          <w:szCs w:val="20"/>
        </w:rPr>
        <w:t>"</w:t>
      </w:r>
      <w:r>
        <w:rPr>
          <w:rFonts w:ascii="Courier New" w:hAnsi="Courier New" w:cs="Courier New"/>
          <w:color w:val="2A00FF"/>
          <w:kern w:val="0"/>
          <w:sz w:val="20"/>
          <w:szCs w:val="20"/>
        </w:rPr>
        <w:t>个线程在等待</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cb</w:t>
      </w:r>
      <w:r>
        <w:rPr>
          <w:rFonts w:ascii="Courier New" w:hAnsi="Courier New" w:cs="Courier New"/>
          <w:color w:val="000000"/>
          <w:kern w:val="0"/>
          <w:sz w:val="20"/>
          <w:szCs w:val="20"/>
        </w:rPr>
        <w:t>.await();</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Thread.</w:t>
      </w:r>
      <w:r>
        <w:rPr>
          <w:rFonts w:ascii="Courier New" w:hAnsi="Courier New" w:cs="Courier New"/>
          <w:i/>
          <w:iCs/>
          <w:color w:val="000000"/>
          <w:kern w:val="0"/>
          <w:sz w:val="20"/>
          <w:szCs w:val="20"/>
        </w:rPr>
        <w:t>sleep</w:t>
      </w:r>
      <w:r>
        <w:rPr>
          <w:rFonts w:ascii="Courier New" w:hAnsi="Courier New" w:cs="Courier New"/>
          <w:color w:val="000000"/>
          <w:kern w:val="0"/>
          <w:sz w:val="20"/>
          <w:szCs w:val="20"/>
        </w:rPr>
        <w:t>((</w:t>
      </w:r>
      <w:r>
        <w:rPr>
          <w:rFonts w:ascii="Courier New" w:hAnsi="Courier New" w:cs="Courier New"/>
          <w:b/>
          <w:bCs/>
          <w:color w:val="7F0055"/>
          <w:kern w:val="0"/>
          <w:sz w:val="20"/>
          <w:szCs w:val="20"/>
        </w:rPr>
        <w:t>long</w:t>
      </w:r>
      <w:r>
        <w:rPr>
          <w:rFonts w:ascii="Courier New" w:hAnsi="Courier New" w:cs="Courier New"/>
          <w:color w:val="000000"/>
          <w:kern w:val="0"/>
          <w:sz w:val="20"/>
          <w:szCs w:val="20"/>
        </w:rPr>
        <w:t>) (Math.</w:t>
      </w:r>
      <w:r>
        <w:rPr>
          <w:rFonts w:ascii="Courier New" w:hAnsi="Courier New" w:cs="Courier New"/>
          <w:i/>
          <w:iCs/>
          <w:color w:val="000000"/>
          <w:kern w:val="0"/>
          <w:sz w:val="20"/>
          <w:szCs w:val="20"/>
        </w:rPr>
        <w:t>random</w:t>
      </w:r>
      <w:r>
        <w:rPr>
          <w:rFonts w:ascii="Courier New" w:hAnsi="Courier New" w:cs="Courier New"/>
          <w:color w:val="000000"/>
          <w:kern w:val="0"/>
          <w:sz w:val="20"/>
          <w:szCs w:val="20"/>
        </w:rPr>
        <w:t>()*1000));</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线程</w:t>
      </w:r>
      <w:r>
        <w:rPr>
          <w:rFonts w:ascii="Courier New" w:hAnsi="Courier New" w:cs="Courier New"/>
          <w:color w:val="2A00FF"/>
          <w:kern w:val="0"/>
          <w:sz w:val="20"/>
          <w:szCs w:val="20"/>
        </w:rPr>
        <w:t>"</w:t>
      </w:r>
      <w:r>
        <w:rPr>
          <w:rFonts w:ascii="Courier New" w:hAnsi="Courier New" w:cs="Courier New"/>
          <w:color w:val="000000"/>
          <w:kern w:val="0"/>
          <w:sz w:val="20"/>
          <w:szCs w:val="20"/>
        </w:rPr>
        <w:t>+Thread.</w:t>
      </w:r>
      <w:r>
        <w:rPr>
          <w:rFonts w:ascii="Courier New" w:hAnsi="Courier New" w:cs="Courier New"/>
          <w:i/>
          <w:iCs/>
          <w:color w:val="000000"/>
          <w:kern w:val="0"/>
          <w:sz w:val="20"/>
          <w:szCs w:val="20"/>
        </w:rPr>
        <w:t>currentThread</w:t>
      </w:r>
      <w:r>
        <w:rPr>
          <w:rFonts w:ascii="Courier New" w:hAnsi="Courier New" w:cs="Courier New"/>
          <w:color w:val="000000"/>
          <w:kern w:val="0"/>
          <w:sz w:val="20"/>
          <w:szCs w:val="20"/>
        </w:rPr>
        <w:t>().getName()+</w:t>
      </w:r>
      <w:r>
        <w:rPr>
          <w:rFonts w:ascii="Courier New" w:hAnsi="Courier New" w:cs="Courier New"/>
          <w:color w:val="2A00FF"/>
          <w:kern w:val="0"/>
          <w:sz w:val="20"/>
          <w:szCs w:val="20"/>
        </w:rPr>
        <w:t>"</w:t>
      </w:r>
      <w:r>
        <w:rPr>
          <w:rFonts w:ascii="Courier New" w:hAnsi="Courier New" w:cs="Courier New"/>
          <w:color w:val="2A00FF"/>
          <w:kern w:val="0"/>
          <w:sz w:val="20"/>
          <w:szCs w:val="20"/>
        </w:rPr>
        <w:t>即将到达集合地点</w:t>
      </w:r>
      <w:r>
        <w:rPr>
          <w:rFonts w:ascii="Courier New" w:hAnsi="Courier New" w:cs="Courier New"/>
          <w:color w:val="2A00FF"/>
          <w:kern w:val="0"/>
          <w:sz w:val="20"/>
          <w:szCs w:val="20"/>
        </w:rPr>
        <w:t>2,</w:t>
      </w:r>
      <w:r>
        <w:rPr>
          <w:rFonts w:ascii="Courier New" w:hAnsi="Courier New" w:cs="Courier New"/>
          <w:color w:val="2A00FF"/>
          <w:kern w:val="0"/>
          <w:sz w:val="20"/>
          <w:szCs w:val="20"/>
        </w:rPr>
        <w:t>当前已有</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6A3E3E"/>
          <w:kern w:val="0"/>
          <w:sz w:val="20"/>
          <w:szCs w:val="20"/>
        </w:rPr>
        <w:t>cb</w:t>
      </w:r>
      <w:r>
        <w:rPr>
          <w:rFonts w:ascii="Courier New" w:hAnsi="Courier New" w:cs="Courier New"/>
          <w:color w:val="000000"/>
          <w:kern w:val="0"/>
          <w:sz w:val="20"/>
          <w:szCs w:val="20"/>
        </w:rPr>
        <w:t>.getNumberWaiting()+</w:t>
      </w:r>
      <w:r>
        <w:rPr>
          <w:rFonts w:ascii="Courier New" w:hAnsi="Courier New" w:cs="Courier New"/>
          <w:color w:val="2A00FF"/>
          <w:kern w:val="0"/>
          <w:sz w:val="20"/>
          <w:szCs w:val="20"/>
        </w:rPr>
        <w:t>"</w:t>
      </w:r>
      <w:r>
        <w:rPr>
          <w:rFonts w:ascii="Courier New" w:hAnsi="Courier New" w:cs="Courier New"/>
          <w:color w:val="2A00FF"/>
          <w:kern w:val="0"/>
          <w:sz w:val="20"/>
          <w:szCs w:val="20"/>
        </w:rPr>
        <w:t>个线程在等待</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cb</w:t>
      </w:r>
      <w:r>
        <w:rPr>
          <w:rFonts w:ascii="Courier New" w:hAnsi="Courier New" w:cs="Courier New"/>
          <w:color w:val="000000"/>
          <w:kern w:val="0"/>
          <w:sz w:val="20"/>
          <w:szCs w:val="20"/>
        </w:rPr>
        <w:t>.await();</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Thread.</w:t>
      </w:r>
      <w:r>
        <w:rPr>
          <w:rFonts w:ascii="Courier New" w:hAnsi="Courier New" w:cs="Courier New"/>
          <w:i/>
          <w:iCs/>
          <w:color w:val="000000"/>
          <w:kern w:val="0"/>
          <w:sz w:val="20"/>
          <w:szCs w:val="20"/>
        </w:rPr>
        <w:t>sleep</w:t>
      </w:r>
      <w:r>
        <w:rPr>
          <w:rFonts w:ascii="Courier New" w:hAnsi="Courier New" w:cs="Courier New"/>
          <w:color w:val="000000"/>
          <w:kern w:val="0"/>
          <w:sz w:val="20"/>
          <w:szCs w:val="20"/>
        </w:rPr>
        <w:t>((</w:t>
      </w:r>
      <w:r>
        <w:rPr>
          <w:rFonts w:ascii="Courier New" w:hAnsi="Courier New" w:cs="Courier New"/>
          <w:b/>
          <w:bCs/>
          <w:color w:val="7F0055"/>
          <w:kern w:val="0"/>
          <w:sz w:val="20"/>
          <w:szCs w:val="20"/>
        </w:rPr>
        <w:t>long</w:t>
      </w:r>
      <w:r>
        <w:rPr>
          <w:rFonts w:ascii="Courier New" w:hAnsi="Courier New" w:cs="Courier New"/>
          <w:color w:val="000000"/>
          <w:kern w:val="0"/>
          <w:sz w:val="20"/>
          <w:szCs w:val="20"/>
        </w:rPr>
        <w:t>) (Math.</w:t>
      </w:r>
      <w:r>
        <w:rPr>
          <w:rFonts w:ascii="Courier New" w:hAnsi="Courier New" w:cs="Courier New"/>
          <w:i/>
          <w:iCs/>
          <w:color w:val="000000"/>
          <w:kern w:val="0"/>
          <w:sz w:val="20"/>
          <w:szCs w:val="20"/>
        </w:rPr>
        <w:t>random</w:t>
      </w:r>
      <w:r>
        <w:rPr>
          <w:rFonts w:ascii="Courier New" w:hAnsi="Courier New" w:cs="Courier New"/>
          <w:color w:val="000000"/>
          <w:kern w:val="0"/>
          <w:sz w:val="20"/>
          <w:szCs w:val="20"/>
        </w:rPr>
        <w:t>()*1000));</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线程</w:t>
      </w:r>
      <w:r>
        <w:rPr>
          <w:rFonts w:ascii="Courier New" w:hAnsi="Courier New" w:cs="Courier New"/>
          <w:color w:val="2A00FF"/>
          <w:kern w:val="0"/>
          <w:sz w:val="20"/>
          <w:szCs w:val="20"/>
        </w:rPr>
        <w:lastRenderedPageBreak/>
        <w:t>"</w:t>
      </w:r>
      <w:r>
        <w:rPr>
          <w:rFonts w:ascii="Courier New" w:hAnsi="Courier New" w:cs="Courier New"/>
          <w:color w:val="000000"/>
          <w:kern w:val="0"/>
          <w:sz w:val="20"/>
          <w:szCs w:val="20"/>
        </w:rPr>
        <w:t>+Thread.</w:t>
      </w:r>
      <w:r>
        <w:rPr>
          <w:rFonts w:ascii="Courier New" w:hAnsi="Courier New" w:cs="Courier New"/>
          <w:i/>
          <w:iCs/>
          <w:color w:val="000000"/>
          <w:kern w:val="0"/>
          <w:sz w:val="20"/>
          <w:szCs w:val="20"/>
        </w:rPr>
        <w:t>currentThread</w:t>
      </w:r>
      <w:r>
        <w:rPr>
          <w:rFonts w:ascii="Courier New" w:hAnsi="Courier New" w:cs="Courier New"/>
          <w:color w:val="000000"/>
          <w:kern w:val="0"/>
          <w:sz w:val="20"/>
          <w:szCs w:val="20"/>
        </w:rPr>
        <w:t>().getName()+</w:t>
      </w:r>
      <w:r>
        <w:rPr>
          <w:rFonts w:ascii="Courier New" w:hAnsi="Courier New" w:cs="Courier New"/>
          <w:color w:val="2A00FF"/>
          <w:kern w:val="0"/>
          <w:sz w:val="20"/>
          <w:szCs w:val="20"/>
        </w:rPr>
        <w:t>"</w:t>
      </w:r>
      <w:r>
        <w:rPr>
          <w:rFonts w:ascii="Courier New" w:hAnsi="Courier New" w:cs="Courier New"/>
          <w:color w:val="2A00FF"/>
          <w:kern w:val="0"/>
          <w:sz w:val="20"/>
          <w:szCs w:val="20"/>
        </w:rPr>
        <w:t>即将到达集合地点</w:t>
      </w:r>
      <w:r>
        <w:rPr>
          <w:rFonts w:ascii="Courier New" w:hAnsi="Courier New" w:cs="Courier New"/>
          <w:color w:val="2A00FF"/>
          <w:kern w:val="0"/>
          <w:sz w:val="20"/>
          <w:szCs w:val="20"/>
        </w:rPr>
        <w:t>3,</w:t>
      </w:r>
      <w:r>
        <w:rPr>
          <w:rFonts w:ascii="Courier New" w:hAnsi="Courier New" w:cs="Courier New"/>
          <w:color w:val="2A00FF"/>
          <w:kern w:val="0"/>
          <w:sz w:val="20"/>
          <w:szCs w:val="20"/>
        </w:rPr>
        <w:t>当前已有</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6A3E3E"/>
          <w:kern w:val="0"/>
          <w:sz w:val="20"/>
          <w:szCs w:val="20"/>
        </w:rPr>
        <w:t>cb</w:t>
      </w:r>
      <w:r>
        <w:rPr>
          <w:rFonts w:ascii="Courier New" w:hAnsi="Courier New" w:cs="Courier New"/>
          <w:color w:val="000000"/>
          <w:kern w:val="0"/>
          <w:sz w:val="20"/>
          <w:szCs w:val="20"/>
        </w:rPr>
        <w:t>.getNumberWaiting()+</w:t>
      </w:r>
      <w:r>
        <w:rPr>
          <w:rFonts w:ascii="Courier New" w:hAnsi="Courier New" w:cs="Courier New"/>
          <w:color w:val="2A00FF"/>
          <w:kern w:val="0"/>
          <w:sz w:val="20"/>
          <w:szCs w:val="20"/>
        </w:rPr>
        <w:t>"</w:t>
      </w:r>
      <w:r>
        <w:rPr>
          <w:rFonts w:ascii="Courier New" w:hAnsi="Courier New" w:cs="Courier New"/>
          <w:color w:val="2A00FF"/>
          <w:kern w:val="0"/>
          <w:sz w:val="20"/>
          <w:szCs w:val="20"/>
        </w:rPr>
        <w:t>个线程在等待</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cb</w:t>
      </w:r>
      <w:r>
        <w:rPr>
          <w:rFonts w:ascii="Courier New" w:hAnsi="Courier New" w:cs="Courier New"/>
          <w:color w:val="000000"/>
          <w:kern w:val="0"/>
          <w:sz w:val="20"/>
          <w:szCs w:val="20"/>
        </w:rPr>
        <w:t>.await();</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w:t>
      </w:r>
      <w:r>
        <w:rPr>
          <w:rFonts w:ascii="Courier New" w:hAnsi="Courier New" w:cs="Courier New"/>
          <w:color w:val="6A3E3E"/>
          <w:kern w:val="0"/>
          <w:sz w:val="20"/>
          <w:szCs w:val="20"/>
        </w:rPr>
        <w:t>e</w:t>
      </w:r>
      <w:r>
        <w:rPr>
          <w:rFonts w:ascii="Courier New" w:hAnsi="Courier New" w:cs="Courier New"/>
          <w:color w:val="000000"/>
          <w:kern w:val="0"/>
          <w:sz w:val="20"/>
          <w:szCs w:val="20"/>
        </w:rPr>
        <w:t>) {</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w:t>
      </w:r>
      <w:r>
        <w:rPr>
          <w:rFonts w:ascii="Courier New" w:hAnsi="Courier New" w:cs="Courier New"/>
          <w:color w:val="000000"/>
          <w:kern w:val="0"/>
          <w:sz w:val="20"/>
          <w:szCs w:val="20"/>
        </w:rPr>
        <w:t>.printStackTrace();</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&lt;2;</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es</w:t>
      </w:r>
      <w:r>
        <w:rPr>
          <w:rFonts w:ascii="Courier New" w:hAnsi="Courier New" w:cs="Courier New"/>
          <w:color w:val="000000"/>
          <w:kern w:val="0"/>
          <w:sz w:val="20"/>
          <w:szCs w:val="20"/>
        </w:rPr>
        <w:t>.execute(</w:t>
      </w:r>
      <w:r>
        <w:rPr>
          <w:rFonts w:ascii="Courier New" w:hAnsi="Courier New" w:cs="Courier New"/>
          <w:color w:val="6A3E3E"/>
          <w:kern w:val="0"/>
          <w:sz w:val="20"/>
          <w:szCs w:val="20"/>
        </w:rPr>
        <w:t>runnale</w:t>
      </w:r>
      <w:r>
        <w:rPr>
          <w:rFonts w:ascii="Courier New" w:hAnsi="Courier New" w:cs="Courier New"/>
          <w:color w:val="000000"/>
          <w:kern w:val="0"/>
          <w:sz w:val="20"/>
          <w:szCs w:val="20"/>
        </w:rPr>
        <w:t>);</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r>
        <w:rPr>
          <w:rFonts w:ascii="Courier New" w:hAnsi="Courier New" w:cs="Courier New"/>
          <w:color w:val="3F7F5F"/>
          <w:kern w:val="0"/>
          <w:sz w:val="20"/>
          <w:szCs w:val="20"/>
        </w:rPr>
        <w:tab/>
        <w:t>es.submit(</w:t>
      </w:r>
      <w:r>
        <w:rPr>
          <w:rFonts w:ascii="Courier New" w:hAnsi="Courier New" w:cs="Courier New"/>
          <w:color w:val="3F7F5F"/>
          <w:kern w:val="0"/>
          <w:sz w:val="20"/>
          <w:szCs w:val="20"/>
          <w:u w:val="single"/>
        </w:rPr>
        <w:t>runnale</w:t>
      </w:r>
      <w:r>
        <w:rPr>
          <w:rFonts w:ascii="Courier New" w:hAnsi="Courier New" w:cs="Courier New"/>
          <w:color w:val="3F7F5F"/>
          <w:kern w:val="0"/>
          <w:sz w:val="20"/>
          <w:szCs w:val="20"/>
        </w:rPr>
        <w:t>);</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es</w:t>
      </w:r>
      <w:r>
        <w:rPr>
          <w:rFonts w:ascii="Courier New" w:hAnsi="Courier New" w:cs="Courier New"/>
          <w:color w:val="000000"/>
          <w:kern w:val="0"/>
          <w:sz w:val="20"/>
          <w:szCs w:val="20"/>
        </w:rPr>
        <w:t>.shutdown();</w:t>
      </w:r>
    </w:p>
    <w:p w:rsidR="00825FBC" w:rsidRDefault="00825FBC" w:rsidP="00825FB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DD31D0" w:rsidRDefault="00825FBC" w:rsidP="00825FBC">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7B61F2" w:rsidRDefault="00A474EA" w:rsidP="00A474EA">
      <w:pPr>
        <w:pStyle w:val="2"/>
      </w:pPr>
      <w:r>
        <w:t>C</w:t>
      </w:r>
      <w:r>
        <w:rPr>
          <w:rFonts w:hint="eastAsia"/>
        </w:rPr>
        <w:t>yclicbarrier</w:t>
      </w:r>
      <w:r>
        <w:rPr>
          <w:rFonts w:hint="eastAsia"/>
        </w:rPr>
        <w:t>实现原理</w:t>
      </w:r>
    </w:p>
    <w:p w:rsidR="00A474EA" w:rsidRDefault="00CF59C6" w:rsidP="00A474EA">
      <w:hyperlink r:id="rId91" w:history="1">
        <w:r w:rsidR="00A474EA" w:rsidRPr="00EC7AB3">
          <w:rPr>
            <w:rStyle w:val="a5"/>
          </w:rPr>
          <w:t>http://blog.csdn.net/u011518120/article/details/55252951</w:t>
        </w:r>
      </w:hyperlink>
    </w:p>
    <w:p w:rsidR="00A474EA" w:rsidRDefault="00A474EA" w:rsidP="00A474EA">
      <w:r w:rsidRPr="00A474EA">
        <w:t>http://www.cnblogs.com/200911/p/6060195.html</w:t>
      </w:r>
    </w:p>
    <w:p w:rsidR="00A474EA" w:rsidRDefault="00A474EA" w:rsidP="00A474EA">
      <w:r>
        <w:rPr>
          <w:rFonts w:hint="eastAsia"/>
        </w:rPr>
        <w:t>底层使用的</w:t>
      </w:r>
      <w:r>
        <w:rPr>
          <w:rFonts w:hint="eastAsia"/>
        </w:rPr>
        <w:t>ReentrantLock</w:t>
      </w:r>
      <w:r>
        <w:rPr>
          <w:rFonts w:hint="eastAsia"/>
        </w:rPr>
        <w:t>和</w:t>
      </w:r>
      <w:r>
        <w:rPr>
          <w:rFonts w:hint="eastAsia"/>
        </w:rPr>
        <w:t>Condition</w:t>
      </w:r>
      <w:r>
        <w:rPr>
          <w:rFonts w:hint="eastAsia"/>
        </w:rPr>
        <w:t>实现。调用</w:t>
      </w:r>
      <w:r>
        <w:rPr>
          <w:rFonts w:hint="eastAsia"/>
        </w:rPr>
        <w:t>await</w:t>
      </w:r>
      <w:r>
        <w:rPr>
          <w:rFonts w:hint="eastAsia"/>
        </w:rPr>
        <w:t>方法时，会把当前的计数器减</w:t>
      </w:r>
      <w:r>
        <w:rPr>
          <w:rFonts w:hint="eastAsia"/>
        </w:rPr>
        <w:t>1</w:t>
      </w:r>
      <w:r>
        <w:rPr>
          <w:rFonts w:hint="eastAsia"/>
        </w:rPr>
        <w:t>，如果为</w:t>
      </w:r>
      <w:r>
        <w:rPr>
          <w:rFonts w:hint="eastAsia"/>
        </w:rPr>
        <w:t>0</w:t>
      </w:r>
      <w:r>
        <w:rPr>
          <w:rFonts w:hint="eastAsia"/>
        </w:rPr>
        <w:t>，则打破屏障，唤醒所有等待的线程开始执行，同时进行重置，以待下次调用。</w:t>
      </w:r>
    </w:p>
    <w:p w:rsidR="00A474EA" w:rsidRPr="00A474EA" w:rsidRDefault="00A474EA" w:rsidP="00A474EA"/>
    <w:p w:rsidR="007B61F2" w:rsidRDefault="007B61F2" w:rsidP="007B61F2">
      <w:pPr>
        <w:pStyle w:val="2"/>
      </w:pPr>
      <w:r>
        <w:t>cyclicBarrier</w:t>
      </w:r>
      <w:r>
        <w:rPr>
          <w:rFonts w:hint="eastAsia"/>
        </w:rPr>
        <w:t>和</w:t>
      </w:r>
      <w:r w:rsidR="00A95F3F" w:rsidRPr="00A95F3F">
        <w:t>CountDownLatch</w:t>
      </w:r>
      <w:r>
        <w:rPr>
          <w:rFonts w:hint="eastAsia"/>
        </w:rPr>
        <w:t>区别</w:t>
      </w:r>
    </w:p>
    <w:p w:rsidR="007B61F2" w:rsidRDefault="007B61F2" w:rsidP="007B61F2">
      <w:r w:rsidRPr="007B61F2">
        <w:t>CountDownLatch : </w:t>
      </w:r>
      <w:r w:rsidRPr="007B61F2">
        <w:rPr>
          <w:b/>
          <w:bCs/>
        </w:rPr>
        <w:t>一个线程</w:t>
      </w:r>
      <w:r w:rsidRPr="007B61F2">
        <w:t>(</w:t>
      </w:r>
      <w:r w:rsidRPr="007B61F2">
        <w:t>或者多个</w:t>
      </w:r>
      <w:r w:rsidRPr="007B61F2">
        <w:t>)</w:t>
      </w:r>
      <w:r w:rsidRPr="007B61F2">
        <w:t>，</w:t>
      </w:r>
      <w:r w:rsidRPr="007B61F2">
        <w:t xml:space="preserve"> </w:t>
      </w:r>
      <w:r w:rsidRPr="007B61F2">
        <w:t>等待另外</w:t>
      </w:r>
      <w:r w:rsidRPr="007B61F2">
        <w:rPr>
          <w:b/>
          <w:bCs/>
        </w:rPr>
        <w:t>N</w:t>
      </w:r>
      <w:r w:rsidRPr="007B61F2">
        <w:rPr>
          <w:b/>
          <w:bCs/>
        </w:rPr>
        <w:t>个线程</w:t>
      </w:r>
      <w:r w:rsidRPr="007B61F2">
        <w:t>完成</w:t>
      </w:r>
      <w:r w:rsidRPr="007B61F2">
        <w:rPr>
          <w:b/>
          <w:bCs/>
        </w:rPr>
        <w:t>某个事情</w:t>
      </w:r>
      <w:r w:rsidRPr="007B61F2">
        <w:t>之后才能执行。</w:t>
      </w:r>
      <w:r w:rsidRPr="007B61F2">
        <w:t xml:space="preserve">   </w:t>
      </w:r>
    </w:p>
    <w:p w:rsidR="007B61F2" w:rsidRPr="007B61F2" w:rsidRDefault="007B61F2" w:rsidP="007B61F2">
      <w:r w:rsidRPr="007B61F2">
        <w:t>CyclicBarrier        : </w:t>
      </w:r>
      <w:r w:rsidRPr="007B61F2">
        <w:rPr>
          <w:b/>
          <w:bCs/>
        </w:rPr>
        <w:t>N</w:t>
      </w:r>
      <w:r w:rsidRPr="007B61F2">
        <w:rPr>
          <w:b/>
          <w:bCs/>
        </w:rPr>
        <w:t>个线程</w:t>
      </w:r>
      <w:r w:rsidRPr="007B61F2">
        <w:t>相互等待，任何一个线程完成之前，所有的线程都必须等待。</w:t>
      </w:r>
    </w:p>
    <w:p w:rsidR="00DD31D0" w:rsidRDefault="00DD31D0" w:rsidP="00DD31D0"/>
    <w:p w:rsidR="007B61F2" w:rsidRDefault="007B61F2" w:rsidP="00DD31D0">
      <w:r w:rsidRPr="007B61F2">
        <w:t>CountDownLatch</w:t>
      </w:r>
      <w:r w:rsidRPr="007B61F2">
        <w:t>和</w:t>
      </w:r>
      <w:r w:rsidRPr="007B61F2">
        <w:t>CyclicBarrier</w:t>
      </w:r>
      <w:r w:rsidRPr="007B61F2">
        <w:t>的区别简单理解为</w:t>
      </w:r>
      <w:r w:rsidRPr="007B61F2">
        <w:t>CountDownLatch</w:t>
      </w:r>
      <w:r w:rsidRPr="007B61F2">
        <w:t>是一次性的，而</w:t>
      </w:r>
      <w:r w:rsidRPr="007B61F2">
        <w:t xml:space="preserve"> CyclicBarrier</w:t>
      </w:r>
      <w:r w:rsidRPr="007B61F2">
        <w:t>在调用</w:t>
      </w:r>
      <w:r w:rsidRPr="007B61F2">
        <w:t>reset</w:t>
      </w:r>
      <w:r w:rsidRPr="007B61F2">
        <w:t>之后还可以继续使用</w:t>
      </w:r>
      <w:r w:rsidR="00256632">
        <w:rPr>
          <w:rFonts w:hint="eastAsia"/>
        </w:rPr>
        <w:t>。</w:t>
      </w:r>
    </w:p>
    <w:p w:rsidR="00256632" w:rsidRDefault="00256632" w:rsidP="00DD31D0"/>
    <w:p w:rsidR="00256632" w:rsidRDefault="00256632" w:rsidP="00DD31D0">
      <w:r w:rsidRPr="00256632">
        <w:t>1.</w:t>
      </w:r>
      <w:r w:rsidRPr="00256632">
        <w:t>闭锁</w:t>
      </w:r>
      <w:r w:rsidRPr="00256632">
        <w:t>CountDownLatch</w:t>
      </w:r>
      <w:r w:rsidRPr="00256632">
        <w:t>做减计数，而栅栏</w:t>
      </w:r>
      <w:r w:rsidRPr="00256632">
        <w:t>CyclicBarrier</w:t>
      </w:r>
      <w:r w:rsidRPr="00256632">
        <w:t>则是加计数。</w:t>
      </w:r>
      <w:r w:rsidRPr="00256632">
        <w:t> </w:t>
      </w:r>
      <w:r w:rsidRPr="00256632">
        <w:br/>
        <w:t>2.CountDownLatch</w:t>
      </w:r>
      <w:r w:rsidRPr="00256632">
        <w:t>是一次性的，</w:t>
      </w:r>
      <w:r w:rsidRPr="00256632">
        <w:t>CyclicBarrier</w:t>
      </w:r>
      <w:r w:rsidRPr="00256632">
        <w:t>可以重用。</w:t>
      </w:r>
      <w:r w:rsidRPr="00256632">
        <w:t> </w:t>
      </w:r>
      <w:r w:rsidRPr="00256632">
        <w:br/>
        <w:t>3.CountDownLatch</w:t>
      </w:r>
      <w:r w:rsidRPr="00256632">
        <w:t>强调一个线程等多个线程完成某件事情。</w:t>
      </w:r>
      <w:r w:rsidRPr="00256632">
        <w:t>CyclicBarrier</w:t>
      </w:r>
      <w:r w:rsidRPr="00256632">
        <w:t>是多个线程互等，等大家都完成。</w:t>
      </w:r>
      <w:r w:rsidRPr="00256632">
        <w:t> </w:t>
      </w:r>
      <w:r w:rsidRPr="00256632">
        <w:br/>
        <w:t>4.</w:t>
      </w:r>
      <w:r w:rsidRPr="00256632">
        <w:t>鉴于上面的描述，</w:t>
      </w:r>
      <w:r w:rsidRPr="00256632">
        <w:t>CyclicBarrier</w:t>
      </w:r>
      <w:r w:rsidRPr="00256632">
        <w:t>在一些场景中可以替代</w:t>
      </w:r>
      <w:r w:rsidRPr="00256632">
        <w:t>CountDownLatch</w:t>
      </w:r>
      <w:r w:rsidRPr="00256632">
        <w:t>实现类似的功能。</w:t>
      </w:r>
      <w:r w:rsidRPr="00256632">
        <w:t> </w:t>
      </w:r>
    </w:p>
    <w:p w:rsidR="00DD31D0" w:rsidRPr="00DD31D0" w:rsidRDefault="00DD31D0" w:rsidP="00DD31D0"/>
    <w:p w:rsidR="00DD31D0" w:rsidRDefault="00DD31D0" w:rsidP="009E503D"/>
    <w:p w:rsidR="00766143" w:rsidRDefault="00766143" w:rsidP="00766143">
      <w:pPr>
        <w:pStyle w:val="2"/>
      </w:pPr>
      <w:r>
        <w:rPr>
          <w:rFonts w:hint="eastAsia"/>
        </w:rPr>
        <w:lastRenderedPageBreak/>
        <w:t>Exchanger</w:t>
      </w:r>
    </w:p>
    <w:p w:rsidR="00766143" w:rsidRDefault="00766143" w:rsidP="00766143">
      <w:r>
        <w:rPr>
          <w:rFonts w:hint="eastAsia"/>
        </w:rPr>
        <w:t>在两个线程之间交换数据，当线程</w:t>
      </w:r>
      <w:r>
        <w:rPr>
          <w:rFonts w:hint="eastAsia"/>
        </w:rPr>
        <w:t>A</w:t>
      </w:r>
      <w:r>
        <w:rPr>
          <w:rFonts w:hint="eastAsia"/>
        </w:rPr>
        <w:t>调用</w:t>
      </w:r>
      <w:r>
        <w:rPr>
          <w:rFonts w:hint="eastAsia"/>
        </w:rPr>
        <w:t>Exchange</w:t>
      </w:r>
      <w:r>
        <w:rPr>
          <w:rFonts w:hint="eastAsia"/>
        </w:rPr>
        <w:t>对象的</w:t>
      </w:r>
      <w:r>
        <w:rPr>
          <w:rFonts w:hint="eastAsia"/>
        </w:rPr>
        <w:t>exchange</w:t>
      </w:r>
      <w:r>
        <w:rPr>
          <w:rFonts w:hint="eastAsia"/>
        </w:rPr>
        <w:t>方法后，会进入阻塞状态，直到线程</w:t>
      </w:r>
      <w:r>
        <w:rPr>
          <w:rFonts w:hint="eastAsia"/>
        </w:rPr>
        <w:t>B</w:t>
      </w:r>
      <w:r>
        <w:rPr>
          <w:rFonts w:hint="eastAsia"/>
        </w:rPr>
        <w:t>也调用了</w:t>
      </w:r>
      <w:r>
        <w:rPr>
          <w:rFonts w:hint="eastAsia"/>
        </w:rPr>
        <w:t>exchange</w:t>
      </w:r>
      <w:r>
        <w:rPr>
          <w:rFonts w:hint="eastAsia"/>
        </w:rPr>
        <w:t>方法，然后以线程安全的方式交换数据，之后</w:t>
      </w:r>
      <w:r>
        <w:rPr>
          <w:rFonts w:hint="eastAsia"/>
        </w:rPr>
        <w:t>A</w:t>
      </w:r>
      <w:r>
        <w:rPr>
          <w:rFonts w:hint="eastAsia"/>
        </w:rPr>
        <w:t>和</w:t>
      </w:r>
      <w:r>
        <w:rPr>
          <w:rFonts w:hint="eastAsia"/>
        </w:rPr>
        <w:t>B</w:t>
      </w:r>
      <w:r>
        <w:rPr>
          <w:rFonts w:hint="eastAsia"/>
        </w:rPr>
        <w:t>线程继续运行。</w:t>
      </w:r>
    </w:p>
    <w:p w:rsidR="00766143" w:rsidRDefault="00766143" w:rsidP="00766143"/>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ExchangerTest {</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使用</w:t>
      </w:r>
      <w:r>
        <w:rPr>
          <w:rFonts w:ascii="Courier New" w:hAnsi="Courier New" w:cs="Courier New"/>
          <w:color w:val="3F7F5F"/>
          <w:kern w:val="0"/>
          <w:sz w:val="20"/>
          <w:szCs w:val="20"/>
        </w:rPr>
        <w:t>volatile</w:t>
      </w:r>
      <w:r>
        <w:rPr>
          <w:rFonts w:ascii="Courier New" w:hAnsi="Courier New" w:cs="Courier New"/>
          <w:color w:val="3F7F5F"/>
          <w:kern w:val="0"/>
          <w:sz w:val="20"/>
          <w:szCs w:val="20"/>
        </w:rPr>
        <w:t>修饰的变量作为交换的结束</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volatile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flag</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r>
        <w:rPr>
          <w:rFonts w:ascii="Courier New" w:hAnsi="Courier New" w:cs="Courier New"/>
          <w:color w:val="6A3E3E"/>
          <w:kern w:val="0"/>
          <w:sz w:val="20"/>
          <w:szCs w:val="20"/>
        </w:rPr>
        <w:t>args</w:t>
      </w:r>
      <w:r>
        <w:rPr>
          <w:rFonts w:ascii="Courier New" w:hAnsi="Courier New" w:cs="Courier New"/>
          <w:color w:val="000000"/>
          <w:kern w:val="0"/>
          <w:sz w:val="20"/>
          <w:szCs w:val="20"/>
        </w:rPr>
        <w:t>) {</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ExecutorService </w:t>
      </w:r>
      <w:r>
        <w:rPr>
          <w:rFonts w:ascii="Courier New" w:hAnsi="Courier New" w:cs="Courier New"/>
          <w:color w:val="6A3E3E"/>
          <w:kern w:val="0"/>
          <w:sz w:val="20"/>
          <w:szCs w:val="20"/>
        </w:rPr>
        <w:t>exec</w:t>
      </w:r>
      <w:r>
        <w:rPr>
          <w:rFonts w:ascii="Courier New" w:hAnsi="Courier New" w:cs="Courier New"/>
          <w:color w:val="000000"/>
          <w:kern w:val="0"/>
          <w:sz w:val="20"/>
          <w:szCs w:val="20"/>
        </w:rPr>
        <w:t xml:space="preserve"> = Executors.</w:t>
      </w:r>
      <w:r>
        <w:rPr>
          <w:rFonts w:ascii="Courier New" w:hAnsi="Courier New" w:cs="Courier New"/>
          <w:i/>
          <w:iCs/>
          <w:color w:val="000000"/>
          <w:kern w:val="0"/>
          <w:sz w:val="20"/>
          <w:szCs w:val="20"/>
        </w:rPr>
        <w:t>newCachedThreadPool</w:t>
      </w:r>
      <w:r>
        <w:rPr>
          <w:rFonts w:ascii="Courier New" w:hAnsi="Courier New" w:cs="Courier New"/>
          <w:color w:val="000000"/>
          <w:kern w:val="0"/>
          <w:sz w:val="20"/>
          <w:szCs w:val="20"/>
        </w:rPr>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Exchanger&lt;Integer&gt; </w:t>
      </w:r>
      <w:r>
        <w:rPr>
          <w:rFonts w:ascii="Courier New" w:hAnsi="Courier New" w:cs="Courier New"/>
          <w:color w:val="6A3E3E"/>
          <w:kern w:val="0"/>
          <w:sz w:val="20"/>
          <w:szCs w:val="20"/>
        </w:rPr>
        <w:t>ex</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Exchanger&lt;Integer&gt;();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ExchangerPro </w:t>
      </w:r>
      <w:r>
        <w:rPr>
          <w:rFonts w:ascii="Courier New" w:hAnsi="Courier New" w:cs="Courier New"/>
          <w:color w:val="6A3E3E"/>
          <w:kern w:val="0"/>
          <w:sz w:val="20"/>
          <w:szCs w:val="20"/>
        </w:rPr>
        <w:t>ep</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ExchangerPro(</w:t>
      </w:r>
      <w:r>
        <w:rPr>
          <w:rFonts w:ascii="Courier New" w:hAnsi="Courier New" w:cs="Courier New"/>
          <w:color w:val="6A3E3E"/>
          <w:kern w:val="0"/>
          <w:sz w:val="20"/>
          <w:szCs w:val="20"/>
        </w:rPr>
        <w:t>ex</w:t>
      </w:r>
      <w:r>
        <w:rPr>
          <w:rFonts w:ascii="Courier New" w:hAnsi="Courier New" w:cs="Courier New"/>
          <w:color w:val="000000"/>
          <w:kern w:val="0"/>
          <w:sz w:val="20"/>
          <w:szCs w:val="20"/>
        </w:rPr>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ExchangerCon </w:t>
      </w:r>
      <w:r>
        <w:rPr>
          <w:rFonts w:ascii="Courier New" w:hAnsi="Courier New" w:cs="Courier New"/>
          <w:color w:val="6A3E3E"/>
          <w:kern w:val="0"/>
          <w:sz w:val="20"/>
          <w:szCs w:val="20"/>
        </w:rPr>
        <w:t>ec</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ExchangerCon(</w:t>
      </w:r>
      <w:r>
        <w:rPr>
          <w:rFonts w:ascii="Courier New" w:hAnsi="Courier New" w:cs="Courier New"/>
          <w:color w:val="6A3E3E"/>
          <w:kern w:val="0"/>
          <w:sz w:val="20"/>
          <w:szCs w:val="20"/>
        </w:rPr>
        <w:t>ex</w:t>
      </w:r>
      <w:r>
        <w:rPr>
          <w:rFonts w:ascii="Courier New" w:hAnsi="Courier New" w:cs="Courier New"/>
          <w:color w:val="000000"/>
          <w:kern w:val="0"/>
          <w:sz w:val="20"/>
          <w:szCs w:val="20"/>
        </w:rPr>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exec</w:t>
      </w:r>
      <w:r>
        <w:rPr>
          <w:rFonts w:ascii="Courier New" w:hAnsi="Courier New" w:cs="Courier New"/>
          <w:color w:val="000000"/>
          <w:kern w:val="0"/>
          <w:sz w:val="20"/>
          <w:szCs w:val="20"/>
        </w:rPr>
        <w:t>.execute(</w:t>
      </w:r>
      <w:r>
        <w:rPr>
          <w:rFonts w:ascii="Courier New" w:hAnsi="Courier New" w:cs="Courier New"/>
          <w:color w:val="6A3E3E"/>
          <w:kern w:val="0"/>
          <w:sz w:val="20"/>
          <w:szCs w:val="20"/>
        </w:rPr>
        <w:t>ec</w:t>
      </w:r>
      <w:r>
        <w:rPr>
          <w:rFonts w:ascii="Courier New" w:hAnsi="Courier New" w:cs="Courier New"/>
          <w:color w:val="000000"/>
          <w:kern w:val="0"/>
          <w:sz w:val="20"/>
          <w:szCs w:val="20"/>
        </w:rPr>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exec</w:t>
      </w:r>
      <w:r>
        <w:rPr>
          <w:rFonts w:ascii="Courier New" w:hAnsi="Courier New" w:cs="Courier New"/>
          <w:color w:val="000000"/>
          <w:kern w:val="0"/>
          <w:sz w:val="20"/>
          <w:szCs w:val="20"/>
        </w:rPr>
        <w:t>.execute(</w:t>
      </w:r>
      <w:r>
        <w:rPr>
          <w:rFonts w:ascii="Courier New" w:hAnsi="Courier New" w:cs="Courier New"/>
          <w:color w:val="6A3E3E"/>
          <w:kern w:val="0"/>
          <w:sz w:val="20"/>
          <w:szCs w:val="20"/>
        </w:rPr>
        <w:t>ep</w:t>
      </w:r>
      <w:r>
        <w:rPr>
          <w:rFonts w:ascii="Courier New" w:hAnsi="Courier New" w:cs="Courier New"/>
          <w:color w:val="000000"/>
          <w:kern w:val="0"/>
          <w:sz w:val="20"/>
          <w:szCs w:val="20"/>
        </w:rPr>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exec</w:t>
      </w:r>
      <w:r>
        <w:rPr>
          <w:rFonts w:ascii="Courier New" w:hAnsi="Courier New" w:cs="Courier New"/>
          <w:color w:val="000000"/>
          <w:kern w:val="0"/>
          <w:sz w:val="20"/>
          <w:szCs w:val="20"/>
        </w:rPr>
        <w:t>.shutdown();</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ExchangerPro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Runnable {</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Exchanger&lt;Integer&gt; </w:t>
      </w:r>
      <w:r>
        <w:rPr>
          <w:rFonts w:ascii="Courier New" w:hAnsi="Courier New" w:cs="Courier New"/>
          <w:color w:val="0000C0"/>
          <w:kern w:val="0"/>
          <w:sz w:val="20"/>
          <w:szCs w:val="20"/>
        </w:rPr>
        <w:t>ex</w:t>
      </w:r>
      <w:r>
        <w:rPr>
          <w:rFonts w:ascii="Courier New" w:hAnsi="Courier New" w:cs="Courier New"/>
          <w:color w:val="000000"/>
          <w:kern w:val="0"/>
          <w:sz w:val="20"/>
          <w:szCs w:val="20"/>
        </w:rPr>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data</w:t>
      </w:r>
      <w:r>
        <w:rPr>
          <w:rFonts w:ascii="Courier New" w:hAnsi="Courier New" w:cs="Courier New"/>
          <w:color w:val="000000"/>
          <w:kern w:val="0"/>
          <w:sz w:val="20"/>
          <w:szCs w:val="20"/>
        </w:rPr>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ExchangerPro(Exchanger&lt;Integer&gt; </w:t>
      </w:r>
      <w:r>
        <w:rPr>
          <w:rFonts w:ascii="Courier New" w:hAnsi="Courier New" w:cs="Courier New"/>
          <w:color w:val="6A3E3E"/>
          <w:kern w:val="0"/>
          <w:sz w:val="20"/>
          <w:szCs w:val="20"/>
        </w:rPr>
        <w:t>ex</w:t>
      </w:r>
      <w:r>
        <w:rPr>
          <w:rFonts w:ascii="Courier New" w:hAnsi="Courier New" w:cs="Courier New"/>
          <w:color w:val="000000"/>
          <w:kern w:val="0"/>
          <w:sz w:val="20"/>
          <w:szCs w:val="20"/>
        </w:rPr>
        <w:t>) {</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ex</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ex</w:t>
      </w:r>
      <w:r>
        <w:rPr>
          <w:rFonts w:ascii="Courier New" w:hAnsi="Courier New" w:cs="Courier New"/>
          <w:color w:val="000000"/>
          <w:kern w:val="0"/>
          <w:sz w:val="20"/>
          <w:szCs w:val="20"/>
        </w:rPr>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 {</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i/>
          <w:iCs/>
          <w:color w:val="0000C0"/>
          <w:kern w:val="0"/>
          <w:sz w:val="20"/>
          <w:szCs w:val="20"/>
        </w:rPr>
        <w:t>flag</w:t>
      </w:r>
      <w:r>
        <w:rPr>
          <w:rFonts w:ascii="Courier New" w:hAnsi="Courier New" w:cs="Courier New"/>
          <w:color w:val="000000"/>
          <w:kern w:val="0"/>
          <w:sz w:val="20"/>
          <w:szCs w:val="20"/>
        </w:rPr>
        <w:t>) {</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=1;</w:t>
      </w:r>
      <w:r>
        <w:rPr>
          <w:rFonts w:ascii="Courier New" w:hAnsi="Courier New" w:cs="Courier New"/>
          <w:color w:val="6A3E3E"/>
          <w:kern w:val="0"/>
          <w:sz w:val="20"/>
          <w:szCs w:val="20"/>
        </w:rPr>
        <w:t>i</w:t>
      </w:r>
      <w:r>
        <w:rPr>
          <w:rFonts w:ascii="Courier New" w:hAnsi="Courier New" w:cs="Courier New"/>
          <w:color w:val="000000"/>
          <w:kern w:val="0"/>
          <w:sz w:val="20"/>
          <w:szCs w:val="20"/>
        </w:rPr>
        <w:t>&lt;3;</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data</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"ExchangerPro before data: "</w:t>
      </w:r>
      <w:r>
        <w:rPr>
          <w:rFonts w:ascii="Courier New" w:hAnsi="Courier New" w:cs="Courier New"/>
          <w:color w:val="000000"/>
          <w:kern w:val="0"/>
          <w:sz w:val="20"/>
          <w:szCs w:val="20"/>
        </w:rPr>
        <w:t>+</w:t>
      </w:r>
      <w:r>
        <w:rPr>
          <w:rFonts w:ascii="Courier New" w:hAnsi="Courier New" w:cs="Courier New"/>
          <w:i/>
          <w:iCs/>
          <w:color w:val="0000C0"/>
          <w:kern w:val="0"/>
          <w:sz w:val="20"/>
          <w:szCs w:val="20"/>
        </w:rPr>
        <w:t>data</w:t>
      </w:r>
      <w:r>
        <w:rPr>
          <w:rFonts w:ascii="Courier New" w:hAnsi="Courier New" w:cs="Courier New"/>
          <w:color w:val="000000"/>
          <w:kern w:val="0"/>
          <w:sz w:val="20"/>
          <w:szCs w:val="20"/>
        </w:rPr>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先到的会阻塞</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data</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ex</w:t>
      </w:r>
      <w:r>
        <w:rPr>
          <w:rFonts w:ascii="Courier New" w:hAnsi="Courier New" w:cs="Courier New"/>
          <w:color w:val="000000"/>
          <w:kern w:val="0"/>
          <w:sz w:val="20"/>
          <w:szCs w:val="20"/>
        </w:rPr>
        <w:t>.exchange(</w:t>
      </w:r>
      <w:r>
        <w:rPr>
          <w:rFonts w:ascii="Courier New" w:hAnsi="Courier New" w:cs="Courier New"/>
          <w:i/>
          <w:iCs/>
          <w:color w:val="0000C0"/>
          <w:kern w:val="0"/>
          <w:sz w:val="20"/>
          <w:szCs w:val="20"/>
        </w:rPr>
        <w:t>data</w:t>
      </w:r>
      <w:r>
        <w:rPr>
          <w:rFonts w:ascii="Courier New" w:hAnsi="Courier New" w:cs="Courier New"/>
          <w:color w:val="000000"/>
          <w:kern w:val="0"/>
          <w:sz w:val="20"/>
          <w:szCs w:val="20"/>
        </w:rPr>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"ExchangerPro after data: "</w:t>
      </w:r>
      <w:r>
        <w:rPr>
          <w:rFonts w:ascii="Courier New" w:hAnsi="Courier New" w:cs="Courier New"/>
          <w:color w:val="000000"/>
          <w:kern w:val="0"/>
          <w:sz w:val="20"/>
          <w:szCs w:val="20"/>
        </w:rPr>
        <w:t>+</w:t>
      </w:r>
      <w:r>
        <w:rPr>
          <w:rFonts w:ascii="Courier New" w:hAnsi="Courier New" w:cs="Courier New"/>
          <w:i/>
          <w:iCs/>
          <w:color w:val="0000C0"/>
          <w:kern w:val="0"/>
          <w:sz w:val="20"/>
          <w:szCs w:val="20"/>
        </w:rPr>
        <w:t>data</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这里会发生线程安全问题</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(InterruptedException </w:t>
      </w:r>
      <w:r>
        <w:rPr>
          <w:rFonts w:ascii="Courier New" w:hAnsi="Courier New" w:cs="Courier New"/>
          <w:color w:val="6A3E3E"/>
          <w:kern w:val="0"/>
          <w:sz w:val="20"/>
          <w:szCs w:val="20"/>
        </w:rPr>
        <w:t>e</w:t>
      </w:r>
      <w:r>
        <w:rPr>
          <w:rFonts w:ascii="Courier New" w:hAnsi="Courier New" w:cs="Courier New"/>
          <w:color w:val="000000"/>
          <w:kern w:val="0"/>
          <w:sz w:val="20"/>
          <w:szCs w:val="20"/>
        </w:rPr>
        <w:t>) {</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w:t>
      </w:r>
      <w:r>
        <w:rPr>
          <w:rFonts w:ascii="Courier New" w:hAnsi="Courier New" w:cs="Courier New"/>
          <w:color w:val="000000"/>
          <w:kern w:val="0"/>
          <w:sz w:val="20"/>
          <w:szCs w:val="20"/>
        </w:rPr>
        <w:t>.printStackTrace();</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flag</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ExchangerCon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Runnable {</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Exchanger&lt;Integer&gt; </w:t>
      </w:r>
      <w:r>
        <w:rPr>
          <w:rFonts w:ascii="Courier New" w:hAnsi="Courier New" w:cs="Courier New"/>
          <w:color w:val="0000C0"/>
          <w:kern w:val="0"/>
          <w:sz w:val="20"/>
          <w:szCs w:val="20"/>
        </w:rPr>
        <w:t>ex</w:t>
      </w:r>
      <w:r>
        <w:rPr>
          <w:rFonts w:ascii="Courier New" w:hAnsi="Courier New" w:cs="Courier New"/>
          <w:color w:val="000000"/>
          <w:kern w:val="0"/>
          <w:sz w:val="20"/>
          <w:szCs w:val="20"/>
        </w:rPr>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data</w:t>
      </w:r>
      <w:r>
        <w:rPr>
          <w:rFonts w:ascii="Courier New" w:hAnsi="Courier New" w:cs="Courier New"/>
          <w:color w:val="000000"/>
          <w:kern w:val="0"/>
          <w:sz w:val="20"/>
          <w:szCs w:val="20"/>
        </w:rPr>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ExchangerCon(Exchanger&lt;Integer&gt; </w:t>
      </w:r>
      <w:r>
        <w:rPr>
          <w:rFonts w:ascii="Courier New" w:hAnsi="Courier New" w:cs="Courier New"/>
          <w:color w:val="6A3E3E"/>
          <w:kern w:val="0"/>
          <w:sz w:val="20"/>
          <w:szCs w:val="20"/>
        </w:rPr>
        <w:t>ex</w:t>
      </w:r>
      <w:r>
        <w:rPr>
          <w:rFonts w:ascii="Courier New" w:hAnsi="Courier New" w:cs="Courier New"/>
          <w:color w:val="000000"/>
          <w:kern w:val="0"/>
          <w:sz w:val="20"/>
          <w:szCs w:val="20"/>
        </w:rPr>
        <w:t>) {</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ex</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ex</w:t>
      </w:r>
      <w:r>
        <w:rPr>
          <w:rFonts w:ascii="Courier New" w:hAnsi="Courier New" w:cs="Courier New"/>
          <w:color w:val="000000"/>
          <w:kern w:val="0"/>
          <w:sz w:val="20"/>
          <w:szCs w:val="20"/>
        </w:rPr>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 {</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i/>
          <w:iCs/>
          <w:color w:val="0000C0"/>
          <w:kern w:val="0"/>
          <w:sz w:val="20"/>
          <w:szCs w:val="20"/>
        </w:rPr>
        <w:t>flag</w:t>
      </w:r>
      <w:r>
        <w:rPr>
          <w:rFonts w:ascii="Courier New" w:hAnsi="Courier New" w:cs="Courier New"/>
          <w:color w:val="000000"/>
          <w:kern w:val="0"/>
          <w:sz w:val="20"/>
          <w:szCs w:val="20"/>
        </w:rPr>
        <w:t>) {</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data</w:t>
      </w:r>
      <w:r>
        <w:rPr>
          <w:rFonts w:ascii="Courier New" w:hAnsi="Courier New" w:cs="Courier New"/>
          <w:color w:val="000000"/>
          <w:kern w:val="0"/>
          <w:sz w:val="20"/>
          <w:szCs w:val="20"/>
        </w:rPr>
        <w:t xml:space="preserve"> = 0;</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"ExchangerCon before data: "</w:t>
      </w:r>
      <w:r>
        <w:rPr>
          <w:rFonts w:ascii="Courier New" w:hAnsi="Courier New" w:cs="Courier New"/>
          <w:color w:val="000000"/>
          <w:kern w:val="0"/>
          <w:sz w:val="20"/>
          <w:szCs w:val="20"/>
        </w:rPr>
        <w:t>+</w:t>
      </w:r>
      <w:r>
        <w:rPr>
          <w:rFonts w:ascii="Courier New" w:hAnsi="Courier New" w:cs="Courier New"/>
          <w:i/>
          <w:iCs/>
          <w:color w:val="0000C0"/>
          <w:kern w:val="0"/>
          <w:sz w:val="20"/>
          <w:szCs w:val="20"/>
        </w:rPr>
        <w:t>data</w:t>
      </w:r>
      <w:r>
        <w:rPr>
          <w:rFonts w:ascii="Courier New" w:hAnsi="Courier New" w:cs="Courier New"/>
          <w:color w:val="000000"/>
          <w:kern w:val="0"/>
          <w:sz w:val="20"/>
          <w:szCs w:val="20"/>
        </w:rPr>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先到的会阻塞</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data</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ex</w:t>
      </w:r>
      <w:r>
        <w:rPr>
          <w:rFonts w:ascii="Courier New" w:hAnsi="Courier New" w:cs="Courier New"/>
          <w:color w:val="000000"/>
          <w:kern w:val="0"/>
          <w:sz w:val="20"/>
          <w:szCs w:val="20"/>
        </w:rPr>
        <w:t>.exchange(</w:t>
      </w:r>
      <w:r>
        <w:rPr>
          <w:rFonts w:ascii="Courier New" w:hAnsi="Courier New" w:cs="Courier New"/>
          <w:i/>
          <w:iCs/>
          <w:color w:val="0000C0"/>
          <w:kern w:val="0"/>
          <w:sz w:val="20"/>
          <w:szCs w:val="20"/>
        </w:rPr>
        <w:t>data</w:t>
      </w:r>
      <w:r>
        <w:rPr>
          <w:rFonts w:ascii="Courier New" w:hAnsi="Courier New" w:cs="Courier New"/>
          <w:color w:val="000000"/>
          <w:kern w:val="0"/>
          <w:sz w:val="20"/>
          <w:szCs w:val="20"/>
        </w:rPr>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"ExchangerCon after data: "</w:t>
      </w:r>
      <w:r>
        <w:rPr>
          <w:rFonts w:ascii="Courier New" w:hAnsi="Courier New" w:cs="Courier New"/>
          <w:color w:val="000000"/>
          <w:kern w:val="0"/>
          <w:sz w:val="20"/>
          <w:szCs w:val="20"/>
        </w:rPr>
        <w:t>+</w:t>
      </w:r>
      <w:r>
        <w:rPr>
          <w:rFonts w:ascii="Courier New" w:hAnsi="Courier New" w:cs="Courier New"/>
          <w:i/>
          <w:iCs/>
          <w:color w:val="0000C0"/>
          <w:kern w:val="0"/>
          <w:sz w:val="20"/>
          <w:szCs w:val="20"/>
        </w:rPr>
        <w:t>data</w:t>
      </w:r>
      <w:r>
        <w:rPr>
          <w:rFonts w:ascii="Courier New" w:hAnsi="Courier New" w:cs="Courier New"/>
          <w:color w:val="000000"/>
          <w:kern w:val="0"/>
          <w:sz w:val="20"/>
          <w:szCs w:val="20"/>
        </w:rPr>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(InterruptedException </w:t>
      </w:r>
      <w:r>
        <w:rPr>
          <w:rFonts w:ascii="Courier New" w:hAnsi="Courier New" w:cs="Courier New"/>
          <w:color w:val="6A3E3E"/>
          <w:kern w:val="0"/>
          <w:sz w:val="20"/>
          <w:szCs w:val="20"/>
        </w:rPr>
        <w:t>e</w:t>
      </w:r>
      <w:r>
        <w:rPr>
          <w:rFonts w:ascii="Courier New" w:hAnsi="Courier New" w:cs="Courier New"/>
          <w:color w:val="000000"/>
          <w:kern w:val="0"/>
          <w:sz w:val="20"/>
          <w:szCs w:val="20"/>
        </w:rPr>
        <w:t>) {</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w:t>
      </w:r>
      <w:r>
        <w:rPr>
          <w:rFonts w:ascii="Courier New" w:hAnsi="Courier New" w:cs="Courier New"/>
          <w:color w:val="000000"/>
          <w:kern w:val="0"/>
          <w:sz w:val="20"/>
          <w:szCs w:val="20"/>
        </w:rPr>
        <w:t>.printStackTrace();</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417F50" w:rsidRDefault="00417F50" w:rsidP="00417F5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766143" w:rsidRDefault="00FE1D47" w:rsidP="00FE1D47">
      <w:pPr>
        <w:pStyle w:val="2"/>
      </w:pPr>
      <w:r>
        <w:rPr>
          <w:rFonts w:hint="eastAsia"/>
        </w:rPr>
        <w:t>Exchanger</w:t>
      </w:r>
      <w:r>
        <w:rPr>
          <w:rFonts w:hint="eastAsia"/>
        </w:rPr>
        <w:t>原理</w:t>
      </w:r>
    </w:p>
    <w:p w:rsidR="00FE1D47" w:rsidRDefault="00CF59C6" w:rsidP="00FE1D47">
      <w:hyperlink r:id="rId92" w:history="1">
        <w:r w:rsidR="00FE1D47" w:rsidRPr="00EC7AB3">
          <w:rPr>
            <w:rStyle w:val="a5"/>
          </w:rPr>
          <w:t>http://blog.csdn.net/chunlongyu/article/details/52504895</w:t>
        </w:r>
      </w:hyperlink>
    </w:p>
    <w:p w:rsidR="00FE1D47" w:rsidRDefault="00CF59C6" w:rsidP="00FE1D47">
      <w:hyperlink r:id="rId93" w:history="1">
        <w:r w:rsidR="00FE1D47" w:rsidRPr="00EC7AB3">
          <w:rPr>
            <w:rStyle w:val="a5"/>
          </w:rPr>
          <w:t>http://brokendreams.iteye.com/blog/2253956</w:t>
        </w:r>
      </w:hyperlink>
    </w:p>
    <w:p w:rsidR="00FE1D47" w:rsidRDefault="00CF59C6" w:rsidP="00FE1D47">
      <w:hyperlink r:id="rId94" w:history="1">
        <w:r w:rsidR="00FE1D47" w:rsidRPr="00EC7AB3">
          <w:rPr>
            <w:rStyle w:val="a5"/>
          </w:rPr>
          <w:t>http://www.cnblogs.com/wanly3643/p/3939552.html</w:t>
        </w:r>
      </w:hyperlink>
    </w:p>
    <w:p w:rsidR="00FE1D47" w:rsidRDefault="00FE1D47" w:rsidP="00FE1D47"/>
    <w:p w:rsidR="00FE1D47" w:rsidRPr="00FE1D47" w:rsidRDefault="00FE1D47" w:rsidP="00FE1D47">
      <w:r w:rsidRPr="00FE1D47">
        <w:t>在</w:t>
      </w:r>
      <w:r w:rsidRPr="00FE1D47">
        <w:t>JDK5</w:t>
      </w:r>
      <w:r w:rsidRPr="00FE1D47">
        <w:t>中</w:t>
      </w:r>
      <w:r w:rsidRPr="00FE1D47">
        <w:t>Exchanger</w:t>
      </w:r>
      <w:r w:rsidRPr="00FE1D47">
        <w:t>被设计成一个容量为</w:t>
      </w:r>
      <w:r w:rsidRPr="00FE1D47">
        <w:t>1</w:t>
      </w:r>
      <w:r w:rsidRPr="00FE1D47">
        <w:t>的容器，存放一个等待线程，直到有另外线程到来就会发生数据交换，然后清空容器，等到下一个到来的线程。</w:t>
      </w:r>
    </w:p>
    <w:p w:rsidR="00FE1D47" w:rsidRPr="00FE1D47" w:rsidRDefault="00FE1D47" w:rsidP="00FE1D47">
      <w:r w:rsidRPr="00FE1D47">
        <w:t>从</w:t>
      </w:r>
      <w:r w:rsidRPr="00FE1D47">
        <w:t>JDK6</w:t>
      </w:r>
      <w:r w:rsidRPr="00FE1D47">
        <w:t>开始，</w:t>
      </w:r>
      <w:r w:rsidRPr="00FE1D47">
        <w:t>Exchanger</w:t>
      </w:r>
      <w:r w:rsidRPr="00FE1D47">
        <w:t>用了类似</w:t>
      </w:r>
      <w:r w:rsidRPr="00FE1D47">
        <w:t>ConcurrentMap</w:t>
      </w:r>
      <w:r w:rsidRPr="00FE1D47">
        <w:t>的分段思想，提供了多个</w:t>
      </w:r>
      <w:r w:rsidRPr="00FE1D47">
        <w:t>slot</w:t>
      </w:r>
      <w:r w:rsidRPr="00FE1D47">
        <w:t>，增加了并发执行时的吞吐量。</w:t>
      </w:r>
    </w:p>
    <w:p w:rsidR="00FE1D47" w:rsidRPr="00FE1D47" w:rsidRDefault="00FE1D47" w:rsidP="00FE1D47">
      <w:r w:rsidRPr="00FE1D47">
        <w:t>Exchanger</w:t>
      </w:r>
      <w:r w:rsidRPr="00FE1D47">
        <w:t>不存在公平不公平的模式，因为没有排队的情况发生，只要有两个线程就可以发生数据交换。</w:t>
      </w:r>
    </w:p>
    <w:p w:rsidR="00FE1D47" w:rsidRPr="00FE1D47" w:rsidRDefault="00FE1D47" w:rsidP="00FE1D47"/>
    <w:p w:rsidR="00FE1D47" w:rsidRDefault="00FE1D47" w:rsidP="00FE1D47">
      <w:r>
        <w:rPr>
          <w:rFonts w:hint="eastAsia"/>
        </w:rPr>
        <w:lastRenderedPageBreak/>
        <w:t>大致思路：</w:t>
      </w:r>
    </w:p>
    <w:p w:rsidR="00FE1D47" w:rsidRPr="00FE1D47" w:rsidRDefault="00FE1D47" w:rsidP="00FE1D47">
      <w:r>
        <w:rPr>
          <w:rFonts w:hint="eastAsia"/>
        </w:rPr>
        <w:t>根据每个线程的</w:t>
      </w:r>
      <w:r>
        <w:rPr>
          <w:rFonts w:hint="eastAsia"/>
        </w:rPr>
        <w:t>thread</w:t>
      </w:r>
      <w:r>
        <w:t xml:space="preserve"> </w:t>
      </w:r>
      <w:r>
        <w:rPr>
          <w:rFonts w:hint="eastAsia"/>
        </w:rPr>
        <w:t>id</w:t>
      </w:r>
      <w:r>
        <w:rPr>
          <w:rFonts w:hint="eastAsia"/>
        </w:rPr>
        <w:t>进行</w:t>
      </w:r>
      <w:r>
        <w:rPr>
          <w:rFonts w:hint="eastAsia"/>
        </w:rPr>
        <w:t>hash</w:t>
      </w:r>
      <w:r>
        <w:rPr>
          <w:rFonts w:hint="eastAsia"/>
        </w:rPr>
        <w:t>计算自己所在的</w:t>
      </w:r>
      <w:r>
        <w:rPr>
          <w:rFonts w:hint="eastAsia"/>
        </w:rPr>
        <w:t>slot</w:t>
      </w:r>
      <w:r>
        <w:rPr>
          <w:rFonts w:hint="eastAsia"/>
        </w:rPr>
        <w:t>，如果该</w:t>
      </w:r>
      <w:r>
        <w:rPr>
          <w:rFonts w:hint="eastAsia"/>
        </w:rPr>
        <w:t>slot</w:t>
      </w:r>
      <w:r>
        <w:rPr>
          <w:rFonts w:hint="eastAsia"/>
        </w:rPr>
        <w:t>中有</w:t>
      </w:r>
      <w:r>
        <w:rPr>
          <w:rFonts w:hint="eastAsia"/>
        </w:rPr>
        <w:t>node</w:t>
      </w:r>
      <w:r>
        <w:rPr>
          <w:rFonts w:hint="eastAsia"/>
        </w:rPr>
        <w:t>，说明有数据正在等待交换，则进行交换。如果</w:t>
      </w:r>
      <w:r>
        <w:rPr>
          <w:rFonts w:hint="eastAsia"/>
        </w:rPr>
        <w:t>slot</w:t>
      </w:r>
      <w:r>
        <w:rPr>
          <w:rFonts w:hint="eastAsia"/>
        </w:rPr>
        <w:t>为空，则将自身的</w:t>
      </w:r>
      <w:r>
        <w:rPr>
          <w:rFonts w:hint="eastAsia"/>
        </w:rPr>
        <w:t>node</w:t>
      </w:r>
      <w:r>
        <w:rPr>
          <w:rFonts w:hint="eastAsia"/>
        </w:rPr>
        <w:t>加入到</w:t>
      </w:r>
      <w:r>
        <w:rPr>
          <w:rFonts w:hint="eastAsia"/>
        </w:rPr>
        <w:t>slot</w:t>
      </w:r>
      <w:r>
        <w:rPr>
          <w:rFonts w:hint="eastAsia"/>
        </w:rPr>
        <w:t>中，等待交换。这里是自旋等待，如果这个期间有线程过来，则交换数据，如果此期间没有线程进来，则将</w:t>
      </w:r>
      <w:r>
        <w:rPr>
          <w:rFonts w:hint="eastAsia"/>
        </w:rPr>
        <w:t>index</w:t>
      </w:r>
      <w:r>
        <w:rPr>
          <w:rFonts w:hint="eastAsia"/>
        </w:rPr>
        <w:t>减半，自身向前移动位置，最终到达</w:t>
      </w:r>
      <w:r>
        <w:rPr>
          <w:rFonts w:hint="eastAsia"/>
        </w:rPr>
        <w:t>0</w:t>
      </w:r>
      <w:r>
        <w:rPr>
          <w:rFonts w:hint="eastAsia"/>
        </w:rPr>
        <w:t>这个位置，则会一直阻塞在这里，等待数据交换。所以</w:t>
      </w:r>
      <w:r>
        <w:rPr>
          <w:rFonts w:hint="eastAsia"/>
        </w:rPr>
        <w:t>0</w:t>
      </w:r>
      <w:r>
        <w:rPr>
          <w:rFonts w:hint="eastAsia"/>
        </w:rPr>
        <w:t>这个位置是一个交换数据的最终点。</w:t>
      </w:r>
    </w:p>
    <w:p w:rsidR="00766143" w:rsidRDefault="003B5D11" w:rsidP="003B5D11">
      <w:pPr>
        <w:pStyle w:val="2"/>
      </w:pPr>
      <w:r>
        <w:rPr>
          <w:rFonts w:hint="eastAsia"/>
        </w:rPr>
        <w:t>CompletionService</w:t>
      </w:r>
    </w:p>
    <w:p w:rsidR="003B5D11" w:rsidRDefault="003B5D11" w:rsidP="003B5D11">
      <w:r>
        <w:rPr>
          <w:rFonts w:hint="eastAsia"/>
        </w:rPr>
        <w:t>当向</w:t>
      </w:r>
      <w:r>
        <w:rPr>
          <w:rFonts w:hint="eastAsia"/>
        </w:rPr>
        <w:t>Executor</w:t>
      </w:r>
      <w:r>
        <w:rPr>
          <w:rFonts w:hint="eastAsia"/>
        </w:rPr>
        <w:t>提交批处理任务时，并且希望在它们执行完成后获得结果，如果使用</w:t>
      </w:r>
      <w:r>
        <w:rPr>
          <w:rFonts w:hint="eastAsia"/>
        </w:rPr>
        <w:t>FutureTask</w:t>
      </w:r>
      <w:r>
        <w:rPr>
          <w:rFonts w:hint="eastAsia"/>
        </w:rPr>
        <w:t>，可以循环获取</w:t>
      </w:r>
      <w:r>
        <w:rPr>
          <w:rFonts w:hint="eastAsia"/>
        </w:rPr>
        <w:t>task</w:t>
      </w:r>
      <w:r>
        <w:rPr>
          <w:rFonts w:hint="eastAsia"/>
        </w:rPr>
        <w:t>，并用</w:t>
      </w:r>
      <w:r>
        <w:rPr>
          <w:rFonts w:hint="eastAsia"/>
        </w:rPr>
        <w:t>future.get</w:t>
      </w:r>
      <w:r>
        <w:rPr>
          <w:rFonts w:hint="eastAsia"/>
        </w:rPr>
        <w:t>方法获取结果，但是如果有一个</w:t>
      </w:r>
      <w:r>
        <w:rPr>
          <w:rFonts w:hint="eastAsia"/>
        </w:rPr>
        <w:t>task</w:t>
      </w:r>
      <w:r>
        <w:rPr>
          <w:rFonts w:hint="eastAsia"/>
        </w:rPr>
        <w:t>没有完成，就会造成后面的</w:t>
      </w:r>
      <w:r>
        <w:rPr>
          <w:rFonts w:hint="eastAsia"/>
        </w:rPr>
        <w:t>get</w:t>
      </w:r>
      <w:r>
        <w:rPr>
          <w:rFonts w:hint="eastAsia"/>
        </w:rPr>
        <w:t>都阻塞在这里，效率比较低。</w:t>
      </w:r>
    </w:p>
    <w:p w:rsidR="003B5D11" w:rsidRDefault="003B5D11" w:rsidP="003B5D11">
      <w:r>
        <w:rPr>
          <w:rFonts w:hint="eastAsia"/>
        </w:rPr>
        <w:t>使用</w:t>
      </w:r>
    </w:p>
    <w:p w:rsidR="003B5D11" w:rsidRDefault="003B5D11" w:rsidP="003B5D11"/>
    <w:p w:rsidR="003B5D11" w:rsidRPr="003B5D11" w:rsidRDefault="003B5D11" w:rsidP="003B5D11">
      <w:r w:rsidRPr="003B5D11">
        <w:t> </w:t>
      </w:r>
      <w:r w:rsidRPr="003B5D11">
        <w:t>自己维护</w:t>
      </w:r>
      <w:r w:rsidRPr="003B5D11">
        <w:t>list</w:t>
      </w:r>
      <w:r w:rsidRPr="003B5D11">
        <w:t>和</w:t>
      </w:r>
      <w:r w:rsidRPr="003B5D11">
        <w:t>CompletionService</w:t>
      </w:r>
      <w:r w:rsidRPr="003B5D11">
        <w:t>的区别：</w:t>
      </w:r>
    </w:p>
    <w:p w:rsidR="003B5D11" w:rsidRPr="003B5D11" w:rsidRDefault="003B5D11" w:rsidP="003B5D11">
      <w:pPr>
        <w:numPr>
          <w:ilvl w:val="0"/>
          <w:numId w:val="37"/>
        </w:numPr>
      </w:pPr>
      <w:r w:rsidRPr="003B5D11">
        <w:t>从</w:t>
      </w:r>
      <w:r w:rsidRPr="003B5D11">
        <w:t>list</w:t>
      </w:r>
      <w:r w:rsidRPr="003B5D11">
        <w:t>中遍历的每个</w:t>
      </w:r>
      <w:r w:rsidRPr="003B5D11">
        <w:t>Future</w:t>
      </w:r>
      <w:r w:rsidRPr="003B5D11">
        <w:t>对象并不一定处于完成状态，这时调用</w:t>
      </w:r>
      <w:r w:rsidRPr="003B5D11">
        <w:t>get()</w:t>
      </w:r>
      <w:r w:rsidRPr="003B5D11">
        <w:t>方法就会被阻塞住，如果系统是设计成每个线程完成后就能根据其结果继续做后面的事，这样对于处于</w:t>
      </w:r>
      <w:r w:rsidRPr="003B5D11">
        <w:t>list</w:t>
      </w:r>
      <w:r w:rsidRPr="003B5D11">
        <w:t>后面的但是先完成的线程就会增加了额外的等待时间。</w:t>
      </w:r>
    </w:p>
    <w:p w:rsidR="003B5D11" w:rsidRPr="003B5D11" w:rsidRDefault="003B5D11" w:rsidP="003B5D11">
      <w:pPr>
        <w:numPr>
          <w:ilvl w:val="0"/>
          <w:numId w:val="37"/>
        </w:numPr>
      </w:pPr>
      <w:r w:rsidRPr="003B5D11">
        <w:t>而</w:t>
      </w:r>
      <w:r w:rsidRPr="003B5D11">
        <w:t>CompletionService</w:t>
      </w:r>
      <w:r w:rsidRPr="003B5D11">
        <w:t>的实现是维护一个保存</w:t>
      </w:r>
      <w:r w:rsidRPr="003B5D11">
        <w:t>Future</w:t>
      </w:r>
      <w:r w:rsidRPr="003B5D11">
        <w:t>对象的</w:t>
      </w:r>
      <w:r w:rsidRPr="003B5D11">
        <w:t>BlockingQueue</w:t>
      </w:r>
      <w:r w:rsidRPr="003B5D11">
        <w:t>。只有当这个</w:t>
      </w:r>
      <w:r w:rsidRPr="003B5D11">
        <w:t>Future</w:t>
      </w:r>
      <w:r w:rsidRPr="003B5D11">
        <w:t>对象状态是结束的时候，才会加入到这个</w:t>
      </w:r>
      <w:r w:rsidRPr="003B5D11">
        <w:t>Queue</w:t>
      </w:r>
      <w:r w:rsidRPr="003B5D11">
        <w:t>中，</w:t>
      </w:r>
      <w:r w:rsidRPr="003B5D11">
        <w:t>take()</w:t>
      </w:r>
      <w:r w:rsidRPr="003B5D11">
        <w:t>方法其实就是</w:t>
      </w:r>
      <w:r w:rsidRPr="003B5D11">
        <w:t>Producer-Consumer</w:t>
      </w:r>
      <w:r w:rsidRPr="003B5D11">
        <w:t>中的</w:t>
      </w:r>
      <w:r w:rsidRPr="003B5D11">
        <w:t>Consumer</w:t>
      </w:r>
      <w:r w:rsidRPr="003B5D11">
        <w:t>。它会从</w:t>
      </w:r>
      <w:r w:rsidRPr="003B5D11">
        <w:t>Queue</w:t>
      </w:r>
      <w:r w:rsidRPr="003B5D11">
        <w:t>中取出</w:t>
      </w:r>
      <w:r w:rsidRPr="003B5D11">
        <w:t>Future</w:t>
      </w:r>
      <w:r w:rsidRPr="003B5D11">
        <w:t>对象，如果</w:t>
      </w:r>
      <w:r w:rsidRPr="003B5D11">
        <w:t>Queue</w:t>
      </w:r>
      <w:r w:rsidRPr="003B5D11">
        <w:t>是空的，就会阻塞在那里，直到有完成的</w:t>
      </w:r>
      <w:r w:rsidRPr="003B5D11">
        <w:t>Future</w:t>
      </w:r>
      <w:r w:rsidRPr="003B5D11">
        <w:t>对象加入到</w:t>
      </w:r>
      <w:r w:rsidRPr="003B5D11">
        <w:t>Queue</w:t>
      </w:r>
      <w:r w:rsidRPr="003B5D11">
        <w:t>中。</w:t>
      </w:r>
    </w:p>
    <w:p w:rsidR="003B5D11" w:rsidRDefault="003B5D11" w:rsidP="003B5D11"/>
    <w:p w:rsidR="003B5D11" w:rsidRDefault="003B5D11" w:rsidP="003B5D11">
      <w:r w:rsidRPr="003B5D11">
        <w:t>CompletionService</w:t>
      </w:r>
      <w:r w:rsidRPr="003B5D11">
        <w:t>采取的是</w:t>
      </w:r>
      <w:r w:rsidRPr="003B5D11">
        <w:t>BlockingQueue&lt;Future&lt;V&gt;&gt;</w:t>
      </w:r>
      <w:r w:rsidRPr="003B5D11">
        <w:t>无界队列来管理</w:t>
      </w:r>
      <w:r w:rsidRPr="003B5D11">
        <w:t>Future</w:t>
      </w:r>
      <w:r w:rsidRPr="003B5D11">
        <w:t>。则有一个线程执行完毕把返回结果放到</w:t>
      </w:r>
      <w:r w:rsidRPr="003B5D11">
        <w:t>BlockingQueue&lt;Future&lt;V&gt;&gt;</w:t>
      </w:r>
      <w:r w:rsidRPr="003B5D11">
        <w:t>里面。就可以通过</w:t>
      </w:r>
      <w:r w:rsidRPr="003B5D11">
        <w:t>completionServcie.take().get()</w:t>
      </w:r>
      <w:r w:rsidRPr="003B5D11">
        <w:t>取出结果。</w:t>
      </w:r>
    </w:p>
    <w:p w:rsidR="003B5D11" w:rsidRDefault="003B5D11" w:rsidP="003B5D11"/>
    <w:p w:rsidR="003B5D11" w:rsidRPr="003B5D11" w:rsidRDefault="003B5D11" w:rsidP="003B5D11">
      <w:pPr>
        <w:numPr>
          <w:ilvl w:val="0"/>
          <w:numId w:val="38"/>
        </w:numPr>
      </w:pPr>
      <w:r w:rsidRPr="003B5D11">
        <w:t xml:space="preserve">take </w:t>
      </w:r>
      <w:r w:rsidRPr="003B5D11">
        <w:t>方获取并移除表示下一个已完成任务的</w:t>
      </w:r>
      <w:r w:rsidRPr="003B5D11">
        <w:t xml:space="preserve"> Future</w:t>
      </w:r>
      <w:r w:rsidRPr="003B5D11">
        <w:t>，如果目前不存在这样的任务，则等待。</w:t>
      </w:r>
      <w:r w:rsidRPr="003B5D11">
        <w:t>&lt;</w:t>
      </w:r>
      <w:r w:rsidRPr="003B5D11">
        <w:t>如果需要用到返回值建议用</w:t>
      </w:r>
      <w:r w:rsidRPr="003B5D11">
        <w:t>take&gt;</w:t>
      </w:r>
    </w:p>
    <w:p w:rsidR="003B5D11" w:rsidRPr="003B5D11" w:rsidRDefault="003B5D11" w:rsidP="003B5D11">
      <w:pPr>
        <w:numPr>
          <w:ilvl w:val="0"/>
          <w:numId w:val="38"/>
        </w:numPr>
      </w:pPr>
      <w:r w:rsidRPr="003B5D11">
        <w:t xml:space="preserve">poll </w:t>
      </w:r>
      <w:r w:rsidRPr="003B5D11">
        <w:t>获取并移除表示下一个已完成任务的</w:t>
      </w:r>
      <w:r w:rsidRPr="003B5D11">
        <w:t xml:space="preserve"> Future</w:t>
      </w:r>
      <w:r w:rsidRPr="003B5D11">
        <w:t>，如果不存在这样的任务，则返回</w:t>
      </w:r>
      <w:r w:rsidRPr="003B5D11">
        <w:t>null</w:t>
      </w:r>
      <w:r w:rsidRPr="003B5D11">
        <w:t>。</w:t>
      </w:r>
    </w:p>
    <w:p w:rsidR="003B5D11" w:rsidRDefault="003B5D11" w:rsidP="003B5D11"/>
    <w:p w:rsidR="00402646" w:rsidRDefault="00402646" w:rsidP="003B5D11">
      <w:r w:rsidRPr="00402646">
        <w:t>CompletionService</w:t>
      </w:r>
      <w:r w:rsidR="00B255E6">
        <w:rPr>
          <w:rFonts w:hint="eastAsia"/>
        </w:rPr>
        <w:t>在构造方法中会构造一</w:t>
      </w:r>
      <w:r>
        <w:rPr>
          <w:rFonts w:hint="eastAsia"/>
        </w:rPr>
        <w:t>个阻塞队列</w:t>
      </w:r>
      <w:r>
        <w:rPr>
          <w:rFonts w:hint="eastAsia"/>
        </w:rPr>
        <w:t>BlockingQueue</w:t>
      </w:r>
      <w:r>
        <w:rPr>
          <w:rFonts w:hint="eastAsia"/>
        </w:rPr>
        <w:t>来保存计算完成的结果，当计算完成时，会调用</w:t>
      </w:r>
      <w:r>
        <w:rPr>
          <w:rFonts w:hint="eastAsia"/>
        </w:rPr>
        <w:t>future task</w:t>
      </w:r>
      <w:r>
        <w:rPr>
          <w:rFonts w:hint="eastAsia"/>
        </w:rPr>
        <w:t>的</w:t>
      </w:r>
      <w:r>
        <w:rPr>
          <w:rFonts w:hint="eastAsia"/>
        </w:rPr>
        <w:t>done</w:t>
      </w:r>
      <w:r>
        <w:rPr>
          <w:rFonts w:hint="eastAsia"/>
        </w:rPr>
        <w:t>方法。在提交任务时，该任务会首先包装为一个</w:t>
      </w:r>
      <w:r>
        <w:rPr>
          <w:rFonts w:hint="eastAsia"/>
        </w:rPr>
        <w:t>QueueingFuture,</w:t>
      </w:r>
      <w:r>
        <w:rPr>
          <w:rFonts w:hint="eastAsia"/>
        </w:rPr>
        <w:t>这是</w:t>
      </w:r>
      <w:r>
        <w:rPr>
          <w:rFonts w:hint="eastAsia"/>
        </w:rPr>
        <w:t>futuretask</w:t>
      </w:r>
      <w:r>
        <w:rPr>
          <w:rFonts w:hint="eastAsia"/>
        </w:rPr>
        <w:t>的子类，然后再改写子类的</w:t>
      </w:r>
      <w:r>
        <w:rPr>
          <w:rFonts w:hint="eastAsia"/>
        </w:rPr>
        <w:t>done</w:t>
      </w:r>
      <w:r>
        <w:rPr>
          <w:rFonts w:hint="eastAsia"/>
        </w:rPr>
        <w:t>方法，并将结果存放</w:t>
      </w:r>
      <w:r>
        <w:rPr>
          <w:rFonts w:hint="eastAsia"/>
        </w:rPr>
        <w:t>BlockingQueue</w:t>
      </w:r>
      <w:r>
        <w:rPr>
          <w:rFonts w:hint="eastAsia"/>
        </w:rPr>
        <w:t>中。</w:t>
      </w:r>
    </w:p>
    <w:p w:rsidR="00B255E6" w:rsidRDefault="00B255E6" w:rsidP="003B5D11">
      <w:r>
        <w:rPr>
          <w:rFonts w:hint="eastAsia"/>
        </w:rPr>
        <w:t>构造方法</w:t>
      </w:r>
      <w:r>
        <w:rPr>
          <w:rFonts w:hint="eastAsia"/>
        </w:rPr>
        <w:t>1</w:t>
      </w:r>
    </w:p>
    <w:p w:rsidR="00B255E6" w:rsidRDefault="00B255E6" w:rsidP="003B5D11">
      <w:r>
        <w:rPr>
          <w:noProof/>
        </w:rPr>
        <w:lastRenderedPageBreak/>
        <w:drawing>
          <wp:inline distT="0" distB="0" distL="0" distR="0" wp14:anchorId="7F324DEE" wp14:editId="1A93CEA2">
            <wp:extent cx="4352925" cy="14001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52925" cy="1400175"/>
                    </a:xfrm>
                    <a:prstGeom prst="rect">
                      <a:avLst/>
                    </a:prstGeom>
                  </pic:spPr>
                </pic:pic>
              </a:graphicData>
            </a:graphic>
          </wp:inline>
        </w:drawing>
      </w:r>
    </w:p>
    <w:p w:rsidR="00B255E6" w:rsidRDefault="00B255E6" w:rsidP="003B5D11">
      <w:r>
        <w:rPr>
          <w:rFonts w:hint="eastAsia"/>
        </w:rPr>
        <w:t>构造方法</w:t>
      </w:r>
      <w:r>
        <w:rPr>
          <w:rFonts w:hint="eastAsia"/>
        </w:rPr>
        <w:t>2</w:t>
      </w:r>
    </w:p>
    <w:p w:rsidR="00B255E6" w:rsidRDefault="00B255E6" w:rsidP="003B5D11">
      <w:r>
        <w:rPr>
          <w:noProof/>
        </w:rPr>
        <w:drawing>
          <wp:inline distT="0" distB="0" distL="0" distR="0" wp14:anchorId="6F40ED3D" wp14:editId="14439A31">
            <wp:extent cx="5274310" cy="141414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414145"/>
                    </a:xfrm>
                    <a:prstGeom prst="rect">
                      <a:avLst/>
                    </a:prstGeom>
                  </pic:spPr>
                </pic:pic>
              </a:graphicData>
            </a:graphic>
          </wp:inline>
        </w:drawing>
      </w:r>
    </w:p>
    <w:p w:rsidR="00B255E6" w:rsidRDefault="00B255E6" w:rsidP="003B5D11">
      <w:r>
        <w:rPr>
          <w:rFonts w:hint="eastAsia"/>
        </w:rPr>
        <w:t>在执行</w:t>
      </w:r>
      <w:r>
        <w:rPr>
          <w:rFonts w:hint="eastAsia"/>
        </w:rPr>
        <w:t>submit</w:t>
      </w:r>
      <w:r>
        <w:rPr>
          <w:rFonts w:hint="eastAsia"/>
        </w:rPr>
        <w:t>方法时，会将任务构造成一个</w:t>
      </w:r>
      <w:r>
        <w:rPr>
          <w:rFonts w:hint="eastAsia"/>
        </w:rPr>
        <w:t>QueueingFuture</w:t>
      </w:r>
      <w:r>
        <w:rPr>
          <w:rFonts w:hint="eastAsia"/>
        </w:rPr>
        <w:t>对象</w:t>
      </w:r>
    </w:p>
    <w:p w:rsidR="00B255E6" w:rsidRDefault="00B255E6" w:rsidP="003B5D11">
      <w:r>
        <w:rPr>
          <w:noProof/>
        </w:rPr>
        <w:drawing>
          <wp:inline distT="0" distB="0" distL="0" distR="0" wp14:anchorId="7BD8B725" wp14:editId="7C29785E">
            <wp:extent cx="4238625" cy="10191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38625" cy="1019175"/>
                    </a:xfrm>
                    <a:prstGeom prst="rect">
                      <a:avLst/>
                    </a:prstGeom>
                  </pic:spPr>
                </pic:pic>
              </a:graphicData>
            </a:graphic>
          </wp:inline>
        </w:drawing>
      </w:r>
    </w:p>
    <w:p w:rsidR="00B255E6" w:rsidRDefault="00B255E6" w:rsidP="003B5D11">
      <w:r>
        <w:rPr>
          <w:rFonts w:hint="eastAsia"/>
        </w:rPr>
        <w:t>内部类</w:t>
      </w:r>
      <w:r>
        <w:rPr>
          <w:rFonts w:hint="eastAsia"/>
        </w:rPr>
        <w:t xml:space="preserve"> </w:t>
      </w:r>
      <w:r>
        <w:rPr>
          <w:rFonts w:hint="eastAsia"/>
        </w:rPr>
        <w:t>继承了</w:t>
      </w:r>
      <w:r>
        <w:rPr>
          <w:rFonts w:hint="eastAsia"/>
        </w:rPr>
        <w:t>FutureTask</w:t>
      </w:r>
      <w:r>
        <w:rPr>
          <w:rFonts w:hint="eastAsia"/>
        </w:rPr>
        <w:t>，并重写了</w:t>
      </w:r>
      <w:r>
        <w:rPr>
          <w:rFonts w:hint="eastAsia"/>
        </w:rPr>
        <w:t>done</w:t>
      </w:r>
      <w:r>
        <w:rPr>
          <w:rFonts w:hint="eastAsia"/>
        </w:rPr>
        <w:t>方法（将执行的</w:t>
      </w:r>
      <w:r>
        <w:rPr>
          <w:rFonts w:hint="eastAsia"/>
        </w:rPr>
        <w:t>future</w:t>
      </w:r>
      <w:r>
        <w:rPr>
          <w:rFonts w:hint="eastAsia"/>
        </w:rPr>
        <w:t>放入</w:t>
      </w:r>
      <w:r>
        <w:rPr>
          <w:rFonts w:hint="eastAsia"/>
        </w:rPr>
        <w:t>queue</w:t>
      </w:r>
      <w:r>
        <w:rPr>
          <w:rFonts w:hint="eastAsia"/>
        </w:rPr>
        <w:t>中）</w:t>
      </w:r>
    </w:p>
    <w:p w:rsidR="00B255E6" w:rsidRDefault="00B255E6" w:rsidP="003B5D11">
      <w:r>
        <w:rPr>
          <w:noProof/>
        </w:rPr>
        <w:drawing>
          <wp:inline distT="0" distB="0" distL="0" distR="0" wp14:anchorId="636070B6" wp14:editId="3B8C64B6">
            <wp:extent cx="3867150" cy="13716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67150" cy="1371600"/>
                    </a:xfrm>
                    <a:prstGeom prst="rect">
                      <a:avLst/>
                    </a:prstGeom>
                  </pic:spPr>
                </pic:pic>
              </a:graphicData>
            </a:graphic>
          </wp:inline>
        </w:drawing>
      </w:r>
    </w:p>
    <w:p w:rsidR="00B255E6" w:rsidRDefault="00B255E6" w:rsidP="003B5D11"/>
    <w:p w:rsidR="00B255E6" w:rsidRDefault="00B255E6" w:rsidP="003B5D11">
      <w:r>
        <w:rPr>
          <w:noProof/>
        </w:rPr>
        <w:drawing>
          <wp:inline distT="0" distB="0" distL="0" distR="0" wp14:anchorId="57AF7A0F" wp14:editId="7CBAE45B">
            <wp:extent cx="5274310" cy="227139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271395"/>
                    </a:xfrm>
                    <a:prstGeom prst="rect">
                      <a:avLst/>
                    </a:prstGeom>
                  </pic:spPr>
                </pic:pic>
              </a:graphicData>
            </a:graphic>
          </wp:inline>
        </w:drawing>
      </w:r>
    </w:p>
    <w:p w:rsidR="00B255E6" w:rsidRDefault="002F0C6A" w:rsidP="003B5D11">
      <w:r>
        <w:rPr>
          <w:noProof/>
        </w:rPr>
        <w:lastRenderedPageBreak/>
        <w:drawing>
          <wp:inline distT="0" distB="0" distL="0" distR="0" wp14:anchorId="54FECBAA" wp14:editId="4ACA4B46">
            <wp:extent cx="5274310" cy="385000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850005"/>
                    </a:xfrm>
                    <a:prstGeom prst="rect">
                      <a:avLst/>
                    </a:prstGeom>
                  </pic:spPr>
                </pic:pic>
              </a:graphicData>
            </a:graphic>
          </wp:inline>
        </w:drawing>
      </w:r>
    </w:p>
    <w:p w:rsidR="002F0C6A" w:rsidRDefault="002F0C6A" w:rsidP="003B5D11">
      <w:r w:rsidRPr="002F0C6A">
        <w:t>其中</w:t>
      </w:r>
      <w:r w:rsidRPr="002F0C6A">
        <w:t>set(result)</w:t>
      </w:r>
      <w:r w:rsidRPr="002F0C6A">
        <w:t>方法和</w:t>
      </w:r>
      <w:r w:rsidRPr="002F0C6A">
        <w:t>setException</w:t>
      </w:r>
      <w:r w:rsidRPr="002F0C6A">
        <w:t>方法调用了</w:t>
      </w:r>
      <w:r w:rsidRPr="002F0C6A">
        <w:t>done</w:t>
      </w:r>
      <w:r w:rsidRPr="002F0C6A">
        <w:t>方法，所以在线程执行完成后会间接调用</w:t>
      </w:r>
      <w:r w:rsidRPr="002F0C6A">
        <w:t xml:space="preserve"> done</w:t>
      </w:r>
      <w:r w:rsidRPr="002F0C6A">
        <w:t>方法，然后将线程执行返回的</w:t>
      </w:r>
      <w:r w:rsidRPr="002F0C6A">
        <w:t>future</w:t>
      </w:r>
      <w:r w:rsidRPr="002F0C6A">
        <w:t>对象放在</w:t>
      </w:r>
      <w:r w:rsidRPr="002F0C6A">
        <w:t>blockqueue</w:t>
      </w:r>
      <w:r w:rsidRPr="002F0C6A">
        <w:t>中</w:t>
      </w:r>
    </w:p>
    <w:p w:rsidR="002F0C6A" w:rsidRDefault="002F0C6A" w:rsidP="003B5D11"/>
    <w:p w:rsidR="002F0C6A" w:rsidRDefault="002F0C6A" w:rsidP="003B5D11"/>
    <w:p w:rsidR="00402646" w:rsidRDefault="00402646" w:rsidP="003B5D11"/>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CompletionServiceTest {</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r>
        <w:rPr>
          <w:rFonts w:ascii="Courier New" w:hAnsi="Courier New" w:cs="Courier New"/>
          <w:color w:val="6A3E3E"/>
          <w:kern w:val="0"/>
          <w:sz w:val="20"/>
          <w:szCs w:val="20"/>
        </w:rPr>
        <w:t>args</w:t>
      </w:r>
      <w:r>
        <w:rPr>
          <w:rFonts w:ascii="Courier New" w:hAnsi="Courier New" w:cs="Courier New"/>
          <w:color w:val="000000"/>
          <w:kern w:val="0"/>
          <w:sz w:val="20"/>
          <w:szCs w:val="20"/>
        </w:rPr>
        <w:t>) {</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ExecutorService </w:t>
      </w:r>
      <w:r>
        <w:rPr>
          <w:rFonts w:ascii="Courier New" w:hAnsi="Courier New" w:cs="Courier New"/>
          <w:color w:val="6A3E3E"/>
          <w:kern w:val="0"/>
          <w:sz w:val="20"/>
          <w:szCs w:val="20"/>
        </w:rPr>
        <w:t>pool</w:t>
      </w:r>
      <w:r>
        <w:rPr>
          <w:rFonts w:ascii="Courier New" w:hAnsi="Courier New" w:cs="Courier New"/>
          <w:color w:val="000000"/>
          <w:kern w:val="0"/>
          <w:sz w:val="20"/>
          <w:szCs w:val="20"/>
        </w:rPr>
        <w:t xml:space="preserve"> = Executors.</w:t>
      </w:r>
      <w:r>
        <w:rPr>
          <w:rFonts w:ascii="Courier New" w:hAnsi="Courier New" w:cs="Courier New"/>
          <w:i/>
          <w:iCs/>
          <w:color w:val="000000"/>
          <w:kern w:val="0"/>
          <w:sz w:val="20"/>
          <w:szCs w:val="20"/>
        </w:rPr>
        <w:t>newFixedThreadPool</w:t>
      </w:r>
      <w:r>
        <w:rPr>
          <w:rFonts w:ascii="Courier New" w:hAnsi="Courier New" w:cs="Courier New"/>
          <w:color w:val="000000"/>
          <w:kern w:val="0"/>
          <w:sz w:val="20"/>
          <w:szCs w:val="20"/>
        </w:rPr>
        <w:t>(10);</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CompletionService&lt;Integer&gt; </w:t>
      </w:r>
      <w:r>
        <w:rPr>
          <w:rFonts w:ascii="Courier New" w:hAnsi="Courier New" w:cs="Courier New"/>
          <w:color w:val="6A3E3E"/>
          <w:kern w:val="0"/>
          <w:sz w:val="20"/>
          <w:szCs w:val="20"/>
        </w:rPr>
        <w:t>com</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ExecutorCompletionService&lt;Integer&gt;(</w:t>
      </w:r>
      <w:r>
        <w:rPr>
          <w:rFonts w:ascii="Courier New" w:hAnsi="Courier New" w:cs="Courier New"/>
          <w:color w:val="6A3E3E"/>
          <w:kern w:val="0"/>
          <w:sz w:val="20"/>
          <w:szCs w:val="20"/>
        </w:rPr>
        <w:t>pool</w:t>
      </w:r>
      <w:r>
        <w:rPr>
          <w:rFonts w:ascii="Courier New" w:hAnsi="Courier New" w:cs="Courier New"/>
          <w:color w:val="000000"/>
          <w:kern w:val="0"/>
          <w:sz w:val="20"/>
          <w:szCs w:val="20"/>
        </w:rPr>
        <w:t xml:space="preserve">); </w:t>
      </w: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装饰器？？</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&lt;10;</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提交任务</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com</w:t>
      </w:r>
      <w:r>
        <w:rPr>
          <w:rFonts w:ascii="Courier New" w:hAnsi="Courier New" w:cs="Courier New"/>
          <w:color w:val="000000"/>
          <w:kern w:val="0"/>
          <w:sz w:val="20"/>
          <w:szCs w:val="20"/>
        </w:rPr>
        <w:t>.submit(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CompletionServiceTest.Task(</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&lt;10;</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//take</w:t>
      </w:r>
      <w:r>
        <w:rPr>
          <w:rFonts w:ascii="Courier New" w:hAnsi="Courier New" w:cs="Courier New"/>
          <w:color w:val="3F7F5F"/>
          <w:kern w:val="0"/>
          <w:sz w:val="20"/>
          <w:szCs w:val="20"/>
        </w:rPr>
        <w:t>方法等待下一个结果并返回</w:t>
      </w:r>
      <w:r>
        <w:rPr>
          <w:rFonts w:ascii="Courier New" w:hAnsi="Courier New" w:cs="Courier New"/>
          <w:color w:val="3F7F5F"/>
          <w:kern w:val="0"/>
          <w:sz w:val="20"/>
          <w:szCs w:val="20"/>
        </w:rPr>
        <w:t>future</w:t>
      </w:r>
      <w:r>
        <w:rPr>
          <w:rFonts w:ascii="Courier New" w:hAnsi="Courier New" w:cs="Courier New"/>
          <w:color w:val="3F7F5F"/>
          <w:kern w:val="0"/>
          <w:sz w:val="20"/>
          <w:szCs w:val="20"/>
        </w:rPr>
        <w:t>对象</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//poll</w:t>
      </w:r>
      <w:r>
        <w:rPr>
          <w:rFonts w:ascii="Courier New" w:hAnsi="Courier New" w:cs="Courier New"/>
          <w:color w:val="3F7F5F"/>
          <w:kern w:val="0"/>
          <w:sz w:val="20"/>
          <w:szCs w:val="20"/>
        </w:rPr>
        <w:t>方法不阻塞，如果没有值，则直接返回</w:t>
      </w:r>
      <w:r>
        <w:rPr>
          <w:rFonts w:ascii="Courier New" w:hAnsi="Courier New" w:cs="Courier New"/>
          <w:color w:val="3F7F5F"/>
          <w:kern w:val="0"/>
          <w:sz w:val="20"/>
          <w:szCs w:val="20"/>
        </w:rPr>
        <w:t>null</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com</w:t>
      </w:r>
      <w:r>
        <w:rPr>
          <w:rFonts w:ascii="Courier New" w:hAnsi="Courier New" w:cs="Courier New"/>
          <w:color w:val="000000"/>
          <w:kern w:val="0"/>
          <w:sz w:val="20"/>
          <w:szCs w:val="20"/>
        </w:rPr>
        <w:t>.take().get());</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(InterruptedException </w:t>
      </w:r>
      <w:r>
        <w:rPr>
          <w:rFonts w:ascii="Courier New" w:hAnsi="Courier New" w:cs="Courier New"/>
          <w:color w:val="6A3E3E"/>
          <w:kern w:val="0"/>
          <w:sz w:val="20"/>
          <w:szCs w:val="20"/>
        </w:rPr>
        <w:t>e</w:t>
      </w:r>
      <w:r>
        <w:rPr>
          <w:rFonts w:ascii="Courier New" w:hAnsi="Courier New" w:cs="Courier New"/>
          <w:color w:val="000000"/>
          <w:kern w:val="0"/>
          <w:sz w:val="20"/>
          <w:szCs w:val="20"/>
        </w:rPr>
        <w:t>) {</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w:t>
      </w:r>
      <w:r>
        <w:rPr>
          <w:rFonts w:ascii="Courier New" w:hAnsi="Courier New" w:cs="Courier New"/>
          <w:color w:val="000000"/>
          <w:kern w:val="0"/>
          <w:sz w:val="20"/>
          <w:szCs w:val="20"/>
        </w:rPr>
        <w:t>.</w:t>
      </w:r>
      <w:r>
        <w:rPr>
          <w:rFonts w:ascii="Courier New" w:hAnsi="Courier New" w:cs="Courier New"/>
          <w:color w:val="000000"/>
          <w:kern w:val="0"/>
          <w:sz w:val="20"/>
          <w:szCs w:val="20"/>
          <w:highlight w:val="lightGray"/>
        </w:rPr>
        <w:t>printStackTrace</w:t>
      </w:r>
      <w:r>
        <w:rPr>
          <w:rFonts w:ascii="Courier New" w:hAnsi="Courier New" w:cs="Courier New"/>
          <w:color w:val="000000"/>
          <w:kern w:val="0"/>
          <w:sz w:val="20"/>
          <w:szCs w:val="20"/>
        </w:rPr>
        <w:t>();</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(ExecutionException </w:t>
      </w:r>
      <w:r>
        <w:rPr>
          <w:rFonts w:ascii="Courier New" w:hAnsi="Courier New" w:cs="Courier New"/>
          <w:color w:val="6A3E3E"/>
          <w:kern w:val="0"/>
          <w:sz w:val="20"/>
          <w:szCs w:val="20"/>
        </w:rPr>
        <w:t>e</w:t>
      </w:r>
      <w:r>
        <w:rPr>
          <w:rFonts w:ascii="Courier New" w:hAnsi="Courier New" w:cs="Courier New"/>
          <w:color w:val="000000"/>
          <w:kern w:val="0"/>
          <w:sz w:val="20"/>
          <w:szCs w:val="20"/>
        </w:rPr>
        <w:t>) {</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w:t>
      </w:r>
      <w:r>
        <w:rPr>
          <w:rFonts w:ascii="Courier New" w:hAnsi="Courier New" w:cs="Courier New"/>
          <w:color w:val="000000"/>
          <w:kern w:val="0"/>
          <w:sz w:val="20"/>
          <w:szCs w:val="20"/>
        </w:rPr>
        <w:t>.</w:t>
      </w:r>
      <w:r>
        <w:rPr>
          <w:rFonts w:ascii="Courier New" w:hAnsi="Courier New" w:cs="Courier New"/>
          <w:color w:val="000000"/>
          <w:kern w:val="0"/>
          <w:sz w:val="20"/>
          <w:szCs w:val="20"/>
          <w:highlight w:val="lightGray"/>
        </w:rPr>
        <w:t>printStackTrace</w:t>
      </w:r>
      <w:r>
        <w:rPr>
          <w:rFonts w:ascii="Courier New" w:hAnsi="Courier New" w:cs="Courier New"/>
          <w:color w:val="000000"/>
          <w:kern w:val="0"/>
          <w:sz w:val="20"/>
          <w:szCs w:val="20"/>
        </w:rPr>
        <w:t>();</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finally</w:t>
      </w:r>
      <w:r>
        <w:rPr>
          <w:rFonts w:ascii="Courier New" w:hAnsi="Courier New" w:cs="Courier New"/>
          <w:color w:val="000000"/>
          <w:kern w:val="0"/>
          <w:sz w:val="20"/>
          <w:szCs w:val="20"/>
        </w:rPr>
        <w:t xml:space="preserve"> {</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pool</w:t>
      </w:r>
      <w:r>
        <w:rPr>
          <w:rFonts w:ascii="Courier New" w:hAnsi="Courier New" w:cs="Courier New"/>
          <w:color w:val="000000"/>
          <w:kern w:val="0"/>
          <w:sz w:val="20"/>
          <w:szCs w:val="20"/>
        </w:rPr>
        <w:t>.shutdown();</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Task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Callable&lt;Integer&gt; {</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i</w:t>
      </w:r>
      <w:r>
        <w:rPr>
          <w:rFonts w:ascii="Courier New" w:hAnsi="Courier New" w:cs="Courier New"/>
          <w:color w:val="000000"/>
          <w:kern w:val="0"/>
          <w:sz w:val="20"/>
          <w:szCs w:val="20"/>
        </w:rPr>
        <w:t>;</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Task(</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i</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Integer call() {</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Thread.</w:t>
      </w:r>
      <w:r>
        <w:rPr>
          <w:rFonts w:ascii="Courier New" w:hAnsi="Courier New" w:cs="Courier New"/>
          <w:i/>
          <w:iCs/>
          <w:color w:val="000000"/>
          <w:kern w:val="0"/>
          <w:sz w:val="20"/>
          <w:szCs w:val="20"/>
        </w:rPr>
        <w:t>sleep</w:t>
      </w:r>
      <w:r>
        <w:rPr>
          <w:rFonts w:ascii="Courier New" w:hAnsi="Courier New" w:cs="Courier New"/>
          <w:color w:val="000000"/>
          <w:kern w:val="0"/>
          <w:sz w:val="20"/>
          <w:szCs w:val="20"/>
        </w:rPr>
        <w:t>((</w:t>
      </w:r>
      <w:r>
        <w:rPr>
          <w:rFonts w:ascii="Courier New" w:hAnsi="Courier New" w:cs="Courier New"/>
          <w:b/>
          <w:bCs/>
          <w:color w:val="7F0055"/>
          <w:kern w:val="0"/>
          <w:sz w:val="20"/>
          <w:szCs w:val="20"/>
        </w:rPr>
        <w:t>long</w:t>
      </w:r>
      <w:r>
        <w:rPr>
          <w:rFonts w:ascii="Courier New" w:hAnsi="Courier New" w:cs="Courier New"/>
          <w:color w:val="000000"/>
          <w:kern w:val="0"/>
          <w:sz w:val="20"/>
          <w:szCs w:val="20"/>
        </w:rPr>
        <w:t>) (Math.</w:t>
      </w:r>
      <w:r>
        <w:rPr>
          <w:rFonts w:ascii="Courier New" w:hAnsi="Courier New" w:cs="Courier New"/>
          <w:i/>
          <w:iCs/>
          <w:color w:val="000000"/>
          <w:kern w:val="0"/>
          <w:sz w:val="20"/>
          <w:szCs w:val="20"/>
        </w:rPr>
        <w:t>random</w:t>
      </w:r>
      <w:r>
        <w:rPr>
          <w:rFonts w:ascii="Courier New" w:hAnsi="Courier New" w:cs="Courier New"/>
          <w:color w:val="000000"/>
          <w:kern w:val="0"/>
          <w:sz w:val="20"/>
          <w:szCs w:val="20"/>
        </w:rPr>
        <w:t>()*1000));</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.println(Thread.</w:t>
      </w:r>
      <w:r>
        <w:rPr>
          <w:rFonts w:ascii="Courier New" w:hAnsi="Courier New" w:cs="Courier New"/>
          <w:i/>
          <w:iCs/>
          <w:color w:val="000000"/>
          <w:kern w:val="0"/>
          <w:sz w:val="20"/>
          <w:szCs w:val="20"/>
        </w:rPr>
        <w:t>currentThread</w:t>
      </w:r>
      <w:r>
        <w:rPr>
          <w:rFonts w:ascii="Courier New" w:hAnsi="Courier New" w:cs="Courier New"/>
          <w:color w:val="000000"/>
          <w:kern w:val="0"/>
          <w:sz w:val="20"/>
          <w:szCs w:val="20"/>
        </w:rPr>
        <w:t>().getName()+</w:t>
      </w:r>
      <w:r>
        <w:rPr>
          <w:rFonts w:ascii="Courier New" w:hAnsi="Courier New" w:cs="Courier New"/>
          <w:color w:val="2A00FF"/>
          <w:kern w:val="0"/>
          <w:sz w:val="20"/>
          <w:szCs w:val="20"/>
        </w:rPr>
        <w:t>" "</w:t>
      </w:r>
      <w:r>
        <w:rPr>
          <w:rFonts w:ascii="Courier New" w:hAnsi="Courier New" w:cs="Courier New"/>
          <w:color w:val="000000"/>
          <w:kern w:val="0"/>
          <w:sz w:val="20"/>
          <w:szCs w:val="20"/>
        </w:rPr>
        <w:t>+</w:t>
      </w:r>
      <w:r>
        <w:rPr>
          <w:rFonts w:ascii="Courier New" w:hAnsi="Courier New" w:cs="Courier New"/>
          <w:color w:val="0000C0"/>
          <w:kern w:val="0"/>
          <w:sz w:val="20"/>
          <w:szCs w:val="20"/>
        </w:rPr>
        <w:t>i</w:t>
      </w:r>
      <w:r>
        <w:rPr>
          <w:rFonts w:ascii="Courier New" w:hAnsi="Courier New" w:cs="Courier New"/>
          <w:color w:val="000000"/>
          <w:kern w:val="0"/>
          <w:sz w:val="20"/>
          <w:szCs w:val="20"/>
        </w:rPr>
        <w:t>);</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(InterruptedException </w:t>
      </w:r>
      <w:r>
        <w:rPr>
          <w:rFonts w:ascii="Courier New" w:hAnsi="Courier New" w:cs="Courier New"/>
          <w:color w:val="6A3E3E"/>
          <w:kern w:val="0"/>
          <w:sz w:val="20"/>
          <w:szCs w:val="20"/>
        </w:rPr>
        <w:t>e</w:t>
      </w:r>
      <w:r>
        <w:rPr>
          <w:rFonts w:ascii="Courier New" w:hAnsi="Courier New" w:cs="Courier New"/>
          <w:color w:val="000000"/>
          <w:kern w:val="0"/>
          <w:sz w:val="20"/>
          <w:szCs w:val="20"/>
        </w:rPr>
        <w:t>) {</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w:t>
      </w:r>
      <w:r>
        <w:rPr>
          <w:rFonts w:ascii="Courier New" w:hAnsi="Courier New" w:cs="Courier New"/>
          <w:color w:val="000000"/>
          <w:kern w:val="0"/>
          <w:sz w:val="20"/>
          <w:szCs w:val="20"/>
        </w:rPr>
        <w:t>.</w:t>
      </w:r>
      <w:r>
        <w:rPr>
          <w:rFonts w:ascii="Courier New" w:hAnsi="Courier New" w:cs="Courier New"/>
          <w:color w:val="000000"/>
          <w:kern w:val="0"/>
          <w:sz w:val="20"/>
          <w:szCs w:val="20"/>
          <w:highlight w:val="lightGray"/>
        </w:rPr>
        <w:t>printStackTrace</w:t>
      </w:r>
      <w:r>
        <w:rPr>
          <w:rFonts w:ascii="Courier New" w:hAnsi="Courier New" w:cs="Courier New"/>
          <w:color w:val="000000"/>
          <w:kern w:val="0"/>
          <w:sz w:val="20"/>
          <w:szCs w:val="20"/>
        </w:rPr>
        <w:t>();</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i</w:t>
      </w:r>
      <w:r>
        <w:rPr>
          <w:rFonts w:ascii="Courier New" w:hAnsi="Courier New" w:cs="Courier New"/>
          <w:color w:val="000000"/>
          <w:kern w:val="0"/>
          <w:sz w:val="20"/>
          <w:szCs w:val="20"/>
        </w:rPr>
        <w:t>;</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AB51BA" w:rsidRDefault="00AB51BA" w:rsidP="00AB51B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AB51BA" w:rsidRDefault="00AB51BA" w:rsidP="00AB51BA">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AB51BA" w:rsidRDefault="00AB51BA" w:rsidP="00AB51BA">
      <w:pPr>
        <w:rPr>
          <w:rFonts w:ascii="Courier New" w:hAnsi="Courier New" w:cs="Courier New"/>
          <w:color w:val="000000"/>
          <w:kern w:val="0"/>
          <w:sz w:val="20"/>
          <w:szCs w:val="20"/>
        </w:rPr>
      </w:pPr>
    </w:p>
    <w:p w:rsidR="00AB51BA" w:rsidRDefault="00AB51BA" w:rsidP="00AB51BA"/>
    <w:p w:rsidR="00C4088E" w:rsidRDefault="00C4088E" w:rsidP="00C4088E">
      <w:pPr>
        <w:pStyle w:val="2"/>
      </w:pPr>
      <w:r>
        <w:t>I</w:t>
      </w:r>
      <w:r>
        <w:rPr>
          <w:rFonts w:hint="eastAsia"/>
        </w:rPr>
        <w:t>nter</w:t>
      </w:r>
      <w:r>
        <w:t>rupt  interrupted  isInterrupted</w:t>
      </w:r>
    </w:p>
    <w:p w:rsidR="003F0E56" w:rsidRPr="003F0E56" w:rsidRDefault="003F0E56" w:rsidP="003F0E56">
      <w:r w:rsidRPr="003F0E56">
        <w:t>http://www.cnblogs.com/carmanloneliness/p/3516405.html</w:t>
      </w:r>
    </w:p>
    <w:p w:rsidR="00C4088E" w:rsidRDefault="00C4088E" w:rsidP="00C4088E">
      <w:r>
        <w:t>I</w:t>
      </w:r>
      <w:r>
        <w:rPr>
          <w:rFonts w:hint="eastAsia"/>
        </w:rPr>
        <w:t>nterrupt</w:t>
      </w:r>
      <w:r>
        <w:rPr>
          <w:rFonts w:hint="eastAsia"/>
        </w:rPr>
        <w:t>方法用于中断线程，调用该方法的线程会将该线程的状态设为</w:t>
      </w:r>
      <w:r>
        <w:rPr>
          <w:rFonts w:hint="eastAsia"/>
        </w:rPr>
        <w:t xml:space="preserve"> </w:t>
      </w:r>
      <w:r>
        <w:rPr>
          <w:rFonts w:hint="eastAsia"/>
        </w:rPr>
        <w:t>中断</w:t>
      </w:r>
      <w:r>
        <w:rPr>
          <w:rFonts w:hint="eastAsia"/>
        </w:rPr>
        <w:t xml:space="preserve"> </w:t>
      </w:r>
      <w:r>
        <w:rPr>
          <w:rFonts w:hint="eastAsia"/>
        </w:rPr>
        <w:t>状态。</w:t>
      </w:r>
    </w:p>
    <w:p w:rsidR="00C4088E" w:rsidRDefault="00C4088E" w:rsidP="00AB51BA">
      <w:r>
        <w:rPr>
          <w:rFonts w:hint="eastAsia"/>
        </w:rPr>
        <w:t>线程中断仅仅是设置线程的中断状态位，不会停止线程，需要用于自己去监视线程的状态并处理。</w:t>
      </w:r>
      <w:r w:rsidRPr="00C4088E">
        <w:t>支持线程中断的方法（也就是线程中断后会抛出</w:t>
      </w:r>
      <w:r w:rsidRPr="00C4088E">
        <w:t>interruptedException</w:t>
      </w:r>
      <w:r w:rsidRPr="00C4088E">
        <w:t>的方法）就是在监视线程的中断状态，一旦线程的中断状态被置为</w:t>
      </w:r>
      <w:r w:rsidRPr="00C4088E">
        <w:t>“</w:t>
      </w:r>
      <w:r w:rsidRPr="00C4088E">
        <w:t>中断状态</w:t>
      </w:r>
      <w:r w:rsidRPr="00C4088E">
        <w:t>”</w:t>
      </w:r>
      <w:r w:rsidRPr="00C4088E">
        <w:t>，就会抛出中断异常。</w:t>
      </w:r>
    </w:p>
    <w:p w:rsidR="00C4088E" w:rsidRDefault="00C4088E" w:rsidP="00AB51BA">
      <w:r>
        <w:rPr>
          <w:noProof/>
        </w:rPr>
        <w:drawing>
          <wp:inline distT="0" distB="0" distL="0" distR="0" wp14:anchorId="2350D88E" wp14:editId="4CA28C33">
            <wp:extent cx="5274310" cy="19862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986280"/>
                    </a:xfrm>
                    <a:prstGeom prst="rect">
                      <a:avLst/>
                    </a:prstGeom>
                  </pic:spPr>
                </pic:pic>
              </a:graphicData>
            </a:graphic>
          </wp:inline>
        </w:drawing>
      </w:r>
    </w:p>
    <w:p w:rsidR="00C4088E" w:rsidRDefault="00C4088E" w:rsidP="00AB51BA">
      <w:r>
        <w:rPr>
          <w:noProof/>
        </w:rPr>
        <w:lastRenderedPageBreak/>
        <w:drawing>
          <wp:inline distT="0" distB="0" distL="0" distR="0" wp14:anchorId="40A7557B" wp14:editId="6E7F27CD">
            <wp:extent cx="4657725" cy="409575"/>
            <wp:effectExtent l="0" t="0" r="952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57725" cy="409575"/>
                    </a:xfrm>
                    <a:prstGeom prst="rect">
                      <a:avLst/>
                    </a:prstGeom>
                  </pic:spPr>
                </pic:pic>
              </a:graphicData>
            </a:graphic>
          </wp:inline>
        </w:drawing>
      </w:r>
    </w:p>
    <w:p w:rsidR="00C4088E" w:rsidRPr="00C4088E" w:rsidRDefault="00C4088E" w:rsidP="00C4088E">
      <w:r w:rsidRPr="00C4088E">
        <w:t>如果这个参数为</w:t>
      </w:r>
      <w:r w:rsidRPr="00C4088E">
        <w:t>true</w:t>
      </w:r>
      <w:r w:rsidRPr="00C4088E">
        <w:t>，说明返回线程的状态位后，要清掉原来的状态位（恢复成原来情况）。这个参数为</w:t>
      </w:r>
      <w:r w:rsidRPr="00C4088E">
        <w:t>false</w:t>
      </w:r>
      <w:r w:rsidRPr="00C4088E">
        <w:t>，就是直接返回线程的状态位。</w:t>
      </w:r>
    </w:p>
    <w:p w:rsidR="00C4088E" w:rsidRDefault="00C4088E" w:rsidP="00AB51BA">
      <w:r w:rsidRPr="00C4088E">
        <w:t>这两个方法很好区分，只有当前线程才能清除自己的中断位（对应</w:t>
      </w:r>
      <w:r w:rsidRPr="00C4088E">
        <w:t>interrupted</w:t>
      </w:r>
      <w:r w:rsidRPr="00C4088E">
        <w:t>（）方法）</w:t>
      </w:r>
      <w:r w:rsidR="00171C6D">
        <w:rPr>
          <w:rFonts w:hint="eastAsia"/>
        </w:rPr>
        <w:t>.</w:t>
      </w:r>
    </w:p>
    <w:p w:rsidR="00171C6D" w:rsidRDefault="00171C6D" w:rsidP="00AB51BA">
      <w:r>
        <w:rPr>
          <w:rFonts w:hint="eastAsia"/>
        </w:rPr>
        <w:t>例子：</w:t>
      </w:r>
    </w:p>
    <w:p w:rsidR="00171C6D" w:rsidRDefault="00171C6D" w:rsidP="00AB51BA">
      <w:r>
        <w:rPr>
          <w:noProof/>
        </w:rPr>
        <w:drawing>
          <wp:inline distT="0" distB="0" distL="0" distR="0" wp14:anchorId="2EFDC381" wp14:editId="7BE5F5AE">
            <wp:extent cx="5229225" cy="468630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29225" cy="4686300"/>
                    </a:xfrm>
                    <a:prstGeom prst="rect">
                      <a:avLst/>
                    </a:prstGeom>
                  </pic:spPr>
                </pic:pic>
              </a:graphicData>
            </a:graphic>
          </wp:inline>
        </w:drawing>
      </w:r>
    </w:p>
    <w:p w:rsidR="00171C6D" w:rsidRDefault="00171C6D" w:rsidP="00AB51BA">
      <w:r w:rsidRPr="00171C6D">
        <w:t>主线程</w:t>
      </w:r>
      <w:r w:rsidRPr="00171C6D">
        <w:t>main</w:t>
      </w:r>
      <w:r w:rsidRPr="00171C6D">
        <w:t>启动了一个子线程</w:t>
      </w:r>
      <w:r w:rsidRPr="00171C6D">
        <w:t>Worker</w:t>
      </w:r>
      <w:r w:rsidRPr="00171C6D">
        <w:t>，然后让</w:t>
      </w:r>
      <w:r w:rsidRPr="00171C6D">
        <w:t>worker</w:t>
      </w:r>
      <w:r w:rsidRPr="00171C6D">
        <w:t>睡</w:t>
      </w:r>
      <w:r w:rsidRPr="00171C6D">
        <w:t>500ms</w:t>
      </w:r>
      <w:r w:rsidRPr="00171C6D">
        <w:t>，而</w:t>
      </w:r>
      <w:r w:rsidRPr="00171C6D">
        <w:t>main</w:t>
      </w:r>
      <w:r w:rsidRPr="00171C6D">
        <w:t>睡</w:t>
      </w:r>
      <w:r w:rsidRPr="00171C6D">
        <w:t>200ms</w:t>
      </w:r>
      <w:r w:rsidRPr="00171C6D">
        <w:t>，之后</w:t>
      </w:r>
      <w:r w:rsidRPr="00171C6D">
        <w:t>main</w:t>
      </w:r>
      <w:r w:rsidRPr="00171C6D">
        <w:t>调用</w:t>
      </w:r>
      <w:r w:rsidRPr="00171C6D">
        <w:t>worker</w:t>
      </w:r>
      <w:r w:rsidRPr="00171C6D">
        <w:t>线程的</w:t>
      </w:r>
      <w:r w:rsidRPr="00171C6D">
        <w:t>interrupt</w:t>
      </w:r>
      <w:r w:rsidRPr="00171C6D">
        <w:t>方法去中断</w:t>
      </w:r>
      <w:r w:rsidRPr="00171C6D">
        <w:t>worker</w:t>
      </w:r>
      <w:r w:rsidRPr="00171C6D">
        <w:t>，</w:t>
      </w:r>
      <w:r w:rsidRPr="00171C6D">
        <w:t>worker</w:t>
      </w:r>
      <w:r w:rsidRPr="00171C6D">
        <w:t>被中断后打印中断的状态</w:t>
      </w:r>
      <w:r>
        <w:rPr>
          <w:rFonts w:hint="eastAsia"/>
        </w:rPr>
        <w:t>。</w:t>
      </w:r>
    </w:p>
    <w:p w:rsidR="00171C6D" w:rsidRDefault="00171C6D" w:rsidP="00AB51BA">
      <w:r>
        <w:rPr>
          <w:rFonts w:hint="eastAsia"/>
        </w:rPr>
        <w:t>结果：</w:t>
      </w:r>
    </w:p>
    <w:p w:rsidR="00171C6D" w:rsidRDefault="00171C6D" w:rsidP="00AB51BA">
      <w:r>
        <w:rPr>
          <w:noProof/>
        </w:rPr>
        <w:drawing>
          <wp:inline distT="0" distB="0" distL="0" distR="0" wp14:anchorId="3A0BC918" wp14:editId="52B4CD27">
            <wp:extent cx="2247900" cy="73342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47900" cy="733425"/>
                    </a:xfrm>
                    <a:prstGeom prst="rect">
                      <a:avLst/>
                    </a:prstGeom>
                  </pic:spPr>
                </pic:pic>
              </a:graphicData>
            </a:graphic>
          </wp:inline>
        </w:drawing>
      </w:r>
    </w:p>
    <w:p w:rsidR="00171C6D" w:rsidRDefault="00171C6D" w:rsidP="00AB51BA">
      <w:r w:rsidRPr="00171C6D">
        <w:t>Worker</w:t>
      </w:r>
      <w:r w:rsidRPr="00171C6D">
        <w:t>明明已经被中断，而</w:t>
      </w:r>
      <w:r w:rsidRPr="00171C6D">
        <w:t>isInterrupted()</w:t>
      </w:r>
      <w:r w:rsidRPr="00171C6D">
        <w:t>方法竟然返回了</w:t>
      </w:r>
      <w:r w:rsidRPr="00171C6D">
        <w:t>false</w:t>
      </w:r>
      <w:r w:rsidRPr="00171C6D">
        <w:t>，为什么呢？</w:t>
      </w:r>
    </w:p>
    <w:p w:rsidR="00171C6D" w:rsidRDefault="00171C6D" w:rsidP="00AB51BA">
      <w:r>
        <w:rPr>
          <w:rFonts w:hint="eastAsia"/>
        </w:rPr>
        <w:t>（</w:t>
      </w:r>
      <w:r>
        <w:rPr>
          <w:rFonts w:hint="eastAsia"/>
        </w:rPr>
        <w:t>isInterrupted</w:t>
      </w:r>
      <w:r>
        <w:rPr>
          <w:rFonts w:hint="eastAsia"/>
        </w:rPr>
        <w:t>方法，如果线程已经被中断，则返回</w:t>
      </w:r>
      <w:r>
        <w:rPr>
          <w:rFonts w:hint="eastAsia"/>
        </w:rPr>
        <w:t>true</w:t>
      </w:r>
      <w:r>
        <w:rPr>
          <w:rFonts w:hint="eastAsia"/>
        </w:rPr>
        <w:t>，否则返回</w:t>
      </w:r>
      <w:r>
        <w:rPr>
          <w:rFonts w:hint="eastAsia"/>
        </w:rPr>
        <w:t>false</w:t>
      </w:r>
      <w:r>
        <w:rPr>
          <w:rFonts w:hint="eastAsia"/>
        </w:rPr>
        <w:t>）</w:t>
      </w:r>
    </w:p>
    <w:p w:rsidR="0084165E" w:rsidRDefault="00171C6D" w:rsidP="00AB51BA">
      <w:r>
        <w:rPr>
          <w:rFonts w:hint="eastAsia"/>
        </w:rPr>
        <w:t>原因：在调用</w:t>
      </w:r>
      <w:r>
        <w:rPr>
          <w:rFonts w:hint="eastAsia"/>
        </w:rPr>
        <w:t>sleep</w:t>
      </w:r>
      <w:r>
        <w:t xml:space="preserve"> </w:t>
      </w:r>
      <w:r>
        <w:rPr>
          <w:rFonts w:hint="eastAsia"/>
        </w:rPr>
        <w:t>wait</w:t>
      </w:r>
      <w:r>
        <w:rPr>
          <w:rFonts w:hint="eastAsia"/>
        </w:rPr>
        <w:t>等此类可中断（</w:t>
      </w:r>
      <w:r>
        <w:rPr>
          <w:rFonts w:hint="eastAsia"/>
        </w:rPr>
        <w:t>throw InterruptedException</w:t>
      </w:r>
      <w:r>
        <w:rPr>
          <w:rFonts w:hint="eastAsia"/>
        </w:rPr>
        <w:t>）方法时，一旦方法抛出</w:t>
      </w:r>
      <w:r>
        <w:rPr>
          <w:rFonts w:hint="eastAsia"/>
        </w:rPr>
        <w:t>InterruptedException</w:t>
      </w:r>
      <w:r>
        <w:rPr>
          <w:rFonts w:hint="eastAsia"/>
        </w:rPr>
        <w:t>，当前调用该方法的线程的中断状态就会被</w:t>
      </w:r>
      <w:r>
        <w:rPr>
          <w:rFonts w:hint="eastAsia"/>
        </w:rPr>
        <w:t>jvm</w:t>
      </w:r>
      <w:r>
        <w:rPr>
          <w:rFonts w:hint="eastAsia"/>
        </w:rPr>
        <w:t>自动清除了，所以在调用该线程的</w:t>
      </w:r>
      <w:r>
        <w:rPr>
          <w:rFonts w:hint="eastAsia"/>
        </w:rPr>
        <w:t>isInterrupted()</w:t>
      </w:r>
      <w:r>
        <w:rPr>
          <w:rFonts w:hint="eastAsia"/>
        </w:rPr>
        <w:t>方法时，返回</w:t>
      </w:r>
      <w:r>
        <w:rPr>
          <w:rFonts w:hint="eastAsia"/>
        </w:rPr>
        <w:t>false</w:t>
      </w:r>
      <w:r w:rsidR="0084165E">
        <w:rPr>
          <w:rFonts w:hint="eastAsia"/>
        </w:rPr>
        <w:t>。如果想保持中断状态，可以再次调用</w:t>
      </w:r>
      <w:r w:rsidR="0084165E">
        <w:rPr>
          <w:rFonts w:hint="eastAsia"/>
        </w:rPr>
        <w:t>interrupted</w:t>
      </w:r>
      <w:r w:rsidR="0084165E">
        <w:rPr>
          <w:rFonts w:hint="eastAsia"/>
        </w:rPr>
        <w:t>方法设置中断状态。</w:t>
      </w:r>
    </w:p>
    <w:p w:rsidR="0084165E" w:rsidRPr="0084165E" w:rsidRDefault="0084165E" w:rsidP="00AB51BA">
      <w:r>
        <w:rPr>
          <w:rFonts w:hint="eastAsia"/>
        </w:rPr>
        <w:lastRenderedPageBreak/>
        <w:t>为什么</w:t>
      </w:r>
      <w:r>
        <w:rPr>
          <w:rFonts w:hint="eastAsia"/>
        </w:rPr>
        <w:t>jvm</w:t>
      </w:r>
      <w:r>
        <w:rPr>
          <w:rFonts w:hint="eastAsia"/>
        </w:rPr>
        <w:t>这样做呢？可能的解释就是一个中断应该只能被处理一次，也就是说在</w:t>
      </w:r>
      <w:r>
        <w:rPr>
          <w:rFonts w:hint="eastAsia"/>
        </w:rPr>
        <w:t>catch</w:t>
      </w:r>
      <w:r>
        <w:rPr>
          <w:rFonts w:hint="eastAsia"/>
        </w:rPr>
        <w:t>了这个</w:t>
      </w:r>
      <w:r>
        <w:t>InterruptedException</w:t>
      </w:r>
      <w:r>
        <w:rPr>
          <w:rFonts w:hint="eastAsia"/>
        </w:rPr>
        <w:t>，说明可以处理这个异常，不希望上层调用者看到这个中断了。</w:t>
      </w:r>
    </w:p>
    <w:p w:rsidR="0084165E" w:rsidRDefault="0084165E" w:rsidP="00AB51BA">
      <w:r>
        <w:rPr>
          <w:rFonts w:hint="eastAsia"/>
        </w:rPr>
        <w:t>而</w:t>
      </w:r>
      <w:r>
        <w:rPr>
          <w:rFonts w:hint="eastAsia"/>
        </w:rPr>
        <w:t>interrupted</w:t>
      </w:r>
      <w:r>
        <w:rPr>
          <w:rFonts w:hint="eastAsia"/>
        </w:rPr>
        <w:t>方法是静态方法，返回当前线程的中断状态，如果当前线程被中断（没有抛出中断异常，否则中断状态会被清除），在调用</w:t>
      </w:r>
      <w:r>
        <w:rPr>
          <w:rFonts w:hint="eastAsia"/>
        </w:rPr>
        <w:t>interrupted</w:t>
      </w:r>
      <w:r>
        <w:rPr>
          <w:rFonts w:hint="eastAsia"/>
        </w:rPr>
        <w:t>方法时，第一次会返回</w:t>
      </w:r>
      <w:r>
        <w:rPr>
          <w:rFonts w:hint="eastAsia"/>
        </w:rPr>
        <w:t>true</w:t>
      </w:r>
      <w:r>
        <w:rPr>
          <w:rFonts w:hint="eastAsia"/>
        </w:rPr>
        <w:t>，然后就会清除当前线程的中断状态，第二次调用时就会返回</w:t>
      </w:r>
      <w:r>
        <w:rPr>
          <w:rFonts w:hint="eastAsia"/>
        </w:rPr>
        <w:t>false</w:t>
      </w:r>
      <w:r>
        <w:rPr>
          <w:rFonts w:hint="eastAsia"/>
        </w:rPr>
        <w:t>。</w:t>
      </w:r>
    </w:p>
    <w:p w:rsidR="00171C6D" w:rsidRDefault="00434611" w:rsidP="00AB51BA">
      <w:r>
        <w:rPr>
          <w:noProof/>
        </w:rPr>
        <w:drawing>
          <wp:inline distT="0" distB="0" distL="0" distR="0" wp14:anchorId="1F0DE488" wp14:editId="5A5145B1">
            <wp:extent cx="5274310" cy="307721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077210"/>
                    </a:xfrm>
                    <a:prstGeom prst="rect">
                      <a:avLst/>
                    </a:prstGeom>
                  </pic:spPr>
                </pic:pic>
              </a:graphicData>
            </a:graphic>
          </wp:inline>
        </w:drawing>
      </w:r>
    </w:p>
    <w:p w:rsidR="00171C6D" w:rsidRDefault="00434611" w:rsidP="00AB51BA">
      <w:r>
        <w:rPr>
          <w:rFonts w:hint="eastAsia"/>
        </w:rPr>
        <w:t>结果</w:t>
      </w:r>
    </w:p>
    <w:p w:rsidR="00434611" w:rsidRDefault="00434611" w:rsidP="00AB51BA">
      <w:r>
        <w:rPr>
          <w:noProof/>
        </w:rPr>
        <w:drawing>
          <wp:inline distT="0" distB="0" distL="0" distR="0" wp14:anchorId="52A1544A" wp14:editId="2F0005F9">
            <wp:extent cx="4486275" cy="146685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86275" cy="1466850"/>
                    </a:xfrm>
                    <a:prstGeom prst="rect">
                      <a:avLst/>
                    </a:prstGeom>
                  </pic:spPr>
                </pic:pic>
              </a:graphicData>
            </a:graphic>
          </wp:inline>
        </w:drawing>
      </w:r>
    </w:p>
    <w:p w:rsidR="00434611" w:rsidRDefault="00434611" w:rsidP="00AB51BA">
      <w:r w:rsidRPr="00434611">
        <w:rPr>
          <w:rFonts w:hint="eastAsia"/>
        </w:rPr>
        <w:t>从执行结果也可以看到，前两次调用</w:t>
      </w:r>
      <w:r w:rsidRPr="00434611">
        <w:rPr>
          <w:rFonts w:hint="eastAsia"/>
        </w:rPr>
        <w:t>isInterrupted</w:t>
      </w:r>
      <w:r w:rsidRPr="00434611">
        <w:rPr>
          <w:rFonts w:hint="eastAsia"/>
        </w:rPr>
        <w:t>方法都返回</w:t>
      </w:r>
      <w:r w:rsidRPr="00434611">
        <w:rPr>
          <w:rFonts w:hint="eastAsia"/>
        </w:rPr>
        <w:t>true</w:t>
      </w:r>
      <w:r w:rsidRPr="00434611">
        <w:rPr>
          <w:rFonts w:hint="eastAsia"/>
        </w:rPr>
        <w:t>，说明</w:t>
      </w:r>
      <w:r w:rsidRPr="00434611">
        <w:rPr>
          <w:rFonts w:hint="eastAsia"/>
        </w:rPr>
        <w:t>isInterrupted</w:t>
      </w:r>
      <w:r w:rsidRPr="00434611">
        <w:rPr>
          <w:rFonts w:hint="eastAsia"/>
        </w:rPr>
        <w:t>方法不会改变线程的中断状态，而接下来调用静态的</w:t>
      </w:r>
      <w:r w:rsidRPr="00434611">
        <w:rPr>
          <w:rFonts w:hint="eastAsia"/>
        </w:rPr>
        <w:t>interrupted()</w:t>
      </w:r>
      <w:r w:rsidRPr="00434611">
        <w:rPr>
          <w:rFonts w:hint="eastAsia"/>
        </w:rPr>
        <w:t>方法，第一次返回了</w:t>
      </w:r>
      <w:r w:rsidRPr="00434611">
        <w:rPr>
          <w:rFonts w:hint="eastAsia"/>
        </w:rPr>
        <w:t>true</w:t>
      </w:r>
      <w:r w:rsidRPr="00434611">
        <w:rPr>
          <w:rFonts w:hint="eastAsia"/>
        </w:rPr>
        <w:t>，表示线程被中断，第二次则返回了</w:t>
      </w:r>
      <w:r w:rsidRPr="00434611">
        <w:rPr>
          <w:rFonts w:hint="eastAsia"/>
        </w:rPr>
        <w:t>false</w:t>
      </w:r>
      <w:r w:rsidRPr="00434611">
        <w:rPr>
          <w:rFonts w:hint="eastAsia"/>
        </w:rPr>
        <w:t>，因为第一次调用的时候已经清除了中断状态。最后两次调用</w:t>
      </w:r>
      <w:r w:rsidRPr="00434611">
        <w:rPr>
          <w:rFonts w:hint="eastAsia"/>
        </w:rPr>
        <w:t>isInterrupted()</w:t>
      </w:r>
      <w:r w:rsidRPr="00434611">
        <w:rPr>
          <w:rFonts w:hint="eastAsia"/>
        </w:rPr>
        <w:t>方法就肯定返回</w:t>
      </w:r>
      <w:r w:rsidRPr="00434611">
        <w:rPr>
          <w:rFonts w:hint="eastAsia"/>
        </w:rPr>
        <w:t>false</w:t>
      </w:r>
      <w:r w:rsidRPr="00434611">
        <w:rPr>
          <w:rFonts w:hint="eastAsia"/>
        </w:rPr>
        <w:t>了。</w:t>
      </w:r>
    </w:p>
    <w:p w:rsidR="00434611" w:rsidRDefault="00434611" w:rsidP="00AB51BA"/>
    <w:p w:rsidR="00434611" w:rsidRDefault="00434611" w:rsidP="00AB51BA">
      <w:r>
        <w:rPr>
          <w:noProof/>
        </w:rPr>
        <w:lastRenderedPageBreak/>
        <w:drawing>
          <wp:inline distT="0" distB="0" distL="0" distR="0" wp14:anchorId="2B230B47" wp14:editId="03298394">
            <wp:extent cx="5274310" cy="198501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985010"/>
                    </a:xfrm>
                    <a:prstGeom prst="rect">
                      <a:avLst/>
                    </a:prstGeom>
                  </pic:spPr>
                </pic:pic>
              </a:graphicData>
            </a:graphic>
          </wp:inline>
        </w:drawing>
      </w:r>
    </w:p>
    <w:p w:rsidR="00434611" w:rsidRDefault="00434611" w:rsidP="00AB51BA">
      <w:r>
        <w:rPr>
          <w:noProof/>
        </w:rPr>
        <w:drawing>
          <wp:inline distT="0" distB="0" distL="0" distR="0" wp14:anchorId="0A126810" wp14:editId="0F6CD09C">
            <wp:extent cx="5274310" cy="179959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799590"/>
                    </a:xfrm>
                    <a:prstGeom prst="rect">
                      <a:avLst/>
                    </a:prstGeom>
                  </pic:spPr>
                </pic:pic>
              </a:graphicData>
            </a:graphic>
          </wp:inline>
        </w:drawing>
      </w:r>
    </w:p>
    <w:p w:rsidR="00434611" w:rsidRDefault="00434611" w:rsidP="00AB51BA"/>
    <w:p w:rsidR="003F0E56" w:rsidRDefault="003F0E56" w:rsidP="00AB51BA"/>
    <w:p w:rsidR="003F0E56" w:rsidRDefault="003F0E56" w:rsidP="00AB51BA">
      <w:r>
        <w:rPr>
          <w:noProof/>
        </w:rPr>
        <w:drawing>
          <wp:inline distT="0" distB="0" distL="0" distR="0" wp14:anchorId="7E68F4D4" wp14:editId="4482A79C">
            <wp:extent cx="5274310" cy="273304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733040"/>
                    </a:xfrm>
                    <a:prstGeom prst="rect">
                      <a:avLst/>
                    </a:prstGeom>
                  </pic:spPr>
                </pic:pic>
              </a:graphicData>
            </a:graphic>
          </wp:inline>
        </w:drawing>
      </w:r>
    </w:p>
    <w:p w:rsidR="003F0E56" w:rsidRDefault="003F0E56" w:rsidP="00AB51BA">
      <w:r w:rsidRPr="003F0E56">
        <w:t>在</w:t>
      </w:r>
      <w:r w:rsidRPr="003F0E56">
        <w:t>main</w:t>
      </w:r>
      <w:r w:rsidRPr="003F0E56">
        <w:t>线程</w:t>
      </w:r>
      <w:r w:rsidRPr="003F0E56">
        <w:t>sleep</w:t>
      </w:r>
      <w:r w:rsidRPr="003F0E56">
        <w:t>的过程中由于</w:t>
      </w:r>
      <w:r w:rsidRPr="003F0E56">
        <w:t>t</w:t>
      </w:r>
      <w:r w:rsidRPr="003F0E56">
        <w:t>线程中</w:t>
      </w:r>
      <w:r w:rsidRPr="003F0E56">
        <w:t>isInterrupted()</w:t>
      </w:r>
      <w:r w:rsidRPr="003F0E56">
        <w:t>为</w:t>
      </w:r>
      <w:r w:rsidRPr="003F0E56">
        <w:t>false</w:t>
      </w:r>
      <w:r w:rsidRPr="003F0E56">
        <w:t>所以不断的输出</w:t>
      </w:r>
      <w:r w:rsidRPr="003F0E56">
        <w:t>”Thread is going”</w:t>
      </w:r>
      <w:r w:rsidRPr="003F0E56">
        <w:t>。当调用</w:t>
      </w:r>
      <w:r w:rsidRPr="003F0E56">
        <w:t>t</w:t>
      </w:r>
      <w:r w:rsidRPr="003F0E56">
        <w:t>线程的</w:t>
      </w:r>
      <w:r w:rsidRPr="003F0E56">
        <w:t>interrupt()</w:t>
      </w:r>
      <w:r w:rsidRPr="003F0E56">
        <w:t>后</w:t>
      </w:r>
      <w:r w:rsidRPr="003F0E56">
        <w:t>t</w:t>
      </w:r>
      <w:r w:rsidRPr="003F0E56">
        <w:t>线程中</w:t>
      </w:r>
      <w:r w:rsidRPr="003F0E56">
        <w:t>isInterrupted()</w:t>
      </w:r>
      <w:r w:rsidRPr="003F0E56">
        <w:t>为</w:t>
      </w:r>
      <w:r w:rsidRPr="003F0E56">
        <w:t>true</w:t>
      </w:r>
      <w:r w:rsidRPr="003F0E56">
        <w:t>。此时会输出</w:t>
      </w:r>
      <w:r w:rsidRPr="003F0E56">
        <w:t>Someone interrupted me.</w:t>
      </w:r>
      <w:r w:rsidRPr="003F0E56">
        <w:t>而且线程并不会因为中断信号而停止运行。因为它只是被修改一个中断信号而已。</w:t>
      </w:r>
    </w:p>
    <w:p w:rsidR="003F0E56" w:rsidRDefault="003F0E56" w:rsidP="00AB51BA">
      <w:r>
        <w:rPr>
          <w:noProof/>
        </w:rPr>
        <w:lastRenderedPageBreak/>
        <w:drawing>
          <wp:inline distT="0" distB="0" distL="0" distR="0" wp14:anchorId="6A4655BB" wp14:editId="34E6760D">
            <wp:extent cx="5274310" cy="29933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93390"/>
                    </a:xfrm>
                    <a:prstGeom prst="rect">
                      <a:avLst/>
                    </a:prstGeom>
                  </pic:spPr>
                </pic:pic>
              </a:graphicData>
            </a:graphic>
          </wp:inline>
        </w:drawing>
      </w:r>
    </w:p>
    <w:p w:rsidR="003F0E56" w:rsidRDefault="003F0E56" w:rsidP="00AB51BA"/>
    <w:p w:rsidR="00682EAB" w:rsidRDefault="00682EAB" w:rsidP="00AB51BA">
      <w:r>
        <w:t>sleep wait join</w:t>
      </w:r>
      <w:r>
        <w:rPr>
          <w:rFonts w:hint="eastAsia"/>
        </w:rPr>
        <w:t>方法在收到中断信号后，会抛出</w:t>
      </w:r>
      <w:r>
        <w:rPr>
          <w:rFonts w:hint="eastAsia"/>
        </w:rPr>
        <w:t>InterruptedException</w:t>
      </w:r>
      <w:r>
        <w:rPr>
          <w:rFonts w:hint="eastAsia"/>
        </w:rPr>
        <w:t>，同时会把中断状态设为</w:t>
      </w:r>
      <w:r>
        <w:rPr>
          <w:rFonts w:hint="eastAsia"/>
        </w:rPr>
        <w:t>true</w:t>
      </w:r>
      <w:r w:rsidR="003F0E56">
        <w:rPr>
          <w:rFonts w:hint="eastAsia"/>
        </w:rPr>
        <w:t>.</w:t>
      </w:r>
    </w:p>
    <w:p w:rsidR="003F0E56" w:rsidRPr="003F0E56" w:rsidRDefault="003F0E56" w:rsidP="00AB51BA">
      <w:r w:rsidRPr="003F0E56">
        <w:rPr>
          <w:bCs/>
        </w:rPr>
        <w:t>不是所有的阻塞方法收到中断后都可以取消阻塞状态</w:t>
      </w:r>
      <w:r w:rsidRPr="003F0E56">
        <w:rPr>
          <w:bCs/>
        </w:rPr>
        <w:t xml:space="preserve">, </w:t>
      </w:r>
      <w:r w:rsidRPr="003F0E56">
        <w:rPr>
          <w:bCs/>
        </w:rPr>
        <w:t>输入和输出流类会阻塞等待</w:t>
      </w:r>
      <w:r w:rsidRPr="003F0E56">
        <w:rPr>
          <w:bCs/>
        </w:rPr>
        <w:t xml:space="preserve"> I/O </w:t>
      </w:r>
      <w:r w:rsidRPr="003F0E56">
        <w:rPr>
          <w:bCs/>
        </w:rPr>
        <w:t>完成，但是它们不抛出</w:t>
      </w:r>
      <w:r w:rsidRPr="003F0E56">
        <w:rPr>
          <w:bCs/>
        </w:rPr>
        <w:t xml:space="preserve"> InterruptedException</w:t>
      </w:r>
      <w:r w:rsidRPr="003F0E56">
        <w:rPr>
          <w:bCs/>
        </w:rPr>
        <w:t>，而且在被中断的情况下也不会退出阻塞状态</w:t>
      </w:r>
      <w:r w:rsidRPr="003F0E56">
        <w:rPr>
          <w:bCs/>
        </w:rPr>
        <w:t>.</w:t>
      </w:r>
      <w:r w:rsidRPr="003F0E56">
        <w:t> </w:t>
      </w:r>
      <w:r w:rsidRPr="003F0E56">
        <w:br/>
      </w:r>
      <w:r w:rsidRPr="003F0E56">
        <w:rPr>
          <w:bCs/>
        </w:rPr>
        <w:t>尝试获取一个内部锁的操作（进入一个</w:t>
      </w:r>
      <w:r w:rsidRPr="003F0E56">
        <w:rPr>
          <w:bCs/>
        </w:rPr>
        <w:t xml:space="preserve"> synchronized </w:t>
      </w:r>
      <w:r w:rsidRPr="003F0E56">
        <w:rPr>
          <w:bCs/>
        </w:rPr>
        <w:t>块）是不能被中断的，但是</w:t>
      </w:r>
      <w:r w:rsidRPr="003F0E56">
        <w:rPr>
          <w:bCs/>
        </w:rPr>
        <w:t xml:space="preserve"> ReentrantLock </w:t>
      </w:r>
      <w:r w:rsidRPr="003F0E56">
        <w:rPr>
          <w:bCs/>
        </w:rPr>
        <w:t>支持可中断的获取模式即</w:t>
      </w:r>
      <w:r w:rsidRPr="003F0E56">
        <w:rPr>
          <w:bCs/>
        </w:rPr>
        <w:t xml:space="preserve"> tryLock(long time, TimeUnit unit)</w:t>
      </w:r>
      <w:r w:rsidRPr="003F0E56">
        <w:rPr>
          <w:bCs/>
        </w:rPr>
        <w:t>。</w:t>
      </w:r>
    </w:p>
    <w:p w:rsidR="00766143" w:rsidRDefault="00766143" w:rsidP="00766143"/>
    <w:p w:rsidR="003F0E56" w:rsidRDefault="003F0E56" w:rsidP="003F0E56">
      <w:pPr>
        <w:pStyle w:val="2"/>
      </w:pPr>
      <w:r>
        <w:rPr>
          <w:rFonts w:hint="eastAsia"/>
        </w:rPr>
        <w:t>如何中止线程？</w:t>
      </w:r>
    </w:p>
    <w:p w:rsidR="00191EC0" w:rsidRDefault="00191EC0" w:rsidP="00191EC0">
      <w:pPr>
        <w:pStyle w:val="3"/>
      </w:pPr>
      <w:r>
        <w:rPr>
          <w:rFonts w:hint="eastAsia"/>
        </w:rPr>
        <w:t>1</w:t>
      </w:r>
      <w:r>
        <w:t xml:space="preserve"> </w:t>
      </w:r>
      <w:r>
        <w:rPr>
          <w:rFonts w:hint="eastAsia"/>
        </w:rPr>
        <w:t>使用退出标志，设为</w:t>
      </w:r>
      <w:r>
        <w:rPr>
          <w:rFonts w:hint="eastAsia"/>
        </w:rPr>
        <w:t>volatile</w:t>
      </w:r>
      <w:r>
        <w:rPr>
          <w:rFonts w:hint="eastAsia"/>
        </w:rPr>
        <w:t>变量</w:t>
      </w:r>
    </w:p>
    <w:p w:rsidR="003F0E56" w:rsidRDefault="00191EC0" w:rsidP="003F0E56">
      <w:r>
        <w:rPr>
          <w:rFonts w:hint="eastAsia"/>
        </w:rPr>
        <w:t>使用退出标志，使线程正常退出，也就是当</w:t>
      </w:r>
      <w:r>
        <w:rPr>
          <w:rFonts w:hint="eastAsia"/>
        </w:rPr>
        <w:t>run</w:t>
      </w:r>
      <w:r>
        <w:rPr>
          <w:rFonts w:hint="eastAsia"/>
        </w:rPr>
        <w:t>方法完成后线程终止。</w:t>
      </w:r>
    </w:p>
    <w:p w:rsidR="00191EC0" w:rsidRDefault="00191EC0" w:rsidP="003F0E56">
      <w:r w:rsidRPr="00191EC0">
        <w:t>当</w:t>
      </w:r>
      <w:r w:rsidRPr="00191EC0">
        <w:t>run</w:t>
      </w:r>
      <w:r w:rsidRPr="00191EC0">
        <w:t>方法执行完后，线程就会退出。但有时</w:t>
      </w:r>
      <w:r w:rsidRPr="00191EC0">
        <w:t>run</w:t>
      </w:r>
      <w:r w:rsidRPr="00191EC0">
        <w:t>方法是永远不会结束的。如在服务端程序中使用线程进行监听客户端请求，或是其他的需要循环处理的任务。在这种情况下，一般是将这些任务放在一个循环中，如</w:t>
      </w:r>
      <w:r w:rsidRPr="00191EC0">
        <w:t>while</w:t>
      </w:r>
      <w:r w:rsidRPr="00191EC0">
        <w:t>循环。如果想让循环永远运行下去，可以使用</w:t>
      </w:r>
      <w:r w:rsidRPr="00191EC0">
        <w:t>while</w:t>
      </w:r>
      <w:r w:rsidRPr="00191EC0">
        <w:t>（</w:t>
      </w:r>
      <w:r w:rsidRPr="00191EC0">
        <w:t>true</w:t>
      </w:r>
      <w:r w:rsidRPr="00191EC0">
        <w:t>）</w:t>
      </w:r>
      <w:r w:rsidRPr="00191EC0">
        <w:t>{……}</w:t>
      </w:r>
      <w:r w:rsidRPr="00191EC0">
        <w:t>来处理。但要想使</w:t>
      </w:r>
      <w:r w:rsidRPr="00191EC0">
        <w:t>while</w:t>
      </w:r>
      <w:r w:rsidRPr="00191EC0">
        <w:t>循环在某一特定条件下退出，最直接的方法就是设一个</w:t>
      </w:r>
      <w:r w:rsidRPr="00191EC0">
        <w:t>boolean</w:t>
      </w:r>
      <w:r w:rsidRPr="00191EC0">
        <w:t>类型的标志，并通过设置这个标志为</w:t>
      </w:r>
      <w:r w:rsidRPr="00191EC0">
        <w:t>true</w:t>
      </w:r>
      <w:r w:rsidRPr="00191EC0">
        <w:t>或</w:t>
      </w:r>
      <w:r w:rsidRPr="00191EC0">
        <w:t>false</w:t>
      </w:r>
      <w:r w:rsidRPr="00191EC0">
        <w:t>来控制</w:t>
      </w:r>
      <w:r w:rsidRPr="00191EC0">
        <w:t>while</w:t>
      </w:r>
      <w:r w:rsidRPr="00191EC0">
        <w:t>循环是否退出。</w:t>
      </w:r>
    </w:p>
    <w:p w:rsidR="00191EC0" w:rsidRDefault="00191EC0" w:rsidP="003F0E56">
      <w:r>
        <w:rPr>
          <w:noProof/>
        </w:rPr>
        <w:lastRenderedPageBreak/>
        <w:drawing>
          <wp:inline distT="0" distB="0" distL="0" distR="0" wp14:anchorId="381A5B8D" wp14:editId="70CA7EEC">
            <wp:extent cx="5274310" cy="3993515"/>
            <wp:effectExtent l="0" t="0" r="254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993515"/>
                    </a:xfrm>
                    <a:prstGeom prst="rect">
                      <a:avLst/>
                    </a:prstGeom>
                  </pic:spPr>
                </pic:pic>
              </a:graphicData>
            </a:graphic>
          </wp:inline>
        </w:drawing>
      </w:r>
    </w:p>
    <w:p w:rsidR="00191EC0" w:rsidRDefault="00191EC0" w:rsidP="003F0E56">
      <w:r>
        <w:rPr>
          <w:noProof/>
        </w:rPr>
        <w:drawing>
          <wp:inline distT="0" distB="0" distL="0" distR="0" wp14:anchorId="3D8D8662" wp14:editId="0F10ABB0">
            <wp:extent cx="5274310" cy="1822450"/>
            <wp:effectExtent l="0" t="0" r="254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822450"/>
                    </a:xfrm>
                    <a:prstGeom prst="rect">
                      <a:avLst/>
                    </a:prstGeom>
                  </pic:spPr>
                </pic:pic>
              </a:graphicData>
            </a:graphic>
          </wp:inline>
        </w:drawing>
      </w:r>
    </w:p>
    <w:p w:rsidR="00191EC0" w:rsidRDefault="00191EC0" w:rsidP="00191EC0">
      <w:pPr>
        <w:pStyle w:val="3"/>
      </w:pPr>
      <w:r>
        <w:rPr>
          <w:rFonts w:hint="eastAsia"/>
        </w:rPr>
        <w:t xml:space="preserve">2 </w:t>
      </w:r>
      <w:r>
        <w:rPr>
          <w:rFonts w:hint="eastAsia"/>
        </w:rPr>
        <w:t>使用</w:t>
      </w:r>
      <w:r>
        <w:rPr>
          <w:rFonts w:hint="eastAsia"/>
        </w:rPr>
        <w:t>stop</w:t>
      </w:r>
      <w:r>
        <w:rPr>
          <w:rFonts w:hint="eastAsia"/>
        </w:rPr>
        <w:t>方法</w:t>
      </w:r>
    </w:p>
    <w:p w:rsidR="00191EC0" w:rsidRDefault="00191EC0" w:rsidP="003F0E56">
      <w:r>
        <w:rPr>
          <w:rFonts w:hint="eastAsia"/>
        </w:rPr>
        <w:t>使用</w:t>
      </w:r>
      <w:r>
        <w:rPr>
          <w:rFonts w:hint="eastAsia"/>
        </w:rPr>
        <w:t>stop</w:t>
      </w:r>
      <w:r>
        <w:rPr>
          <w:rFonts w:hint="eastAsia"/>
        </w:rPr>
        <w:t>方法强行终止线程。</w:t>
      </w:r>
      <w:r w:rsidRPr="00191EC0">
        <w:t>（这个方法不推荐使用，因为</w:t>
      </w:r>
      <w:r w:rsidRPr="00191EC0">
        <w:t>stop</w:t>
      </w:r>
      <w:r w:rsidRPr="00191EC0">
        <w:t>和</w:t>
      </w:r>
      <w:r w:rsidRPr="00191EC0">
        <w:t>suspend</w:t>
      </w:r>
      <w:r w:rsidRPr="00191EC0">
        <w:t>、</w:t>
      </w:r>
      <w:r w:rsidRPr="00191EC0">
        <w:t>resume</w:t>
      </w:r>
      <w:r w:rsidRPr="00191EC0">
        <w:t>一样，也可能发生不可预料的结果）。</w:t>
      </w:r>
      <w:r w:rsidRPr="00191EC0">
        <w:t> </w:t>
      </w:r>
    </w:p>
    <w:p w:rsidR="00191EC0" w:rsidRPr="00191EC0" w:rsidRDefault="00191EC0" w:rsidP="003F0E56">
      <w:r>
        <w:rPr>
          <w:noProof/>
        </w:rPr>
        <w:lastRenderedPageBreak/>
        <w:drawing>
          <wp:inline distT="0" distB="0" distL="0" distR="0" wp14:anchorId="73D243A6" wp14:editId="012D74F1">
            <wp:extent cx="5274310" cy="2357120"/>
            <wp:effectExtent l="0" t="0" r="254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357120"/>
                    </a:xfrm>
                    <a:prstGeom prst="rect">
                      <a:avLst/>
                    </a:prstGeom>
                  </pic:spPr>
                </pic:pic>
              </a:graphicData>
            </a:graphic>
          </wp:inline>
        </w:drawing>
      </w:r>
    </w:p>
    <w:p w:rsidR="00191EC0" w:rsidRDefault="00191EC0" w:rsidP="00191EC0">
      <w:pPr>
        <w:pStyle w:val="3"/>
      </w:pPr>
      <w:r>
        <w:rPr>
          <w:rFonts w:hint="eastAsia"/>
        </w:rPr>
        <w:t>3</w:t>
      </w:r>
      <w:r>
        <w:t xml:space="preserve"> </w:t>
      </w:r>
      <w:r w:rsidRPr="00191EC0">
        <w:t>使用</w:t>
      </w:r>
      <w:r w:rsidRPr="00191EC0">
        <w:t>interrupt</w:t>
      </w:r>
      <w:r>
        <w:t>方法中断线程</w:t>
      </w:r>
    </w:p>
    <w:p w:rsidR="00191EC0" w:rsidRDefault="00191EC0" w:rsidP="00191EC0">
      <w:r>
        <w:rPr>
          <w:noProof/>
        </w:rPr>
        <w:drawing>
          <wp:inline distT="0" distB="0" distL="0" distR="0" wp14:anchorId="47DD5155" wp14:editId="1A014E41">
            <wp:extent cx="5274310" cy="4208145"/>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208145"/>
                    </a:xfrm>
                    <a:prstGeom prst="rect">
                      <a:avLst/>
                    </a:prstGeom>
                  </pic:spPr>
                </pic:pic>
              </a:graphicData>
            </a:graphic>
          </wp:inline>
        </w:drawing>
      </w:r>
      <w:r>
        <w:rPr>
          <w:noProof/>
        </w:rPr>
        <w:lastRenderedPageBreak/>
        <w:drawing>
          <wp:inline distT="0" distB="0" distL="0" distR="0" wp14:anchorId="561B8886" wp14:editId="57C62C45">
            <wp:extent cx="5274310" cy="244538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445385"/>
                    </a:xfrm>
                    <a:prstGeom prst="rect">
                      <a:avLst/>
                    </a:prstGeom>
                  </pic:spPr>
                </pic:pic>
              </a:graphicData>
            </a:graphic>
          </wp:inline>
        </w:drawing>
      </w:r>
    </w:p>
    <w:p w:rsidR="00191EC0" w:rsidRDefault="00191EC0" w:rsidP="00191EC0">
      <w:pPr>
        <w:rPr>
          <w:b/>
        </w:rPr>
      </w:pPr>
      <w:r>
        <w:rPr>
          <w:noProof/>
        </w:rPr>
        <w:drawing>
          <wp:inline distT="0" distB="0" distL="0" distR="0" wp14:anchorId="79FD5666" wp14:editId="67468DA6">
            <wp:extent cx="5274310" cy="351155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11550"/>
                    </a:xfrm>
                    <a:prstGeom prst="rect">
                      <a:avLst/>
                    </a:prstGeom>
                  </pic:spPr>
                </pic:pic>
              </a:graphicData>
            </a:graphic>
          </wp:inline>
        </w:drawing>
      </w:r>
    </w:p>
    <w:p w:rsidR="00191EC0" w:rsidRPr="00191EC0" w:rsidRDefault="00191EC0" w:rsidP="00191EC0">
      <w:pPr>
        <w:rPr>
          <w:b/>
        </w:rPr>
      </w:pPr>
      <w:r>
        <w:rPr>
          <w:noProof/>
        </w:rPr>
        <w:drawing>
          <wp:inline distT="0" distB="0" distL="0" distR="0" wp14:anchorId="16D59671" wp14:editId="44951FFD">
            <wp:extent cx="5274310" cy="247713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77135"/>
                    </a:xfrm>
                    <a:prstGeom prst="rect">
                      <a:avLst/>
                    </a:prstGeom>
                  </pic:spPr>
                </pic:pic>
              </a:graphicData>
            </a:graphic>
          </wp:inline>
        </w:drawing>
      </w:r>
    </w:p>
    <w:p w:rsidR="00191EC0" w:rsidRPr="00191EC0" w:rsidRDefault="00191EC0" w:rsidP="00191EC0"/>
    <w:p w:rsidR="003F0E56" w:rsidRDefault="00191EC0" w:rsidP="003F0E56">
      <w:r>
        <w:rPr>
          <w:noProof/>
        </w:rPr>
        <w:drawing>
          <wp:inline distT="0" distB="0" distL="0" distR="0" wp14:anchorId="071BD2B9" wp14:editId="5F2392D3">
            <wp:extent cx="5274310" cy="2646680"/>
            <wp:effectExtent l="0" t="0" r="254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646680"/>
                    </a:xfrm>
                    <a:prstGeom prst="rect">
                      <a:avLst/>
                    </a:prstGeom>
                  </pic:spPr>
                </pic:pic>
              </a:graphicData>
            </a:graphic>
          </wp:inline>
        </w:drawing>
      </w:r>
    </w:p>
    <w:p w:rsidR="003F0E56" w:rsidRPr="003F0E56" w:rsidRDefault="00B0562E" w:rsidP="003F0E56">
      <w:r>
        <w:rPr>
          <w:noProof/>
        </w:rPr>
        <w:drawing>
          <wp:inline distT="0" distB="0" distL="0" distR="0" wp14:anchorId="0B6257CE" wp14:editId="65EE6BFC">
            <wp:extent cx="5274310" cy="1250950"/>
            <wp:effectExtent l="0" t="0" r="254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250950"/>
                    </a:xfrm>
                    <a:prstGeom prst="rect">
                      <a:avLst/>
                    </a:prstGeom>
                  </pic:spPr>
                </pic:pic>
              </a:graphicData>
            </a:graphic>
          </wp:inline>
        </w:drawing>
      </w:r>
    </w:p>
    <w:p w:rsidR="003F0E56" w:rsidRDefault="00B0562E" w:rsidP="00766143">
      <w:r>
        <w:rPr>
          <w:noProof/>
        </w:rPr>
        <w:drawing>
          <wp:inline distT="0" distB="0" distL="0" distR="0" wp14:anchorId="23C13D97" wp14:editId="5CC73A18">
            <wp:extent cx="5274310" cy="30829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082925"/>
                    </a:xfrm>
                    <a:prstGeom prst="rect">
                      <a:avLst/>
                    </a:prstGeom>
                  </pic:spPr>
                </pic:pic>
              </a:graphicData>
            </a:graphic>
          </wp:inline>
        </w:drawing>
      </w:r>
    </w:p>
    <w:p w:rsidR="00B0562E" w:rsidRDefault="00B0562E" w:rsidP="00766143">
      <w:r>
        <w:rPr>
          <w:rFonts w:hint="eastAsia"/>
        </w:rPr>
        <w:t>对于</w:t>
      </w:r>
      <w:r>
        <w:rPr>
          <w:rFonts w:hint="eastAsia"/>
        </w:rPr>
        <w:t>Selector</w:t>
      </w:r>
      <w:r>
        <w:rPr>
          <w:rFonts w:hint="eastAsia"/>
        </w:rPr>
        <w:t>的异步</w:t>
      </w:r>
      <w:r>
        <w:rPr>
          <w:rFonts w:hint="eastAsia"/>
        </w:rPr>
        <w:t>IO</w:t>
      </w:r>
      <w:r>
        <w:rPr>
          <w:rFonts w:hint="eastAsia"/>
        </w:rPr>
        <w:t>，如果一个线程在调用</w:t>
      </w:r>
      <w:r>
        <w:rPr>
          <w:rFonts w:hint="eastAsia"/>
        </w:rPr>
        <w:t>select</w:t>
      </w:r>
      <w:r>
        <w:t>or.select</w:t>
      </w:r>
      <w:r>
        <w:rPr>
          <w:rFonts w:hint="eastAsia"/>
        </w:rPr>
        <w:t>方法时阻塞了，通过调用</w:t>
      </w:r>
      <w:r>
        <w:rPr>
          <w:rFonts w:hint="eastAsia"/>
        </w:rPr>
        <w:t>close</w:t>
      </w:r>
      <w:r>
        <w:rPr>
          <w:rFonts w:hint="eastAsia"/>
        </w:rPr>
        <w:t>或</w:t>
      </w:r>
      <w:r>
        <w:rPr>
          <w:rFonts w:hint="eastAsia"/>
        </w:rPr>
        <w:t>wakeup</w:t>
      </w:r>
      <w:r>
        <w:rPr>
          <w:rFonts w:hint="eastAsia"/>
        </w:rPr>
        <w:t>方法使线程抛出</w:t>
      </w:r>
      <w:r>
        <w:rPr>
          <w:rFonts w:hint="eastAsia"/>
        </w:rPr>
        <w:t>ClosedSelectorException</w:t>
      </w:r>
      <w:r>
        <w:rPr>
          <w:rFonts w:hint="eastAsia"/>
        </w:rPr>
        <w:t>并提前返回。</w:t>
      </w:r>
    </w:p>
    <w:p w:rsidR="00B0562E" w:rsidRDefault="00B0562E" w:rsidP="00766143"/>
    <w:p w:rsidR="00B0562E" w:rsidRDefault="00B0562E" w:rsidP="00766143">
      <w:r>
        <w:rPr>
          <w:rFonts w:hint="eastAsia"/>
        </w:rPr>
        <w:t>如果一个线程在等待某个锁而阻塞，那么将无法响应中断，但是在</w:t>
      </w:r>
      <w:r>
        <w:rPr>
          <w:rFonts w:hint="eastAsia"/>
        </w:rPr>
        <w:t>Lock</w:t>
      </w:r>
      <w:r>
        <w:rPr>
          <w:rFonts w:hint="eastAsia"/>
        </w:rPr>
        <w:t>类中提供了</w:t>
      </w:r>
      <w:r>
        <w:rPr>
          <w:rFonts w:hint="eastAsia"/>
        </w:rPr>
        <w:t>lock</w:t>
      </w:r>
      <w:r>
        <w:t>Interruptibly</w:t>
      </w:r>
      <w:r>
        <w:rPr>
          <w:rFonts w:hint="eastAsia"/>
        </w:rPr>
        <w:t>方法，该方法允许在等待一个锁的同时仍能响应中断。</w:t>
      </w:r>
    </w:p>
    <w:p w:rsidR="003F0E56" w:rsidRDefault="003F0E56" w:rsidP="00766143"/>
    <w:p w:rsidR="00CE481C" w:rsidRDefault="00CE481C" w:rsidP="00CE481C">
      <w:pPr>
        <w:pStyle w:val="2"/>
      </w:pPr>
      <w:r>
        <w:rPr>
          <w:rFonts w:hint="eastAsia"/>
        </w:rPr>
        <w:lastRenderedPageBreak/>
        <w:t>爬虫时，如果任务突然中断，那么正在执行的任务怎么处理</w:t>
      </w:r>
    </w:p>
    <w:p w:rsidR="00CE481C" w:rsidRDefault="00CE481C" w:rsidP="00CE481C">
      <w:r>
        <w:rPr>
          <w:rFonts w:hint="eastAsia"/>
        </w:rPr>
        <w:t>ExecutorService</w:t>
      </w:r>
      <w:r>
        <w:rPr>
          <w:rFonts w:hint="eastAsia"/>
        </w:rPr>
        <w:t>中有</w:t>
      </w:r>
      <w:r>
        <w:rPr>
          <w:rFonts w:hint="eastAsia"/>
        </w:rPr>
        <w:t>shutdown()</w:t>
      </w:r>
      <w:r>
        <w:rPr>
          <w:rFonts w:hint="eastAsia"/>
        </w:rPr>
        <w:t>和</w:t>
      </w:r>
      <w:r>
        <w:rPr>
          <w:rFonts w:hint="eastAsia"/>
        </w:rPr>
        <w:t>shutdownNow(</w:t>
      </w:r>
      <w:r>
        <w:t>)</w:t>
      </w:r>
      <w:r>
        <w:rPr>
          <w:rFonts w:hint="eastAsia"/>
        </w:rPr>
        <w:t>方法</w:t>
      </w:r>
    </w:p>
    <w:p w:rsidR="00CE481C" w:rsidRDefault="00CE481C" w:rsidP="00CE481C">
      <w:r>
        <w:t>Shutdown</w:t>
      </w:r>
      <w:r>
        <w:rPr>
          <w:rFonts w:hint="eastAsia"/>
        </w:rPr>
        <w:t>会在把已经提交的任务执行完毕之后，但是不接受新的任务。</w:t>
      </w:r>
      <w:r>
        <w:t>void shutdown()</w:t>
      </w:r>
    </w:p>
    <w:p w:rsidR="00CE481C" w:rsidRDefault="00CE481C" w:rsidP="00CE481C">
      <w:r>
        <w:rPr>
          <w:rFonts w:hint="eastAsia"/>
        </w:rPr>
        <w:t>shutdownNow</w:t>
      </w:r>
      <w:r>
        <w:rPr>
          <w:rFonts w:hint="eastAsia"/>
        </w:rPr>
        <w:t>会试图停止所有正在执行的活动任务，暂定处理正在等待的任务，并返回等待执行的任务列表。</w:t>
      </w:r>
      <w:r>
        <w:rPr>
          <w:rFonts w:hint="eastAsia"/>
        </w:rPr>
        <w:t>List&lt;Runnable&gt; shutdownNow()</w:t>
      </w:r>
    </w:p>
    <w:p w:rsidR="00CE481C" w:rsidRDefault="00CE481C" w:rsidP="00CE481C">
      <w:r>
        <w:rPr>
          <w:rFonts w:hint="eastAsia"/>
        </w:rPr>
        <w:t>要知道哪些任务没有完成，不仅需要知道哪些任务还没有开始，而且还需要知道当</w:t>
      </w:r>
      <w:r>
        <w:rPr>
          <w:rFonts w:hint="eastAsia"/>
        </w:rPr>
        <w:t>Executor</w:t>
      </w:r>
      <w:r>
        <w:rPr>
          <w:rFonts w:hint="eastAsia"/>
        </w:rPr>
        <w:t>关闭时，哪些任务正在执行。</w:t>
      </w:r>
    </w:p>
    <w:p w:rsidR="004B427B" w:rsidRDefault="004B427B" w:rsidP="00CE481C"/>
    <w:p w:rsidR="004B427B" w:rsidRDefault="004B427B" w:rsidP="00CE481C">
      <w:r>
        <w:rPr>
          <w:rFonts w:hint="eastAsia"/>
        </w:rPr>
        <w:t>见并发编程实战</w:t>
      </w:r>
      <w:r>
        <w:rPr>
          <w:rFonts w:hint="eastAsia"/>
        </w:rPr>
        <w:t>p131</w:t>
      </w:r>
      <w:r>
        <w:rPr>
          <w:rFonts w:hint="eastAsia"/>
        </w:rPr>
        <w:t>页</w:t>
      </w:r>
    </w:p>
    <w:p w:rsidR="00CE481C" w:rsidRPr="004B427B" w:rsidRDefault="004B427B" w:rsidP="00CE481C">
      <w:pPr>
        <w:rPr>
          <w:b/>
        </w:rPr>
      </w:pPr>
      <w:r w:rsidRPr="004B427B">
        <w:rPr>
          <w:rFonts w:hint="eastAsia"/>
          <w:b/>
        </w:rPr>
        <w:t>如何在关闭过程中判断正在执行的任务？</w:t>
      </w:r>
    </w:p>
    <w:p w:rsidR="004B427B" w:rsidRPr="004B427B" w:rsidRDefault="004B427B" w:rsidP="00CE481C">
      <w:r>
        <w:rPr>
          <w:rFonts w:hint="eastAsia"/>
        </w:rPr>
        <w:t>通过封装</w:t>
      </w:r>
      <w:r>
        <w:rPr>
          <w:rFonts w:hint="eastAsia"/>
        </w:rPr>
        <w:t>Exec</w:t>
      </w:r>
      <w:r>
        <w:t>utorService</w:t>
      </w:r>
      <w:r>
        <w:rPr>
          <w:rFonts w:hint="eastAsia"/>
        </w:rPr>
        <w:t>类，并使得</w:t>
      </w:r>
      <w:r>
        <w:rPr>
          <w:rFonts w:hint="eastAsia"/>
        </w:rPr>
        <w:t>execute</w:t>
      </w:r>
      <w:r>
        <w:rPr>
          <w:rFonts w:hint="eastAsia"/>
        </w:rPr>
        <w:t>（类似还有</w:t>
      </w:r>
      <w:r>
        <w:rPr>
          <w:rFonts w:hint="eastAsia"/>
        </w:rPr>
        <w:t>submit</w:t>
      </w:r>
      <w:r>
        <w:rPr>
          <w:rFonts w:hint="eastAsia"/>
        </w:rPr>
        <w:t>）记录哪些任务是在关闭后取消，将</w:t>
      </w:r>
      <w:r>
        <w:rPr>
          <w:rFonts w:hint="eastAsia"/>
        </w:rPr>
        <w:t>run</w:t>
      </w:r>
      <w:r>
        <w:rPr>
          <w:rFonts w:hint="eastAsia"/>
        </w:rPr>
        <w:t>方法放在</w:t>
      </w:r>
      <w:r>
        <w:rPr>
          <w:rFonts w:hint="eastAsia"/>
        </w:rPr>
        <w:t>try</w:t>
      </w:r>
      <w:r>
        <w:rPr>
          <w:rFonts w:hint="eastAsia"/>
        </w:rPr>
        <w:t>中，然后</w:t>
      </w:r>
      <w:r>
        <w:rPr>
          <w:rFonts w:hint="eastAsia"/>
        </w:rPr>
        <w:t>finally</w:t>
      </w:r>
      <w:r>
        <w:rPr>
          <w:rFonts w:hint="eastAsia"/>
        </w:rPr>
        <w:t>中进行判断，判断线程池是否关闭</w:t>
      </w:r>
      <w:r>
        <w:rPr>
          <w:rFonts w:hint="eastAsia"/>
        </w:rPr>
        <w:t>isShutdown</w:t>
      </w:r>
      <w:r>
        <w:rPr>
          <w:rFonts w:hint="eastAsia"/>
        </w:rPr>
        <w:t>和当前线程是否被中断</w:t>
      </w:r>
      <w:r>
        <w:rPr>
          <w:rFonts w:hint="eastAsia"/>
        </w:rPr>
        <w:t>Thread.cuttentThread.isInterrupted</w:t>
      </w:r>
      <w:r>
        <w:rPr>
          <w:rFonts w:hint="eastAsia"/>
        </w:rPr>
        <w:t>，如果满足，则将当前任务放到一个集合中保存。</w:t>
      </w:r>
    </w:p>
    <w:p w:rsidR="004B427B" w:rsidRDefault="004B427B" w:rsidP="00CE481C"/>
    <w:p w:rsidR="0067618B" w:rsidRDefault="0067618B" w:rsidP="00CE481C"/>
    <w:p w:rsidR="00CE481C" w:rsidRDefault="004B427B" w:rsidP="00CE481C">
      <w:r>
        <w:rPr>
          <w:rFonts w:hint="eastAsia"/>
        </w:rPr>
        <w:t>因此在爬虫时，需要将还没开始的任务但是已经提交的，通过</w:t>
      </w:r>
      <w:r>
        <w:rPr>
          <w:rFonts w:hint="eastAsia"/>
        </w:rPr>
        <w:t>shutdownNow()</w:t>
      </w:r>
      <w:r>
        <w:rPr>
          <w:rFonts w:hint="eastAsia"/>
        </w:rPr>
        <w:t>方法获取，那些已经开始执行但是没有执行完成的任务，通过上述方法拿到保存到集合中。</w:t>
      </w:r>
    </w:p>
    <w:p w:rsidR="006F2931" w:rsidRDefault="006F2931" w:rsidP="00CE481C"/>
    <w:p w:rsidR="006F2931" w:rsidRDefault="006F2931" w:rsidP="00CE481C">
      <w:r>
        <w:rPr>
          <w:rFonts w:hint="eastAsia"/>
        </w:rPr>
        <w:t>但是不可避免的存在误报问题，因为在任务执行的最后一条指令和将任务记录之间，线程池被关闭，这样就会导致任务已经执行完成但是还是当作没有执行的完成被记录下来。但是如果是幂等操作（任务执行多次和执行一次的结果是一样的），那么就不会存在这种问题。在网页爬虫中就是一个幂等操作，否则需要对误报进行处理。</w:t>
      </w:r>
    </w:p>
    <w:p w:rsidR="00BB0292" w:rsidRDefault="00BB0292" w:rsidP="00CE481C"/>
    <w:p w:rsidR="00CE481C" w:rsidRPr="00CE481C" w:rsidRDefault="00CE481C" w:rsidP="00CE481C"/>
    <w:p w:rsidR="00CE481C" w:rsidRDefault="00BB0292" w:rsidP="00BB0292">
      <w:pPr>
        <w:pStyle w:val="2"/>
      </w:pPr>
      <w:r>
        <w:rPr>
          <w:rFonts w:hint="eastAsia"/>
        </w:rPr>
        <w:t>线程死掉了，怎么处理</w:t>
      </w:r>
    </w:p>
    <w:p w:rsidR="00BB0292" w:rsidRDefault="00BB0292" w:rsidP="00BB0292">
      <w:r>
        <w:rPr>
          <w:rFonts w:hint="eastAsia"/>
        </w:rPr>
        <w:t>导致线程死亡的最主要的原因就是</w:t>
      </w:r>
      <w:r>
        <w:rPr>
          <w:rFonts w:hint="eastAsia"/>
        </w:rPr>
        <w:t>Run</w:t>
      </w:r>
      <w:r>
        <w:t>timeException</w:t>
      </w:r>
      <w:r>
        <w:rPr>
          <w:rFonts w:hint="eastAsia"/>
        </w:rPr>
        <w:t>，这些异常表现某种编程错误或者其他不可修复的错误，因为它们通过不会被捕获，不会在调用栈中逐层传递，而且是默认得在控制台中输出栈追踪信息，并终止线程。</w:t>
      </w:r>
    </w:p>
    <w:p w:rsidR="00BB0292" w:rsidRDefault="00BB0292" w:rsidP="00BB0292">
      <w:r>
        <w:rPr>
          <w:rFonts w:hint="eastAsia"/>
        </w:rPr>
        <w:t>在线程中，应该在</w:t>
      </w:r>
      <w:r>
        <w:rPr>
          <w:rFonts w:hint="eastAsia"/>
        </w:rPr>
        <w:t>try catch</w:t>
      </w:r>
      <w:r>
        <w:rPr>
          <w:rFonts w:hint="eastAsia"/>
        </w:rPr>
        <w:t>代码块中调用这些任务，这样就能捕获那些未检查的异常了，或者使用</w:t>
      </w:r>
      <w:r>
        <w:rPr>
          <w:rFonts w:hint="eastAsia"/>
        </w:rPr>
        <w:t>try finally</w:t>
      </w:r>
      <w:r>
        <w:rPr>
          <w:rFonts w:hint="eastAsia"/>
        </w:rPr>
        <w:t>代码块确保框架能够知道线程非正常退出的情况，并做出正确的响应。如果线程抛出了一个未检查的异常，那么将使线程终结，但是会首先通知框架该线程已经终结，然后框架可能会用新的线程来代替这个工作线程，也可能不会。</w:t>
      </w:r>
    </w:p>
    <w:p w:rsidR="00BB0292" w:rsidRDefault="00BB0292" w:rsidP="00BB0292">
      <w:r>
        <w:rPr>
          <w:rFonts w:hint="eastAsia"/>
        </w:rPr>
        <w:t>上面的方法是主动检测的方法。在</w:t>
      </w:r>
      <w:r>
        <w:rPr>
          <w:rFonts w:hint="eastAsia"/>
        </w:rPr>
        <w:t>Thread</w:t>
      </w:r>
      <w:r>
        <w:t xml:space="preserve"> </w:t>
      </w:r>
      <w:r>
        <w:rPr>
          <w:rFonts w:hint="eastAsia"/>
        </w:rPr>
        <w:t>API</w:t>
      </w:r>
      <w:r>
        <w:rPr>
          <w:rFonts w:hint="eastAsia"/>
        </w:rPr>
        <w:t>中提供了</w:t>
      </w:r>
      <w:r>
        <w:rPr>
          <w:rFonts w:hint="eastAsia"/>
        </w:rPr>
        <w:t>UncaughtExceptionHandler</w:t>
      </w:r>
      <w:r>
        <w:rPr>
          <w:rFonts w:hint="eastAsia"/>
        </w:rPr>
        <w:t>，能检测出某个线程由于未捕获的异常而终结的情况。</w:t>
      </w:r>
    </w:p>
    <w:p w:rsidR="00BB0292" w:rsidRDefault="00BB0292" w:rsidP="00BB0292">
      <w:r>
        <w:rPr>
          <w:rFonts w:hint="eastAsia"/>
        </w:rPr>
        <w:t>当一个线程因为未捕获的异常而退出时，</w:t>
      </w:r>
      <w:r>
        <w:rPr>
          <w:rFonts w:hint="eastAsia"/>
        </w:rPr>
        <w:t>jvm</w:t>
      </w:r>
      <w:r>
        <w:rPr>
          <w:rFonts w:hint="eastAsia"/>
        </w:rPr>
        <w:t>会将这个事件报告给应用程序提供的</w:t>
      </w:r>
      <w:r>
        <w:rPr>
          <w:rFonts w:hint="eastAsia"/>
        </w:rPr>
        <w:t>UncaughtExceptionHandler</w:t>
      </w:r>
      <w:r>
        <w:rPr>
          <w:rFonts w:hint="eastAsia"/>
        </w:rPr>
        <w:t>异常处理器，如果没有提供任何异常处理器，则将栈追踪信息输出到</w:t>
      </w:r>
      <w:r>
        <w:rPr>
          <w:rFonts w:hint="eastAsia"/>
        </w:rPr>
        <w:t>System.err</w:t>
      </w:r>
    </w:p>
    <w:p w:rsidR="00BB0292" w:rsidRDefault="00BB0292" w:rsidP="00BB0292">
      <w:r>
        <w:rPr>
          <w:rFonts w:hint="eastAsia"/>
        </w:rPr>
        <w:t>异常处理器可以将这个错误信息以及相应的栈追踪信息写入应用程序中，或者尝试重新启动线程，关闭应用程序，或者执行其他修复等操作。</w:t>
      </w:r>
    </w:p>
    <w:p w:rsidR="00BB0292" w:rsidRPr="00BB0292" w:rsidRDefault="00BB0292" w:rsidP="00BB0292">
      <w:r>
        <w:rPr>
          <w:rFonts w:hint="eastAsia"/>
        </w:rPr>
        <w:lastRenderedPageBreak/>
        <w:t>为线程池中所有线程设置一个</w:t>
      </w:r>
      <w:r>
        <w:rPr>
          <w:rFonts w:hint="eastAsia"/>
        </w:rPr>
        <w:t>UncaughtExceptionHandler</w:t>
      </w:r>
      <w:r>
        <w:rPr>
          <w:rFonts w:hint="eastAsia"/>
        </w:rPr>
        <w:t>，需要为</w:t>
      </w:r>
      <w:r>
        <w:rPr>
          <w:rFonts w:hint="eastAsia"/>
        </w:rPr>
        <w:t>ThreadPoolExecutor</w:t>
      </w:r>
      <w:r>
        <w:rPr>
          <w:rFonts w:hint="eastAsia"/>
        </w:rPr>
        <w:t>的构造函数提供一个</w:t>
      </w:r>
      <w:r w:rsidR="00D410DE">
        <w:rPr>
          <w:rFonts w:hint="eastAsia"/>
        </w:rPr>
        <w:t>ThreadFactory</w:t>
      </w:r>
      <w:r w:rsidR="00D410DE">
        <w:rPr>
          <w:rFonts w:hint="eastAsia"/>
        </w:rPr>
        <w:t>。标准线程池允许当发生未捕获异常时，结束线程，但是由于使用了一个</w:t>
      </w:r>
      <w:r w:rsidR="00D410DE">
        <w:rPr>
          <w:rFonts w:hint="eastAsia"/>
        </w:rPr>
        <w:t>try finally</w:t>
      </w:r>
      <w:r w:rsidR="00D410DE">
        <w:rPr>
          <w:rFonts w:hint="eastAsia"/>
        </w:rPr>
        <w:t>代码块来接收通知，因此当线程结束时，将有新的线程来代替它。</w:t>
      </w:r>
    </w:p>
    <w:p w:rsidR="00CE481C" w:rsidRPr="00CE481C" w:rsidRDefault="00CE481C" w:rsidP="00CE481C"/>
    <w:p w:rsidR="00CE481C" w:rsidRDefault="00CE481C" w:rsidP="00766143"/>
    <w:p w:rsidR="00CE2AA0" w:rsidRDefault="00CE2AA0" w:rsidP="00766143"/>
    <w:p w:rsidR="00CE2AA0" w:rsidRDefault="00CE2AA0" w:rsidP="00CE2AA0">
      <w:pPr>
        <w:pStyle w:val="2"/>
      </w:pPr>
      <w:r>
        <w:rPr>
          <w:rFonts w:hint="eastAsia"/>
        </w:rPr>
        <w:t>活锁和死锁区别</w:t>
      </w:r>
    </w:p>
    <w:p w:rsidR="00CE2AA0" w:rsidRDefault="00CE2AA0" w:rsidP="00CE2AA0">
      <w:r>
        <w:rPr>
          <w:rFonts w:hint="eastAsia"/>
        </w:rPr>
        <w:t>死锁：由于多个线程共同竞争某一个资源而出现的相互等待现象。</w:t>
      </w:r>
    </w:p>
    <w:p w:rsidR="00CE2AA0" w:rsidRDefault="00CE2AA0" w:rsidP="00CE2AA0">
      <w:r>
        <w:rPr>
          <w:rFonts w:hint="eastAsia"/>
        </w:rPr>
        <w:t>活锁：当多个相互协作的线程都对彼此进行响应从而修改各自的状态，并使得任何一个线程都无法继续执行。</w:t>
      </w:r>
    </w:p>
    <w:p w:rsidR="00CE2AA0" w:rsidRDefault="00CE2AA0" w:rsidP="00CE2AA0">
      <w:r>
        <w:rPr>
          <w:rFonts w:hint="eastAsia"/>
        </w:rPr>
        <w:t>活锁不会阻塞线程，但是也不能继续执行，因为线程将不断重复执行相同的操作，而且总会失败。会耗尽</w:t>
      </w:r>
      <w:r>
        <w:rPr>
          <w:rFonts w:hint="eastAsia"/>
        </w:rPr>
        <w:t>cpu</w:t>
      </w:r>
      <w:r>
        <w:rPr>
          <w:rFonts w:hint="eastAsia"/>
        </w:rPr>
        <w:t>资源。</w:t>
      </w:r>
    </w:p>
    <w:p w:rsidR="00CE2AA0" w:rsidRDefault="00CE2AA0" w:rsidP="00CE2AA0">
      <w:r>
        <w:rPr>
          <w:rFonts w:hint="eastAsia"/>
        </w:rPr>
        <w:t>解决活锁问题，可以在重试机制中引入随机性。</w:t>
      </w:r>
    </w:p>
    <w:p w:rsidR="00CE2AA0" w:rsidRDefault="00CE2AA0" w:rsidP="00CE2AA0">
      <w:r>
        <w:rPr>
          <w:rFonts w:hint="eastAsia"/>
        </w:rPr>
        <w:t>死锁发生的四个条件：互斥条件</w:t>
      </w:r>
      <w:r>
        <w:rPr>
          <w:rFonts w:hint="eastAsia"/>
        </w:rPr>
        <w:t xml:space="preserve"> </w:t>
      </w:r>
      <w:r>
        <w:rPr>
          <w:rFonts w:hint="eastAsia"/>
        </w:rPr>
        <w:t>请求和保持条件</w:t>
      </w:r>
      <w:r>
        <w:rPr>
          <w:rFonts w:hint="eastAsia"/>
        </w:rPr>
        <w:t xml:space="preserve">  </w:t>
      </w:r>
      <w:r>
        <w:rPr>
          <w:rFonts w:hint="eastAsia"/>
        </w:rPr>
        <w:t>不剥夺条件</w:t>
      </w:r>
      <w:r>
        <w:rPr>
          <w:rFonts w:hint="eastAsia"/>
        </w:rPr>
        <w:t xml:space="preserve">  </w:t>
      </w:r>
      <w:r>
        <w:rPr>
          <w:rFonts w:hint="eastAsia"/>
        </w:rPr>
        <w:t>循环等待条件</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Test {</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r>
        <w:rPr>
          <w:rFonts w:ascii="Courier New" w:hAnsi="Courier New" w:cs="Courier New"/>
          <w:color w:val="6A3E3E"/>
          <w:kern w:val="0"/>
          <w:sz w:val="20"/>
          <w:szCs w:val="20"/>
        </w:rPr>
        <w:t>args</w:t>
      </w:r>
      <w:r>
        <w:rPr>
          <w:rFonts w:ascii="Courier New" w:hAnsi="Courier New" w:cs="Courier New"/>
          <w:color w:val="000000"/>
          <w:kern w:val="0"/>
          <w:sz w:val="20"/>
          <w:szCs w:val="20"/>
        </w:rPr>
        <w:t>) {</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highlight w:val="lightGray"/>
        </w:rPr>
        <w:t>Person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p1</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Person</w:t>
      </w:r>
      <w:r>
        <w:rPr>
          <w:rFonts w:ascii="Courier New" w:hAnsi="Courier New" w:cs="Courier New"/>
          <w:color w:val="000000"/>
          <w:kern w:val="0"/>
          <w:sz w:val="20"/>
          <w:szCs w:val="20"/>
        </w:rPr>
        <w:t>(</w:t>
      </w:r>
      <w:r>
        <w:rPr>
          <w:rFonts w:ascii="Courier New" w:hAnsi="Courier New" w:cs="Courier New"/>
          <w:color w:val="2A00FF"/>
          <w:kern w:val="0"/>
          <w:sz w:val="20"/>
          <w:szCs w:val="20"/>
        </w:rPr>
        <w:t>"p1"</w:t>
      </w:r>
      <w:r>
        <w:rPr>
          <w:rFonts w:ascii="Courier New" w:hAnsi="Courier New" w:cs="Courier New"/>
          <w:color w:val="000000"/>
          <w:kern w:val="0"/>
          <w:sz w:val="20"/>
          <w:szCs w:val="20"/>
        </w:rPr>
        <w:t>);</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highlight w:val="lightGray"/>
        </w:rPr>
        <w:t>Person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p2</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Person</w:t>
      </w:r>
      <w:r>
        <w:rPr>
          <w:rFonts w:ascii="Courier New" w:hAnsi="Courier New" w:cs="Courier New"/>
          <w:color w:val="000000"/>
          <w:kern w:val="0"/>
          <w:sz w:val="20"/>
          <w:szCs w:val="20"/>
        </w:rPr>
        <w:t>(</w:t>
      </w:r>
      <w:r>
        <w:rPr>
          <w:rFonts w:ascii="Courier New" w:hAnsi="Courier New" w:cs="Courier New"/>
          <w:color w:val="2A00FF"/>
          <w:kern w:val="0"/>
          <w:sz w:val="20"/>
          <w:szCs w:val="20"/>
        </w:rPr>
        <w:t>"p2"</w:t>
      </w:r>
      <w:r>
        <w:rPr>
          <w:rFonts w:ascii="Courier New" w:hAnsi="Courier New" w:cs="Courier New"/>
          <w:color w:val="000000"/>
          <w:kern w:val="0"/>
          <w:sz w:val="20"/>
          <w:szCs w:val="20"/>
        </w:rPr>
        <w:t>);</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p1</w:t>
      </w:r>
      <w:r>
        <w:rPr>
          <w:rFonts w:ascii="Courier New" w:hAnsi="Courier New" w:cs="Courier New"/>
          <w:color w:val="000000"/>
          <w:kern w:val="0"/>
          <w:sz w:val="20"/>
          <w:szCs w:val="20"/>
        </w:rPr>
        <w:t>.</w:t>
      </w:r>
      <w:r>
        <w:rPr>
          <w:rFonts w:ascii="Courier New" w:hAnsi="Courier New" w:cs="Courier New"/>
          <w:color w:val="0000C0"/>
          <w:kern w:val="0"/>
          <w:sz w:val="20"/>
          <w:szCs w:val="20"/>
        </w:rPr>
        <w:t>friend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p2</w:t>
      </w:r>
      <w:r>
        <w:rPr>
          <w:rFonts w:ascii="Courier New" w:hAnsi="Courier New" w:cs="Courier New"/>
          <w:color w:val="000000"/>
          <w:kern w:val="0"/>
          <w:sz w:val="20"/>
          <w:szCs w:val="20"/>
        </w:rPr>
        <w:t>;</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p2</w:t>
      </w:r>
      <w:r>
        <w:rPr>
          <w:rFonts w:ascii="Courier New" w:hAnsi="Courier New" w:cs="Courier New"/>
          <w:color w:val="000000"/>
          <w:kern w:val="0"/>
          <w:sz w:val="20"/>
          <w:szCs w:val="20"/>
        </w:rPr>
        <w:t>.</w:t>
      </w:r>
      <w:r>
        <w:rPr>
          <w:rFonts w:ascii="Courier New" w:hAnsi="Courier New" w:cs="Courier New"/>
          <w:color w:val="0000C0"/>
          <w:kern w:val="0"/>
          <w:sz w:val="20"/>
          <w:szCs w:val="20"/>
        </w:rPr>
        <w:t>friend</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p1</w:t>
      </w:r>
      <w:r>
        <w:rPr>
          <w:rFonts w:ascii="Courier New" w:hAnsi="Courier New" w:cs="Courier New"/>
          <w:color w:val="000000"/>
          <w:kern w:val="0"/>
          <w:sz w:val="20"/>
          <w:szCs w:val="20"/>
        </w:rPr>
        <w:t>;</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p1</w:t>
      </w:r>
      <w:r>
        <w:rPr>
          <w:rFonts w:ascii="Courier New" w:hAnsi="Courier New" w:cs="Courier New"/>
          <w:color w:val="000000"/>
          <w:kern w:val="0"/>
          <w:sz w:val="20"/>
          <w:szCs w:val="20"/>
        </w:rPr>
        <w:t>.bow();</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Thread(</w:t>
      </w:r>
      <w:r>
        <w:rPr>
          <w:rFonts w:ascii="Courier New" w:hAnsi="Courier New" w:cs="Courier New"/>
          <w:color w:val="6A3E3E"/>
          <w:kern w:val="0"/>
          <w:sz w:val="20"/>
          <w:szCs w:val="20"/>
        </w:rPr>
        <w:t>p1</w:t>
      </w:r>
      <w:r>
        <w:rPr>
          <w:rFonts w:ascii="Courier New" w:hAnsi="Courier New" w:cs="Courier New"/>
          <w:color w:val="000000"/>
          <w:kern w:val="0"/>
          <w:sz w:val="20"/>
          <w:szCs w:val="20"/>
        </w:rPr>
        <w:t>).start();</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Thread(</w:t>
      </w:r>
      <w:r>
        <w:rPr>
          <w:rFonts w:ascii="Courier New" w:hAnsi="Courier New" w:cs="Courier New"/>
          <w:color w:val="6A3E3E"/>
          <w:kern w:val="0"/>
          <w:sz w:val="20"/>
          <w:szCs w:val="20"/>
        </w:rPr>
        <w:t>p2</w:t>
      </w:r>
      <w:r>
        <w:rPr>
          <w:rFonts w:ascii="Courier New" w:hAnsi="Courier New" w:cs="Courier New"/>
          <w:color w:val="000000"/>
          <w:kern w:val="0"/>
          <w:sz w:val="20"/>
          <w:szCs w:val="20"/>
        </w:rPr>
        <w:t>).start();</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Person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Runnable{</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highlight w:val="lightGray"/>
        </w:rPr>
        <w:t>Person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friend</w:t>
      </w:r>
      <w:r>
        <w:rPr>
          <w:rFonts w:ascii="Courier New" w:hAnsi="Courier New" w:cs="Courier New"/>
          <w:color w:val="000000"/>
          <w:kern w:val="0"/>
          <w:sz w:val="20"/>
          <w:szCs w:val="20"/>
        </w:rPr>
        <w:t>;</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String </w:t>
      </w:r>
      <w:r>
        <w:rPr>
          <w:rFonts w:ascii="Courier New" w:hAnsi="Courier New" w:cs="Courier New"/>
          <w:color w:val="0000C0"/>
          <w:kern w:val="0"/>
          <w:sz w:val="20"/>
          <w:szCs w:val="20"/>
        </w:rPr>
        <w:t>name</w:t>
      </w:r>
      <w:r>
        <w:rPr>
          <w:rFonts w:ascii="Courier New" w:hAnsi="Courier New" w:cs="Courier New"/>
          <w:color w:val="000000"/>
          <w:kern w:val="0"/>
          <w:sz w:val="20"/>
          <w:szCs w:val="20"/>
        </w:rPr>
        <w:t>;</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Person(String </w:t>
      </w:r>
      <w:r>
        <w:rPr>
          <w:rFonts w:ascii="Courier New" w:hAnsi="Courier New" w:cs="Courier New"/>
          <w:color w:val="6A3E3E"/>
          <w:kern w:val="0"/>
          <w:sz w:val="20"/>
          <w:szCs w:val="20"/>
        </w:rPr>
        <w:t>name</w:t>
      </w:r>
      <w:r>
        <w:rPr>
          <w:rFonts w:ascii="Courier New" w:hAnsi="Courier New" w:cs="Courier New"/>
          <w:color w:val="000000"/>
          <w:kern w:val="0"/>
          <w:sz w:val="20"/>
          <w:szCs w:val="20"/>
        </w:rPr>
        <w:t>) {</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name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name</w:t>
      </w:r>
      <w:r>
        <w:rPr>
          <w:rFonts w:ascii="Courier New" w:hAnsi="Courier New" w:cs="Courier New"/>
          <w:color w:val="000000"/>
          <w:kern w:val="0"/>
          <w:sz w:val="20"/>
          <w:szCs w:val="20"/>
        </w:rPr>
        <w:t>;</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鞠躬</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bow</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bow() {</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0000C0"/>
          <w:kern w:val="0"/>
          <w:sz w:val="20"/>
          <w:szCs w:val="20"/>
        </w:rPr>
        <w:t>name</w:t>
      </w:r>
      <w:r>
        <w:rPr>
          <w:rFonts w:ascii="Courier New" w:hAnsi="Courier New" w:cs="Courier New"/>
          <w:color w:val="000000"/>
          <w:kern w:val="0"/>
          <w:sz w:val="20"/>
          <w:szCs w:val="20"/>
        </w:rPr>
        <w:t>+</w:t>
      </w:r>
      <w:r>
        <w:rPr>
          <w:rFonts w:ascii="Courier New" w:hAnsi="Courier New" w:cs="Courier New"/>
          <w:color w:val="2A00FF"/>
          <w:kern w:val="0"/>
          <w:sz w:val="20"/>
          <w:szCs w:val="20"/>
        </w:rPr>
        <w:t>"bow"</w:t>
      </w:r>
      <w:r>
        <w:rPr>
          <w:rFonts w:ascii="Courier New" w:hAnsi="Courier New" w:cs="Courier New"/>
          <w:color w:val="000000"/>
          <w:kern w:val="0"/>
          <w:sz w:val="20"/>
          <w:szCs w:val="20"/>
        </w:rPr>
        <w:t>);</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bow</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鞠躬结束</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up() {</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0000C0"/>
          <w:kern w:val="0"/>
          <w:sz w:val="20"/>
          <w:szCs w:val="20"/>
        </w:rPr>
        <w:t>name</w:t>
      </w:r>
      <w:r>
        <w:rPr>
          <w:rFonts w:ascii="Courier New" w:hAnsi="Courier New" w:cs="Courier New"/>
          <w:color w:val="000000"/>
          <w:kern w:val="0"/>
          <w:sz w:val="20"/>
          <w:szCs w:val="20"/>
        </w:rPr>
        <w:t>+</w:t>
      </w:r>
      <w:r>
        <w:rPr>
          <w:rFonts w:ascii="Courier New" w:hAnsi="Courier New" w:cs="Courier New"/>
          <w:color w:val="2A00FF"/>
          <w:kern w:val="0"/>
          <w:sz w:val="20"/>
          <w:szCs w:val="20"/>
        </w:rPr>
        <w:t>"up"</w:t>
      </w:r>
      <w:r>
        <w:rPr>
          <w:rFonts w:ascii="Courier New" w:hAnsi="Courier New" w:cs="Courier New"/>
          <w:color w:val="000000"/>
          <w:kern w:val="0"/>
          <w:sz w:val="20"/>
          <w:szCs w:val="20"/>
        </w:rPr>
        <w:t>);</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bow</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 {</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0000C0"/>
          <w:kern w:val="0"/>
          <w:sz w:val="20"/>
          <w:szCs w:val="20"/>
        </w:rPr>
        <w:t>friend</w:t>
      </w:r>
      <w:r>
        <w:rPr>
          <w:rFonts w:ascii="Courier New" w:hAnsi="Courier New" w:cs="Courier New"/>
          <w:color w:val="000000"/>
          <w:kern w:val="0"/>
          <w:sz w:val="20"/>
          <w:szCs w:val="20"/>
        </w:rPr>
        <w:t>.</w:t>
      </w:r>
      <w:r>
        <w:rPr>
          <w:rFonts w:ascii="Courier New" w:hAnsi="Courier New" w:cs="Courier New"/>
          <w:color w:val="0000C0"/>
          <w:kern w:val="0"/>
          <w:sz w:val="20"/>
          <w:szCs w:val="20"/>
        </w:rPr>
        <w:t>bow</w:t>
      </w:r>
      <w:r>
        <w:rPr>
          <w:rFonts w:ascii="Courier New" w:hAnsi="Courier New" w:cs="Courier New"/>
          <w:color w:val="000000"/>
          <w:kern w:val="0"/>
          <w:sz w:val="20"/>
          <w:szCs w:val="20"/>
        </w:rPr>
        <w:t>) {</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当朋友鞠躬时自己也要鞠躬</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.bow();</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Thread.</w:t>
      </w:r>
      <w:r>
        <w:rPr>
          <w:rFonts w:ascii="Courier New" w:hAnsi="Courier New" w:cs="Courier New"/>
          <w:i/>
          <w:iCs/>
          <w:color w:val="000000"/>
          <w:kern w:val="0"/>
          <w:sz w:val="20"/>
          <w:szCs w:val="20"/>
        </w:rPr>
        <w:t>sleep</w:t>
      </w:r>
      <w:r>
        <w:rPr>
          <w:rFonts w:ascii="Courier New" w:hAnsi="Courier New" w:cs="Courier New"/>
          <w:color w:val="000000"/>
          <w:kern w:val="0"/>
          <w:sz w:val="20"/>
          <w:szCs w:val="20"/>
        </w:rPr>
        <w:t>(1000);</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(InterruptedException </w:t>
      </w:r>
      <w:r>
        <w:rPr>
          <w:rFonts w:ascii="Courier New" w:hAnsi="Courier New" w:cs="Courier New"/>
          <w:color w:val="6A3E3E"/>
          <w:kern w:val="0"/>
          <w:sz w:val="20"/>
          <w:szCs w:val="20"/>
        </w:rPr>
        <w:t>e</w:t>
      </w:r>
      <w:r>
        <w:rPr>
          <w:rFonts w:ascii="Courier New" w:hAnsi="Courier New" w:cs="Courier New"/>
          <w:color w:val="000000"/>
          <w:kern w:val="0"/>
          <w:sz w:val="20"/>
          <w:szCs w:val="20"/>
        </w:rPr>
        <w:t>) {</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e</w:t>
      </w:r>
      <w:r>
        <w:rPr>
          <w:rFonts w:ascii="Courier New" w:hAnsi="Courier New" w:cs="Courier New"/>
          <w:color w:val="000000"/>
          <w:kern w:val="0"/>
          <w:sz w:val="20"/>
          <w:szCs w:val="20"/>
        </w:rPr>
        <w:t>.</w:t>
      </w:r>
      <w:r>
        <w:rPr>
          <w:rFonts w:ascii="Courier New" w:hAnsi="Courier New" w:cs="Courier New"/>
          <w:color w:val="000000"/>
          <w:kern w:val="0"/>
          <w:sz w:val="20"/>
          <w:szCs w:val="20"/>
          <w:u w:val="single"/>
        </w:rPr>
        <w:t>printStackTrace</w:t>
      </w:r>
      <w:r>
        <w:rPr>
          <w:rFonts w:ascii="Courier New" w:hAnsi="Courier New" w:cs="Courier New"/>
          <w:color w:val="000000"/>
          <w:kern w:val="0"/>
          <w:sz w:val="20"/>
          <w:szCs w:val="20"/>
        </w:rPr>
        <w:t>();</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//1s</w:t>
      </w:r>
      <w:r>
        <w:rPr>
          <w:rFonts w:ascii="Courier New" w:hAnsi="Courier New" w:cs="Courier New"/>
          <w:color w:val="3F7F5F"/>
          <w:kern w:val="0"/>
          <w:sz w:val="20"/>
          <w:szCs w:val="20"/>
        </w:rPr>
        <w:t>后鞠躬结束</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.up();</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36F01" w:rsidRDefault="00C36F01" w:rsidP="00C36F0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E2AA0" w:rsidRDefault="00C36F01" w:rsidP="00C36F01">
      <w:r>
        <w:rPr>
          <w:rFonts w:ascii="Courier New" w:hAnsi="Courier New" w:cs="Courier New"/>
          <w:color w:val="000000"/>
          <w:kern w:val="0"/>
          <w:sz w:val="20"/>
          <w:szCs w:val="20"/>
        </w:rPr>
        <w:t>}</w:t>
      </w:r>
    </w:p>
    <w:p w:rsidR="00CE2AA0" w:rsidRDefault="00CE2AA0" w:rsidP="00CE2AA0"/>
    <w:p w:rsidR="00CE2AA0" w:rsidRDefault="00CE2AA0" w:rsidP="00CE2AA0"/>
    <w:p w:rsidR="00CE2AA0" w:rsidRPr="00CE2AA0" w:rsidRDefault="00CE2AA0" w:rsidP="00CE2AA0"/>
    <w:p w:rsidR="00074AEB" w:rsidRDefault="00074AEB" w:rsidP="00074AEB">
      <w:pPr>
        <w:pStyle w:val="2"/>
      </w:pPr>
      <w:r>
        <w:rPr>
          <w:rFonts w:hint="eastAsia"/>
        </w:rPr>
        <w:t>线程池</w:t>
      </w:r>
    </w:p>
    <w:p w:rsidR="00DA3D4C" w:rsidRPr="00DA3D4C" w:rsidRDefault="00DA3D4C" w:rsidP="00DA3D4C">
      <w:r w:rsidRPr="00DA3D4C">
        <w:t>http://www.infoq.com/cn/articles/thread-pool-algorithm-realization/</w:t>
      </w:r>
    </w:p>
    <w:p w:rsidR="00361690" w:rsidRPr="00361690" w:rsidRDefault="00361690" w:rsidP="00361690">
      <w:r w:rsidRPr="00361690">
        <w:t>连接池技术的核心思想是连接复用，通过建立一个数据库连接池以及一套连接使用、分配和管理策略，使得该连接池中的连接可以得到高效、安全的复用，避免了数据库连接频繁建立、关闭的开销。</w:t>
      </w:r>
    </w:p>
    <w:p w:rsidR="00361690" w:rsidRPr="00361690" w:rsidRDefault="00361690" w:rsidP="00361690">
      <w:r w:rsidRPr="00361690">
        <w:t>连接池的工作原理主要由三部分组成，分别为连接池的建立、连接池中连接的使用管理、连接池的关闭。</w:t>
      </w:r>
    </w:p>
    <w:p w:rsidR="00361690" w:rsidRPr="00361690" w:rsidRDefault="00361690" w:rsidP="00361690">
      <w:r w:rsidRPr="00361690">
        <w:t>第一、连接池的建立。一般在系统初始化时，连接池会根据系统配置建立，并在池中创建了几个连接对象，以便使用时能从连接池中获取。连接池中的连接不能随意创建和关闭，这样避免了连接随意建立和关闭造成的系统开销。</w:t>
      </w:r>
      <w:r w:rsidRPr="00361690">
        <w:t>Java</w:t>
      </w:r>
      <w:r w:rsidRPr="00361690">
        <w:t>中提供了很多容器类可以方便的构建连接池，例如</w:t>
      </w:r>
      <w:r w:rsidRPr="00361690">
        <w:t>Vector</w:t>
      </w:r>
      <w:r w:rsidRPr="00361690">
        <w:t>、</w:t>
      </w:r>
      <w:r w:rsidRPr="00361690">
        <w:t>Stack</w:t>
      </w:r>
      <w:r w:rsidRPr="00361690">
        <w:t>等。</w:t>
      </w:r>
    </w:p>
    <w:p w:rsidR="00361690" w:rsidRPr="00361690" w:rsidRDefault="00361690" w:rsidP="00361690">
      <w:r w:rsidRPr="00361690">
        <w:t>第二、连接池的管理。连接池管理策略是连接池机制的核心，连接池内连接的分配和释放对系统的性能有很大的影响。其管理策略是：</w:t>
      </w:r>
    </w:p>
    <w:p w:rsidR="00361690" w:rsidRPr="00361690" w:rsidRDefault="00361690" w:rsidP="00361690">
      <w:pPr>
        <w:numPr>
          <w:ilvl w:val="0"/>
          <w:numId w:val="36"/>
        </w:numPr>
      </w:pPr>
      <w:r w:rsidRPr="00361690">
        <w:t>当客户请求数据库连接时，首先查看连接池中是否有空闲连接，如果存在空闲连接，则将连接分配给客户使用；如果没有空闲连接，则查看当前所开的连接数是否已经达到最大连接数，如果没达到就重新创建一个连接给请求的客户；如果达到就按设定的最大等待时间进行等待，如果超出最大等待时间，则抛出异常给客户。</w:t>
      </w:r>
    </w:p>
    <w:p w:rsidR="00361690" w:rsidRPr="00361690" w:rsidRDefault="00361690" w:rsidP="00361690">
      <w:pPr>
        <w:numPr>
          <w:ilvl w:val="0"/>
          <w:numId w:val="36"/>
        </w:numPr>
      </w:pPr>
      <w:r w:rsidRPr="00361690">
        <w:t>当客户释放数据库连接时，先判断该连接的引用次数是否超过了规定值，如果超过就从连接池中删除该连接，否则保留为其他客户服务。</w:t>
      </w:r>
    </w:p>
    <w:p w:rsidR="00361690" w:rsidRPr="00361690" w:rsidRDefault="00361690" w:rsidP="00361690">
      <w:r w:rsidRPr="00361690">
        <w:t>该策略保证了数据库连接的有效复用，避免频繁的建立、释放连接所带来的系统资源开销。</w:t>
      </w:r>
    </w:p>
    <w:p w:rsidR="00361690" w:rsidRPr="00361690" w:rsidRDefault="00361690" w:rsidP="00361690">
      <w:r w:rsidRPr="00361690">
        <w:t>第三、连接池的关闭。当应用程序退出时，关闭连接池中所有的连接，释放连接池相关的资源，该过程正好与创建相反。</w:t>
      </w:r>
    </w:p>
    <w:p w:rsidR="00361690" w:rsidRDefault="00361690" w:rsidP="00361690">
      <w:r>
        <w:rPr>
          <w:noProof/>
        </w:rPr>
        <w:lastRenderedPageBreak/>
        <w:drawing>
          <wp:inline distT="0" distB="0" distL="0" distR="0" wp14:anchorId="34C051BA" wp14:editId="1BA5D57A">
            <wp:extent cx="5274310" cy="2503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03170"/>
                    </a:xfrm>
                    <a:prstGeom prst="rect">
                      <a:avLst/>
                    </a:prstGeom>
                  </pic:spPr>
                </pic:pic>
              </a:graphicData>
            </a:graphic>
          </wp:inline>
        </w:drawing>
      </w:r>
    </w:p>
    <w:p w:rsidR="00361690" w:rsidRDefault="00361690" w:rsidP="00361690"/>
    <w:p w:rsidR="00361690" w:rsidRDefault="00361690" w:rsidP="00361690">
      <w:pPr>
        <w:pStyle w:val="3"/>
      </w:pPr>
      <w:r>
        <w:rPr>
          <w:rFonts w:hint="eastAsia"/>
        </w:rPr>
        <w:t>线程池的设计</w:t>
      </w:r>
    </w:p>
    <w:p w:rsidR="00361690" w:rsidRPr="00361690" w:rsidRDefault="00361690" w:rsidP="00361690">
      <w:r w:rsidRPr="00361690">
        <w:rPr>
          <w:rFonts w:hint="eastAsia"/>
        </w:rPr>
        <w:t>一个典型的线程池，应该包括如下几个部分：</w:t>
      </w:r>
      <w:r w:rsidRPr="00361690">
        <w:rPr>
          <w:rFonts w:hint="eastAsia"/>
        </w:rPr>
        <w:br/>
        <w:t>1</w:t>
      </w:r>
      <w:r w:rsidRPr="00361690">
        <w:rPr>
          <w:rFonts w:hint="eastAsia"/>
        </w:rPr>
        <w:t>、线程池管理器（</w:t>
      </w:r>
      <w:r w:rsidRPr="00361690">
        <w:rPr>
          <w:rFonts w:hint="eastAsia"/>
        </w:rPr>
        <w:t>ThreadPool</w:t>
      </w:r>
      <w:r w:rsidRPr="00361690">
        <w:rPr>
          <w:rFonts w:hint="eastAsia"/>
        </w:rPr>
        <w:t>），用于启动、停用，管理线程池</w:t>
      </w:r>
      <w:r w:rsidRPr="00361690">
        <w:rPr>
          <w:rFonts w:hint="eastAsia"/>
        </w:rPr>
        <w:br/>
        <w:t>2</w:t>
      </w:r>
      <w:r w:rsidRPr="00361690">
        <w:rPr>
          <w:rFonts w:hint="eastAsia"/>
        </w:rPr>
        <w:t>、工作线程（</w:t>
      </w:r>
      <w:r w:rsidRPr="00361690">
        <w:rPr>
          <w:rFonts w:hint="eastAsia"/>
        </w:rPr>
        <w:t>WorkThread</w:t>
      </w:r>
      <w:r w:rsidRPr="00361690">
        <w:rPr>
          <w:rFonts w:hint="eastAsia"/>
        </w:rPr>
        <w:t>），线程池中的线程</w:t>
      </w:r>
      <w:r w:rsidRPr="00361690">
        <w:rPr>
          <w:rFonts w:hint="eastAsia"/>
        </w:rPr>
        <w:br/>
        <w:t>3</w:t>
      </w:r>
      <w:r w:rsidRPr="00361690">
        <w:rPr>
          <w:rFonts w:hint="eastAsia"/>
        </w:rPr>
        <w:t>、请求接口（</w:t>
      </w:r>
      <w:r w:rsidRPr="00361690">
        <w:rPr>
          <w:rFonts w:hint="eastAsia"/>
        </w:rPr>
        <w:t>WorkRequest</w:t>
      </w:r>
      <w:r w:rsidRPr="00361690">
        <w:rPr>
          <w:rFonts w:hint="eastAsia"/>
        </w:rPr>
        <w:t>），创建请求对象，以供工作线程调度任务的执行</w:t>
      </w:r>
      <w:r w:rsidRPr="00361690">
        <w:rPr>
          <w:rFonts w:hint="eastAsia"/>
        </w:rPr>
        <w:br/>
        <w:t>4</w:t>
      </w:r>
      <w:r w:rsidRPr="00361690">
        <w:rPr>
          <w:rFonts w:hint="eastAsia"/>
        </w:rPr>
        <w:t>、请求队列（</w:t>
      </w:r>
      <w:r w:rsidRPr="00361690">
        <w:rPr>
          <w:rFonts w:hint="eastAsia"/>
        </w:rPr>
        <w:t>RequestQueue</w:t>
      </w:r>
      <w:r w:rsidRPr="00361690">
        <w:rPr>
          <w:rFonts w:hint="eastAsia"/>
        </w:rPr>
        <w:t>）</w:t>
      </w:r>
      <w:r w:rsidRPr="00361690">
        <w:rPr>
          <w:rFonts w:hint="eastAsia"/>
        </w:rPr>
        <w:t>,</w:t>
      </w:r>
      <w:r w:rsidRPr="00361690">
        <w:rPr>
          <w:rFonts w:hint="eastAsia"/>
        </w:rPr>
        <w:t>用于存放和提取请求</w:t>
      </w:r>
      <w:r w:rsidRPr="00361690">
        <w:rPr>
          <w:rFonts w:hint="eastAsia"/>
        </w:rPr>
        <w:br/>
        <w:t>5</w:t>
      </w:r>
      <w:r w:rsidRPr="00361690">
        <w:rPr>
          <w:rFonts w:hint="eastAsia"/>
        </w:rPr>
        <w:t>、结果队列（</w:t>
      </w:r>
      <w:r w:rsidRPr="00361690">
        <w:rPr>
          <w:rFonts w:hint="eastAsia"/>
        </w:rPr>
        <w:t>ResultQueue</w:t>
      </w:r>
      <w:r w:rsidRPr="00361690">
        <w:rPr>
          <w:rFonts w:hint="eastAsia"/>
        </w:rPr>
        <w:t>）</w:t>
      </w:r>
      <w:r w:rsidRPr="00361690">
        <w:rPr>
          <w:rFonts w:hint="eastAsia"/>
        </w:rPr>
        <w:t>,</w:t>
      </w:r>
      <w:r w:rsidRPr="00361690">
        <w:rPr>
          <w:rFonts w:hint="eastAsia"/>
        </w:rPr>
        <w:t>用于存储请求执行后返回的结果</w:t>
      </w:r>
    </w:p>
    <w:p w:rsidR="00361690" w:rsidRDefault="00361690" w:rsidP="00361690"/>
    <w:p w:rsidR="00361690" w:rsidRDefault="00361690" w:rsidP="00361690">
      <w:r>
        <w:rPr>
          <w:rFonts w:hint="eastAsia"/>
        </w:rPr>
        <w:t>线程池管理器，通过添加请求的方法（</w:t>
      </w:r>
      <w:r>
        <w:rPr>
          <w:rFonts w:hint="eastAsia"/>
        </w:rPr>
        <w:t>putRequest</w:t>
      </w:r>
      <w:r>
        <w:rPr>
          <w:rFonts w:hint="eastAsia"/>
        </w:rPr>
        <w:t>）向请求队列</w:t>
      </w:r>
      <w:r>
        <w:t>(requestQueue)</w:t>
      </w:r>
      <w:r>
        <w:rPr>
          <w:rFonts w:hint="eastAsia"/>
        </w:rPr>
        <w:t>添加请求，这些请求需要实现请求接口，即传递工作函数，参数，结果处理函数以及异常处理函数。之后初始化一定数量的工作线程，这些线程通过轮询的方式不断查看请求队列，只要有请求存在，就会提取出请求，进行执行。然后线程池管理器调用方法（</w:t>
      </w:r>
      <w:r>
        <w:rPr>
          <w:rFonts w:hint="eastAsia"/>
        </w:rPr>
        <w:t>poll</w:t>
      </w:r>
      <w:r>
        <w:rPr>
          <w:rFonts w:hint="eastAsia"/>
        </w:rPr>
        <w:t>）查看结果队列是否有值，如果有值则取出，调用结果处理函数执行。核心资源在于请求队列和结果队列，工作线程轮询请求队列获得任务，主线程通过查看结果队列获取执行结果。在对队列进行设计时，要实现线程同步，以及一定阻塞和超时机制的设计，防止因不断轮询而导致的过多</w:t>
      </w:r>
      <w:r>
        <w:rPr>
          <w:rFonts w:hint="eastAsia"/>
        </w:rPr>
        <w:t>cpu</w:t>
      </w:r>
      <w:r>
        <w:rPr>
          <w:rFonts w:hint="eastAsia"/>
        </w:rPr>
        <w:t>开销。</w:t>
      </w:r>
    </w:p>
    <w:p w:rsidR="00361690" w:rsidRDefault="00361690" w:rsidP="00361690">
      <w:r>
        <w:rPr>
          <w:noProof/>
        </w:rPr>
        <w:lastRenderedPageBreak/>
        <w:drawing>
          <wp:inline distT="0" distB="0" distL="0" distR="0" wp14:anchorId="1FFDEDC9" wp14:editId="55101DED">
            <wp:extent cx="5274310" cy="280479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804795"/>
                    </a:xfrm>
                    <a:prstGeom prst="rect">
                      <a:avLst/>
                    </a:prstGeom>
                  </pic:spPr>
                </pic:pic>
              </a:graphicData>
            </a:graphic>
          </wp:inline>
        </w:drawing>
      </w:r>
    </w:p>
    <w:p w:rsidR="00537BEF" w:rsidRDefault="00537BEF" w:rsidP="00361690"/>
    <w:p w:rsidR="00537BEF" w:rsidRDefault="00537BEF" w:rsidP="00361690">
      <w:r>
        <w:rPr>
          <w:rFonts w:hint="eastAsia"/>
        </w:rPr>
        <w:t>线程池本质上是用了一个线程安全的工作队列连接工作者线程和客户端线程，客户端线程把任务放入工作队列后便返回，而工作者线程则不断从工作队列中取出工作并执行。当队列为空时，工作者线程进入</w:t>
      </w:r>
      <w:r>
        <w:rPr>
          <w:rFonts w:hint="eastAsia"/>
        </w:rPr>
        <w:t>wait</w:t>
      </w:r>
      <w:r>
        <w:rPr>
          <w:rFonts w:hint="eastAsia"/>
        </w:rPr>
        <w:t>状态，当客户端发送任务过来后会唤醒任意一个工作者线程。</w:t>
      </w:r>
    </w:p>
    <w:p w:rsidR="00361690" w:rsidRDefault="00361690" w:rsidP="00361690">
      <w:pPr>
        <w:pStyle w:val="3"/>
      </w:pPr>
      <w:r>
        <w:rPr>
          <w:rFonts w:hint="eastAsia"/>
        </w:rPr>
        <w:t>什么时候使用线程池</w:t>
      </w:r>
    </w:p>
    <w:p w:rsidR="00361690" w:rsidRPr="00361690" w:rsidRDefault="00350575" w:rsidP="00361690">
      <w:r>
        <w:rPr>
          <w:rFonts w:hint="eastAsia"/>
        </w:rPr>
        <w:t>单个任务处理的时间比较短</w:t>
      </w:r>
      <w:r>
        <w:rPr>
          <w:rFonts w:hint="eastAsia"/>
        </w:rPr>
        <w:t xml:space="preserve">     </w:t>
      </w:r>
      <w:r>
        <w:rPr>
          <w:rFonts w:hint="eastAsia"/>
        </w:rPr>
        <w:t>需要处理的任务的数量大</w:t>
      </w:r>
    </w:p>
    <w:p w:rsidR="00361690" w:rsidRDefault="004E2B2A" w:rsidP="004E2B2A">
      <w:pPr>
        <w:pStyle w:val="3"/>
      </w:pPr>
      <w:r>
        <w:rPr>
          <w:rFonts w:hint="eastAsia"/>
        </w:rPr>
        <w:t>使用线程池好处</w:t>
      </w:r>
    </w:p>
    <w:p w:rsidR="004E2B2A" w:rsidRDefault="004E2B2A" w:rsidP="004E2B2A">
      <w:r>
        <w:rPr>
          <w:rFonts w:hint="eastAsia"/>
        </w:rPr>
        <w:t>减少在创建和销毁线程上所花的时间和系统资源的开销</w:t>
      </w:r>
    </w:p>
    <w:p w:rsidR="004E2B2A" w:rsidRDefault="004E2B2A" w:rsidP="004E2B2A">
      <w:r>
        <w:rPr>
          <w:rFonts w:hint="eastAsia"/>
        </w:rPr>
        <w:t>如果不使用线程池，可能造成系统创建大量线程而导致消耗完系统内存以及过度切换</w:t>
      </w:r>
    </w:p>
    <w:p w:rsidR="004E2B2A" w:rsidRDefault="004E2B2A" w:rsidP="004E2B2A">
      <w:r>
        <w:rPr>
          <w:noProof/>
        </w:rPr>
        <w:drawing>
          <wp:inline distT="0" distB="0" distL="0" distR="0" wp14:anchorId="37DA440E" wp14:editId="4D5CBF47">
            <wp:extent cx="5274310" cy="205803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058035"/>
                    </a:xfrm>
                    <a:prstGeom prst="rect">
                      <a:avLst/>
                    </a:prstGeom>
                  </pic:spPr>
                </pic:pic>
              </a:graphicData>
            </a:graphic>
          </wp:inline>
        </w:drawing>
      </w:r>
    </w:p>
    <w:p w:rsidR="004E2B2A" w:rsidRDefault="00E237A0" w:rsidP="004E2B2A">
      <w:r w:rsidRPr="00E237A0">
        <w:t>假设一个服务器完成一项任务所需时间为：</w:t>
      </w:r>
      <w:r w:rsidRPr="00E237A0">
        <w:t xml:space="preserve">T1 </w:t>
      </w:r>
      <w:r w:rsidRPr="00E237A0">
        <w:t>创建线程时间，</w:t>
      </w:r>
      <w:r w:rsidRPr="00E237A0">
        <w:t xml:space="preserve">T2 </w:t>
      </w:r>
      <w:r w:rsidRPr="00E237A0">
        <w:t>在线程中执行任务的时间，</w:t>
      </w:r>
      <w:r w:rsidRPr="00E237A0">
        <w:t xml:space="preserve">T3 </w:t>
      </w:r>
      <w:r w:rsidRPr="00E237A0">
        <w:t>销毁线程时间。如果：</w:t>
      </w:r>
      <w:r w:rsidRPr="00E237A0">
        <w:t xml:space="preserve">T1 + T3 </w:t>
      </w:r>
      <w:r w:rsidRPr="00E237A0">
        <w:t>远大于</w:t>
      </w:r>
      <w:r w:rsidRPr="00E237A0">
        <w:t xml:space="preserve"> T2</w:t>
      </w:r>
      <w:r w:rsidRPr="00E237A0">
        <w:t>，则可以采用线程池，以提高服务器性能。</w:t>
      </w:r>
    </w:p>
    <w:p w:rsidR="004E2B2A" w:rsidRDefault="004E2B2A" w:rsidP="004E2B2A">
      <w:pPr>
        <w:pStyle w:val="3"/>
      </w:pPr>
      <w:r>
        <w:rPr>
          <w:rFonts w:hint="eastAsia"/>
        </w:rPr>
        <w:lastRenderedPageBreak/>
        <w:t>线程池的替代方案</w:t>
      </w:r>
    </w:p>
    <w:p w:rsidR="004E2B2A" w:rsidRDefault="004E2B2A" w:rsidP="004E2B2A">
      <w:r>
        <w:rPr>
          <w:noProof/>
        </w:rPr>
        <w:drawing>
          <wp:inline distT="0" distB="0" distL="0" distR="0" wp14:anchorId="12B0D38F" wp14:editId="34802888">
            <wp:extent cx="5274310" cy="1232535"/>
            <wp:effectExtent l="0" t="0" r="254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232535"/>
                    </a:xfrm>
                    <a:prstGeom prst="rect">
                      <a:avLst/>
                    </a:prstGeom>
                  </pic:spPr>
                </pic:pic>
              </a:graphicData>
            </a:graphic>
          </wp:inline>
        </w:drawing>
      </w:r>
    </w:p>
    <w:p w:rsidR="004E2B2A" w:rsidRDefault="004E2B2A" w:rsidP="004E2B2A">
      <w:pPr>
        <w:pStyle w:val="3"/>
      </w:pPr>
      <w:r>
        <w:rPr>
          <w:rFonts w:hint="eastAsia"/>
        </w:rPr>
        <w:t>工作队列</w:t>
      </w:r>
    </w:p>
    <w:p w:rsidR="004E2B2A" w:rsidRPr="004E2B2A" w:rsidRDefault="004E2B2A" w:rsidP="004E2B2A">
      <w:r w:rsidRPr="004E2B2A">
        <w:t>就线程池的实际实现方式而言，术语</w:t>
      </w:r>
      <w:r w:rsidRPr="004E2B2A">
        <w:t>“</w:t>
      </w:r>
      <w:r w:rsidRPr="004E2B2A">
        <w:t>线程池</w:t>
      </w:r>
      <w:r w:rsidRPr="004E2B2A">
        <w:t>”</w:t>
      </w:r>
      <w:r w:rsidRPr="004E2B2A">
        <w:t>有些使人误解，因为线程池</w:t>
      </w:r>
      <w:r w:rsidRPr="004E2B2A">
        <w:t>“</w:t>
      </w:r>
      <w:r w:rsidRPr="004E2B2A">
        <w:t>明显的</w:t>
      </w:r>
      <w:r w:rsidRPr="004E2B2A">
        <w:t>”</w:t>
      </w:r>
      <w:r w:rsidRPr="004E2B2A">
        <w:t>实现在大多数情形下并不一定产生我们希望的结果。术语</w:t>
      </w:r>
      <w:r w:rsidRPr="004E2B2A">
        <w:t>“</w:t>
      </w:r>
      <w:r w:rsidRPr="004E2B2A">
        <w:t>线程池</w:t>
      </w:r>
      <w:r w:rsidRPr="004E2B2A">
        <w:t>”</w:t>
      </w:r>
      <w:r w:rsidRPr="004E2B2A">
        <w:t>先于</w:t>
      </w:r>
      <w:r w:rsidRPr="004E2B2A">
        <w:t xml:space="preserve"> Java </w:t>
      </w:r>
      <w:r w:rsidRPr="004E2B2A">
        <w:t>平台出现，因此它可能是较少面向对象方法的产物。然而，该术语仍继续广泛应用着。</w:t>
      </w:r>
    </w:p>
    <w:p w:rsidR="004E2B2A" w:rsidRPr="004E2B2A" w:rsidRDefault="004E2B2A" w:rsidP="004E2B2A">
      <w:r w:rsidRPr="004E2B2A">
        <w:t>虽然我们可以轻易地实现一个线程池类，其中客户机类等待一个可用线程、将任务传递给该线程以便执行、然后在任务完成时将线程归还给池，但这种方法却存在几个潜在的负面影响。例如在池为空时，会发生什么呢？试图向池线程传递任务的调用者都会发现池为空，在调用者等待一个可用的池线程时，它的线程将阻塞。我们之所以要使用后台线程的原因之一常常是为了防止正在提交的线程被阻塞。完全堵住调用者，如在线程池的</w:t>
      </w:r>
      <w:r w:rsidRPr="004E2B2A">
        <w:t>“</w:t>
      </w:r>
      <w:r w:rsidRPr="004E2B2A">
        <w:t>明显的</w:t>
      </w:r>
      <w:r w:rsidRPr="004E2B2A">
        <w:t>”</w:t>
      </w:r>
      <w:r w:rsidRPr="004E2B2A">
        <w:t>实现的情况，可以杜绝我们试图解决的问题的发生。</w:t>
      </w:r>
    </w:p>
    <w:p w:rsidR="004E2B2A" w:rsidRPr="004E2B2A" w:rsidRDefault="004E2B2A" w:rsidP="004E2B2A">
      <w:r w:rsidRPr="004E2B2A">
        <w:t>我们通常想要的是同一组固定的工作线程相结合的工作队列，它使用</w:t>
      </w:r>
      <w:r w:rsidRPr="004E2B2A">
        <w:t> wait() </w:t>
      </w:r>
      <w:r w:rsidRPr="004E2B2A">
        <w:t>和</w:t>
      </w:r>
      <w:r w:rsidRPr="004E2B2A">
        <w:t> notify() </w:t>
      </w:r>
      <w:r w:rsidRPr="004E2B2A">
        <w:t>来通知等待线程新的工作已经到达了。该工作队列通常被实现成具有相关监视器对象的某种链表。清单</w:t>
      </w:r>
      <w:r w:rsidRPr="004E2B2A">
        <w:t xml:space="preserve"> 1 </w:t>
      </w:r>
      <w:r w:rsidRPr="004E2B2A">
        <w:t>显示了简单的合用工作队列的示例。尽管</w:t>
      </w:r>
      <w:r w:rsidRPr="004E2B2A">
        <w:t xml:space="preserve"> Thread API </w:t>
      </w:r>
      <w:r w:rsidRPr="004E2B2A">
        <w:t>没有对使用</w:t>
      </w:r>
      <w:r w:rsidRPr="004E2B2A">
        <w:t> Runnable </w:t>
      </w:r>
      <w:r w:rsidRPr="004E2B2A">
        <w:t>接口强加特殊要求，但使用</w:t>
      </w:r>
      <w:r w:rsidRPr="004E2B2A">
        <w:t> Runnable </w:t>
      </w:r>
      <w:r w:rsidRPr="004E2B2A">
        <w:t>对象队列的这种模式是调度程序和工作队列的公共约定。</w:t>
      </w:r>
    </w:p>
    <w:p w:rsidR="004E2B2A" w:rsidRPr="004E2B2A" w:rsidRDefault="004E2B2A" w:rsidP="004E2B2A">
      <w:r>
        <w:rPr>
          <w:noProof/>
        </w:rPr>
        <w:drawing>
          <wp:inline distT="0" distB="0" distL="0" distR="0" wp14:anchorId="1F73BDF2" wp14:editId="7AF9FBEE">
            <wp:extent cx="5274310" cy="3402965"/>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402965"/>
                    </a:xfrm>
                    <a:prstGeom prst="rect">
                      <a:avLst/>
                    </a:prstGeom>
                  </pic:spPr>
                </pic:pic>
              </a:graphicData>
            </a:graphic>
          </wp:inline>
        </w:drawing>
      </w:r>
    </w:p>
    <w:p w:rsidR="004E2B2A" w:rsidRDefault="004E2B2A" w:rsidP="004E2B2A">
      <w:pPr>
        <w:pStyle w:val="4"/>
      </w:pPr>
      <w:r>
        <w:rPr>
          <w:rFonts w:hint="eastAsia"/>
        </w:rPr>
        <w:lastRenderedPageBreak/>
        <w:t>线程池带来的风险</w:t>
      </w:r>
    </w:p>
    <w:p w:rsidR="004E2B2A" w:rsidRPr="004E2B2A" w:rsidRDefault="004E2B2A" w:rsidP="004E2B2A">
      <w:pPr>
        <w:rPr>
          <w:b/>
          <w:bCs/>
        </w:rPr>
      </w:pPr>
      <w:r w:rsidRPr="004E2B2A">
        <w:rPr>
          <w:b/>
          <w:bCs/>
        </w:rPr>
        <w:t>死锁</w:t>
      </w:r>
    </w:p>
    <w:p w:rsidR="004E2B2A" w:rsidRPr="004E2B2A" w:rsidRDefault="004E2B2A" w:rsidP="004E2B2A">
      <w:r w:rsidRPr="004E2B2A">
        <w:t>任何多线程应用程序都有死锁风险。当一组进程或线程中的每一个都在等待一个只有该组中另一个进程才能引起的事件时，我们就说这组进程或线程</w:t>
      </w:r>
      <w:r w:rsidRPr="004E2B2A">
        <w:t> </w:t>
      </w:r>
      <w:r w:rsidRPr="004E2B2A">
        <w:rPr>
          <w:i/>
          <w:iCs/>
        </w:rPr>
        <w:t>死锁</w:t>
      </w:r>
      <w:r w:rsidRPr="004E2B2A">
        <w:t>了。死锁的最简单情形是：线程</w:t>
      </w:r>
      <w:r w:rsidRPr="004E2B2A">
        <w:t xml:space="preserve"> A </w:t>
      </w:r>
      <w:r w:rsidRPr="004E2B2A">
        <w:t>持有对象</w:t>
      </w:r>
      <w:r w:rsidRPr="004E2B2A">
        <w:t xml:space="preserve"> X </w:t>
      </w:r>
      <w:r w:rsidRPr="004E2B2A">
        <w:t>的独占锁，并且在等待对象</w:t>
      </w:r>
      <w:r w:rsidRPr="004E2B2A">
        <w:t xml:space="preserve"> Y </w:t>
      </w:r>
      <w:r w:rsidRPr="004E2B2A">
        <w:t>的锁，而线程</w:t>
      </w:r>
      <w:r w:rsidRPr="004E2B2A">
        <w:t xml:space="preserve"> B </w:t>
      </w:r>
      <w:r w:rsidRPr="004E2B2A">
        <w:t>持有对象</w:t>
      </w:r>
      <w:r w:rsidRPr="004E2B2A">
        <w:t xml:space="preserve"> Y </w:t>
      </w:r>
      <w:r w:rsidRPr="004E2B2A">
        <w:t>的独占锁，却在等待对象</w:t>
      </w:r>
      <w:r w:rsidRPr="004E2B2A">
        <w:t xml:space="preserve"> X </w:t>
      </w:r>
      <w:r w:rsidRPr="004E2B2A">
        <w:t>的锁。除非有某种方法来打破对锁的等待（</w:t>
      </w:r>
      <w:r w:rsidRPr="004E2B2A">
        <w:t xml:space="preserve">Java </w:t>
      </w:r>
      <w:r w:rsidRPr="004E2B2A">
        <w:t>锁定不支持这种方法），否则死锁的线程将永远等下去。</w:t>
      </w:r>
    </w:p>
    <w:p w:rsidR="004E2B2A" w:rsidRPr="004E2B2A" w:rsidRDefault="004E2B2A" w:rsidP="004E2B2A">
      <w:r w:rsidRPr="004E2B2A">
        <w:t>虽然任何多线程程序中都有死锁的风险，但线程池却引入了另一种死锁可能，在那种情况下，所有池线程都在执行已阻塞的等待队列中另一任务的执行结果的任务，但这一任务却因为没有未被占用的线程而不能运行。当线程池被用来实现涉及许多交互对象的模拟，被模拟的对象可以相互发送查询，这些查询接下来作为排队的任务执行，查询对象又同步等待着响应时，会发生这种情况。</w:t>
      </w:r>
    </w:p>
    <w:p w:rsidR="004E2B2A" w:rsidRPr="004E2B2A" w:rsidRDefault="004E2B2A" w:rsidP="004E2B2A">
      <w:pPr>
        <w:rPr>
          <w:b/>
          <w:bCs/>
        </w:rPr>
      </w:pPr>
      <w:r w:rsidRPr="004E2B2A">
        <w:rPr>
          <w:b/>
          <w:bCs/>
        </w:rPr>
        <w:t>资源不足</w:t>
      </w:r>
    </w:p>
    <w:p w:rsidR="004E2B2A" w:rsidRPr="004E2B2A" w:rsidRDefault="004E2B2A" w:rsidP="004E2B2A">
      <w:r w:rsidRPr="004E2B2A">
        <w:t>线程池的一个优点在于：相对于其它替代调度机制（有些我们已经讨论过）而言，它们通常执行得很好。但只有恰当地调整了线程池大小时才是这样的。线程消耗包括内存和其它系统资源在内的大量资源。除了</w:t>
      </w:r>
      <w:r w:rsidRPr="004E2B2A">
        <w:t> Thread </w:t>
      </w:r>
      <w:r w:rsidRPr="004E2B2A">
        <w:t>对象所需的内存之外，每个线程都需要两个可能很大的执行调用堆栈。除此以外，</w:t>
      </w:r>
      <w:r w:rsidRPr="004E2B2A">
        <w:t xml:space="preserve">JVM </w:t>
      </w:r>
      <w:r w:rsidRPr="004E2B2A">
        <w:t>可能会为每个</w:t>
      </w:r>
      <w:r w:rsidRPr="004E2B2A">
        <w:t xml:space="preserve"> Java </w:t>
      </w:r>
      <w:r w:rsidRPr="004E2B2A">
        <w:t>线程创建一个本机线程，这些本机线程将消耗额外的系统资源。最后，虽然线程之间切换的调度开销很小，但如果有很多线程，环境切换也可能严重地影响程序的性能。</w:t>
      </w:r>
    </w:p>
    <w:p w:rsidR="004E2B2A" w:rsidRPr="004E2B2A" w:rsidRDefault="004E2B2A" w:rsidP="004E2B2A">
      <w:r w:rsidRPr="004E2B2A">
        <w:t>如果线程池太大，那么被那些线程消耗的资源可能严重地影响系统性能。在线程之间进行切换将会浪费时间，而且使用超出比您实际需要的线程可能会引起资源匮乏问题，因为池线程正在消耗一些资源，而这些资源可能会被其它任务更有效地利用。除了线程自身所使用的资源以外，服务请求时所做的工作可能需要其它资源，例如</w:t>
      </w:r>
      <w:r w:rsidRPr="004E2B2A">
        <w:t xml:space="preserve"> JDBC </w:t>
      </w:r>
      <w:r w:rsidRPr="004E2B2A">
        <w:t>连接、套接字或文件。这些也都是有限资源，有太多的并发请求也可能引起失效，例如不能分配</w:t>
      </w:r>
      <w:r w:rsidRPr="004E2B2A">
        <w:t xml:space="preserve"> JDBC </w:t>
      </w:r>
      <w:r w:rsidRPr="004E2B2A">
        <w:t>连接。</w:t>
      </w:r>
    </w:p>
    <w:p w:rsidR="004E2B2A" w:rsidRPr="004E2B2A" w:rsidRDefault="004E2B2A" w:rsidP="004E2B2A">
      <w:pPr>
        <w:rPr>
          <w:b/>
          <w:bCs/>
        </w:rPr>
      </w:pPr>
      <w:r w:rsidRPr="004E2B2A">
        <w:rPr>
          <w:b/>
          <w:bCs/>
        </w:rPr>
        <w:t>并发错误</w:t>
      </w:r>
    </w:p>
    <w:p w:rsidR="004E2B2A" w:rsidRPr="004E2B2A" w:rsidRDefault="004E2B2A" w:rsidP="004E2B2A">
      <w:r w:rsidRPr="004E2B2A">
        <w:t>线程池和其它排队机制依靠使用</w:t>
      </w:r>
      <w:r w:rsidRPr="004E2B2A">
        <w:t> wait() </w:t>
      </w:r>
      <w:r w:rsidRPr="004E2B2A">
        <w:t>和</w:t>
      </w:r>
      <w:r w:rsidRPr="004E2B2A">
        <w:t> notify() </w:t>
      </w:r>
      <w:r w:rsidRPr="004E2B2A">
        <w:t>方法，这两个方法都难于使用。如果编码不正确，那么可能丢失通知，导致线程保持空闲状态，尽管队列中有工作要处理。使用这些方法时，必须格外小心；即便是专家也可能在它们上面出错。而最好使用现有的、已经知道能工作的实现，例如在下面的</w:t>
      </w:r>
      <w:r w:rsidRPr="004E2B2A">
        <w:t> </w:t>
      </w:r>
      <w:hyperlink r:id="rId126" w:anchor="7" w:history="1">
        <w:r w:rsidRPr="004E2B2A">
          <w:rPr>
            <w:rStyle w:val="a5"/>
          </w:rPr>
          <w:t>无须编写您自己的池</w:t>
        </w:r>
      </w:hyperlink>
      <w:r w:rsidRPr="004E2B2A">
        <w:t>中讨论的</w:t>
      </w:r>
      <w:r w:rsidRPr="004E2B2A">
        <w:t> util.concurrent </w:t>
      </w:r>
      <w:r w:rsidRPr="004E2B2A">
        <w:t>包。</w:t>
      </w:r>
    </w:p>
    <w:p w:rsidR="004E2B2A" w:rsidRPr="004E2B2A" w:rsidRDefault="004E2B2A" w:rsidP="004E2B2A">
      <w:pPr>
        <w:rPr>
          <w:b/>
          <w:bCs/>
        </w:rPr>
      </w:pPr>
      <w:r w:rsidRPr="004E2B2A">
        <w:rPr>
          <w:b/>
          <w:bCs/>
        </w:rPr>
        <w:t>线程泄漏</w:t>
      </w:r>
    </w:p>
    <w:p w:rsidR="004E2B2A" w:rsidRPr="004E2B2A" w:rsidRDefault="004E2B2A" w:rsidP="004E2B2A">
      <w:r w:rsidRPr="004E2B2A">
        <w:t>各种类型的线程池中一个严重的风险是线程泄漏，当从池中除去一个线程以执行一项任务，而在任务完成后该线程却没有返回池时，会发生这种情况。发生线程泄漏的一种情形出现在任务抛出一个</w:t>
      </w:r>
      <w:r w:rsidRPr="004E2B2A">
        <w:t> RuntimeException </w:t>
      </w:r>
      <w:r w:rsidRPr="004E2B2A">
        <w:t>或一个</w:t>
      </w:r>
      <w:r w:rsidRPr="004E2B2A">
        <w:t> Error </w:t>
      </w:r>
      <w:r w:rsidRPr="004E2B2A">
        <w:t>时。如果池类没有捕捉到它们，那么线程只会退出而线程池的大小将会永久减少一个。当这种情况发生的次数足够多时，线程池最终就为空，而且系统将停止，因为没有可用的线程来处理任务。</w:t>
      </w:r>
    </w:p>
    <w:p w:rsidR="004E2B2A" w:rsidRPr="004E2B2A" w:rsidRDefault="004E2B2A" w:rsidP="004E2B2A">
      <w:r w:rsidRPr="004E2B2A">
        <w:t>有些任务可能会永远等待某些资源或来自用户的输入，而这些资源又不能保证变得可用，用户可能也已经回家了，诸如此类的任务会永久停止，而这些停止的任务也会引起和线程泄漏同样的问题。如果某个线程被这样一个任务永久地消耗着，那么它实际上就被从池除去了。对于这样的任务，应该要么只给予它们自己的线程，要么只让它们等待有限的时间。</w:t>
      </w:r>
    </w:p>
    <w:p w:rsidR="004E2B2A" w:rsidRPr="004E2B2A" w:rsidRDefault="004E2B2A" w:rsidP="004E2B2A">
      <w:pPr>
        <w:rPr>
          <w:b/>
          <w:bCs/>
        </w:rPr>
      </w:pPr>
      <w:r w:rsidRPr="004E2B2A">
        <w:rPr>
          <w:b/>
          <w:bCs/>
        </w:rPr>
        <w:t>请求过载</w:t>
      </w:r>
    </w:p>
    <w:p w:rsidR="004E2B2A" w:rsidRPr="004E2B2A" w:rsidRDefault="004E2B2A" w:rsidP="004E2B2A">
      <w:r w:rsidRPr="004E2B2A">
        <w:t>仅仅是请求就压垮了服务器，这种情况是可能的。在这种情形下，我们可能不想将每个到来的请求都排队到我们的工作队列，因为排在队列中等待执行的任务可能会消耗太多的系统资</w:t>
      </w:r>
      <w:r w:rsidRPr="004E2B2A">
        <w:lastRenderedPageBreak/>
        <w:t>源并引起资源缺乏。在这种情形下决定如何做取决于您自己；在某些情况下，您可以简单地抛弃请求，依靠更高级别的协议稍后重试请求，您也可以用一个指出服务器暂时很忙的响应来拒绝请求。</w:t>
      </w:r>
    </w:p>
    <w:p w:rsidR="004E2B2A" w:rsidRPr="004E2B2A" w:rsidRDefault="004E2B2A" w:rsidP="004E2B2A">
      <w:r>
        <w:rPr>
          <w:noProof/>
        </w:rPr>
        <w:drawing>
          <wp:inline distT="0" distB="0" distL="0" distR="0" wp14:anchorId="2555BFA8" wp14:editId="67FF840D">
            <wp:extent cx="5274310" cy="170243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702435"/>
                    </a:xfrm>
                    <a:prstGeom prst="rect">
                      <a:avLst/>
                    </a:prstGeom>
                  </pic:spPr>
                </pic:pic>
              </a:graphicData>
            </a:graphic>
          </wp:inline>
        </w:drawing>
      </w:r>
    </w:p>
    <w:p w:rsidR="004E2B2A" w:rsidRDefault="004E2B2A" w:rsidP="004E2B2A"/>
    <w:p w:rsidR="004E2B2A" w:rsidRPr="004E2B2A" w:rsidRDefault="004E2B2A" w:rsidP="004E2B2A"/>
    <w:p w:rsidR="004E2B2A" w:rsidRPr="004E2B2A" w:rsidRDefault="004E2B2A" w:rsidP="004E2B2A"/>
    <w:p w:rsidR="00361690" w:rsidRPr="00361690" w:rsidRDefault="00361690" w:rsidP="00361690"/>
    <w:p w:rsidR="00074AEB" w:rsidRDefault="00074AEB" w:rsidP="00074AEB">
      <w:pPr>
        <w:pStyle w:val="2"/>
      </w:pPr>
      <w:r>
        <w:rPr>
          <w:rFonts w:hint="eastAsia"/>
        </w:rPr>
        <w:t>连接池</w:t>
      </w:r>
    </w:p>
    <w:p w:rsidR="004470FA" w:rsidRDefault="004470FA" w:rsidP="004470FA">
      <w:r>
        <w:rPr>
          <w:rFonts w:hint="eastAsia"/>
        </w:rPr>
        <w:t>在</w:t>
      </w:r>
      <w:r>
        <w:rPr>
          <w:rFonts w:hint="eastAsia"/>
        </w:rPr>
        <w:t>mybatis</w:t>
      </w:r>
      <w:r>
        <w:t xml:space="preserve"> </w:t>
      </w:r>
      <w:r>
        <w:rPr>
          <w:rFonts w:hint="eastAsia"/>
        </w:rPr>
        <w:t>hibernate</w:t>
      </w:r>
      <w:r>
        <w:rPr>
          <w:rFonts w:hint="eastAsia"/>
        </w:rPr>
        <w:t>操作时，临时创建</w:t>
      </w:r>
      <w:r>
        <w:rPr>
          <w:rFonts w:hint="eastAsia"/>
        </w:rPr>
        <w:t>connection</w:t>
      </w:r>
      <w:r>
        <w:rPr>
          <w:rFonts w:hint="eastAsia"/>
        </w:rPr>
        <w:t>是非常耗时的，为了提高获取数据库中数据的效率，在启动阶段就会创建很多</w:t>
      </w:r>
      <w:r>
        <w:rPr>
          <w:rFonts w:hint="eastAsia"/>
        </w:rPr>
        <w:t>connection</w:t>
      </w:r>
      <w:r>
        <w:rPr>
          <w:rFonts w:hint="eastAsia"/>
        </w:rPr>
        <w:t>。这些</w:t>
      </w:r>
      <w:r>
        <w:rPr>
          <w:rFonts w:hint="eastAsia"/>
        </w:rPr>
        <w:t>connection</w:t>
      </w:r>
      <w:r>
        <w:rPr>
          <w:rFonts w:hint="eastAsia"/>
        </w:rPr>
        <w:t>是</w:t>
      </w:r>
      <w:r>
        <w:rPr>
          <w:rFonts w:hint="eastAsia"/>
        </w:rPr>
        <w:t>tcp</w:t>
      </w:r>
      <w:r>
        <w:rPr>
          <w:rFonts w:hint="eastAsia"/>
        </w:rPr>
        <w:t>长连接的，这些数据库连接池中的</w:t>
      </w:r>
      <w:r>
        <w:rPr>
          <w:rFonts w:hint="eastAsia"/>
        </w:rPr>
        <w:t>connection</w:t>
      </w:r>
      <w:r>
        <w:rPr>
          <w:rFonts w:hint="eastAsia"/>
        </w:rPr>
        <w:t>可以存货很长时间。通过</w:t>
      </w:r>
      <w:r>
        <w:rPr>
          <w:rFonts w:hint="eastAsia"/>
        </w:rPr>
        <w:t>connection</w:t>
      </w:r>
      <w:r>
        <w:rPr>
          <w:rFonts w:hint="eastAsia"/>
        </w:rPr>
        <w:t>发送空数据包保证</w:t>
      </w:r>
      <w:r>
        <w:rPr>
          <w:rFonts w:hint="eastAsia"/>
        </w:rPr>
        <w:t>connection</w:t>
      </w:r>
      <w:r>
        <w:rPr>
          <w:rFonts w:hint="eastAsia"/>
        </w:rPr>
        <w:t>存活。</w:t>
      </w:r>
    </w:p>
    <w:p w:rsidR="00926330" w:rsidRDefault="00926330" w:rsidP="004470FA"/>
    <w:p w:rsidR="00926330" w:rsidRDefault="00926330" w:rsidP="004470FA">
      <w:r>
        <w:rPr>
          <w:rFonts w:hint="eastAsia"/>
        </w:rPr>
        <w:t>数据库连接池基本原理是在内部对象池中维护一定数量的数据库连接</w:t>
      </w:r>
      <w:r>
        <w:rPr>
          <w:rFonts w:hint="eastAsia"/>
        </w:rPr>
        <w:t xml:space="preserve"> </w:t>
      </w:r>
      <w:r>
        <w:rPr>
          <w:rFonts w:hint="eastAsia"/>
        </w:rPr>
        <w:t>并对外暴露数据库连接获取和返回方式。</w:t>
      </w:r>
    </w:p>
    <w:p w:rsidR="00926330" w:rsidRDefault="00926330" w:rsidP="004470FA"/>
    <w:p w:rsidR="00926330" w:rsidRDefault="00926330" w:rsidP="004470FA">
      <w:r>
        <w:t>J</w:t>
      </w:r>
      <w:r>
        <w:rPr>
          <w:rFonts w:hint="eastAsia"/>
        </w:rPr>
        <w:t>ava</w:t>
      </w:r>
      <w:r>
        <w:rPr>
          <w:rFonts w:hint="eastAsia"/>
        </w:rPr>
        <w:t>程序访问数据库过程：</w:t>
      </w:r>
    </w:p>
    <w:p w:rsidR="00926330" w:rsidRDefault="00926330" w:rsidP="004470FA">
      <w:r>
        <w:rPr>
          <w:rFonts w:hint="eastAsia"/>
        </w:rPr>
        <w:t>1</w:t>
      </w:r>
      <w:r>
        <w:t xml:space="preserve"> </w:t>
      </w:r>
      <w:r>
        <w:rPr>
          <w:rFonts w:hint="eastAsia"/>
        </w:rPr>
        <w:t>装载数据库驱动程序</w:t>
      </w:r>
    </w:p>
    <w:p w:rsidR="00926330" w:rsidRDefault="00926330" w:rsidP="004470FA">
      <w:r>
        <w:rPr>
          <w:rFonts w:hint="eastAsia"/>
        </w:rPr>
        <w:t>2</w:t>
      </w:r>
      <w:r>
        <w:t xml:space="preserve"> </w:t>
      </w:r>
      <w:r>
        <w:rPr>
          <w:rFonts w:hint="eastAsia"/>
        </w:rPr>
        <w:t>通过</w:t>
      </w:r>
      <w:r>
        <w:rPr>
          <w:rFonts w:hint="eastAsia"/>
        </w:rPr>
        <w:t>jdbc</w:t>
      </w:r>
      <w:r>
        <w:rPr>
          <w:rFonts w:hint="eastAsia"/>
        </w:rPr>
        <w:t>建立数据库连接</w:t>
      </w:r>
    </w:p>
    <w:p w:rsidR="00926330" w:rsidRDefault="00926330" w:rsidP="004470FA">
      <w:r>
        <w:rPr>
          <w:rFonts w:hint="eastAsia"/>
        </w:rPr>
        <w:t>3</w:t>
      </w:r>
      <w:r>
        <w:t xml:space="preserve"> </w:t>
      </w:r>
      <w:r>
        <w:rPr>
          <w:rFonts w:hint="eastAsia"/>
        </w:rPr>
        <w:t>访问数据库，执行</w:t>
      </w:r>
      <w:r>
        <w:rPr>
          <w:rFonts w:hint="eastAsia"/>
        </w:rPr>
        <w:t>sql</w:t>
      </w:r>
      <w:r>
        <w:rPr>
          <w:rFonts w:hint="eastAsia"/>
        </w:rPr>
        <w:t>语句</w:t>
      </w:r>
    </w:p>
    <w:p w:rsidR="00926330" w:rsidRDefault="00926330" w:rsidP="004470FA">
      <w:r>
        <w:rPr>
          <w:rFonts w:hint="eastAsia"/>
        </w:rPr>
        <w:t>4</w:t>
      </w:r>
      <w:r>
        <w:t xml:space="preserve"> </w:t>
      </w:r>
      <w:r>
        <w:rPr>
          <w:rFonts w:hint="eastAsia"/>
        </w:rPr>
        <w:t>断开数据库连接</w:t>
      </w:r>
    </w:p>
    <w:p w:rsidR="004E7B0B" w:rsidRDefault="004E7B0B" w:rsidP="004470FA"/>
    <w:p w:rsidR="004E7B0B" w:rsidRDefault="004E7B0B" w:rsidP="004470FA"/>
    <w:p w:rsidR="004E7B0B" w:rsidRDefault="004E7B0B" w:rsidP="004470FA">
      <w:r>
        <w:rPr>
          <w:rFonts w:hint="eastAsia"/>
        </w:rPr>
        <w:t>数据库连接池的关键点：</w:t>
      </w:r>
    </w:p>
    <w:p w:rsidR="004E7B0B" w:rsidRDefault="004E7B0B" w:rsidP="004470FA">
      <w:r>
        <w:rPr>
          <w:rFonts w:hint="eastAsia"/>
        </w:rPr>
        <w:t>1</w:t>
      </w:r>
      <w:r>
        <w:t xml:space="preserve"> </w:t>
      </w:r>
      <w:r>
        <w:rPr>
          <w:rFonts w:hint="eastAsia"/>
        </w:rPr>
        <w:t>并发问题</w:t>
      </w:r>
      <w:r>
        <w:rPr>
          <w:rFonts w:hint="eastAsia"/>
        </w:rPr>
        <w:t xml:space="preserve"> </w:t>
      </w:r>
    </w:p>
    <w:p w:rsidR="004E7B0B" w:rsidRDefault="004E7B0B" w:rsidP="004470FA">
      <w:r>
        <w:rPr>
          <w:rFonts w:hint="eastAsia"/>
        </w:rPr>
        <w:t>2</w:t>
      </w:r>
      <w:r>
        <w:t xml:space="preserve"> </w:t>
      </w:r>
      <w:r>
        <w:rPr>
          <w:rFonts w:hint="eastAsia"/>
        </w:rPr>
        <w:t>事务处理</w:t>
      </w:r>
    </w:p>
    <w:p w:rsidR="004E7B0B" w:rsidRDefault="004E7B0B" w:rsidP="004470FA">
      <w:r w:rsidRPr="004E7B0B">
        <w:t>我们知道，事务具有原子性，此时要求对数据库的操作符合</w:t>
      </w:r>
      <w:r w:rsidRPr="004E7B0B">
        <w:t>“ALL-ALL-NOTHING”</w:t>
      </w:r>
      <w:r w:rsidRPr="004E7B0B">
        <w:t>原则</w:t>
      </w:r>
      <w:r w:rsidRPr="004E7B0B">
        <w:t>,</w:t>
      </w:r>
      <w:r w:rsidRPr="004E7B0B">
        <w:t>即对于一组</w:t>
      </w:r>
      <w:r w:rsidRPr="004E7B0B">
        <w:t>SQL</w:t>
      </w:r>
      <w:r w:rsidRPr="004E7B0B">
        <w:t>语句要么全做，要么全不做。</w:t>
      </w:r>
      <w:r w:rsidRPr="004E7B0B">
        <w:t> </w:t>
      </w:r>
      <w:r w:rsidRPr="004E7B0B">
        <w:br/>
      </w:r>
      <w:r w:rsidRPr="004E7B0B">
        <w:t xml:space="preserve">　　我们知道当２个线程共用一个连接</w:t>
      </w:r>
      <w:r w:rsidRPr="004E7B0B">
        <w:t>Connection</w:t>
      </w:r>
      <w:r w:rsidRPr="004E7B0B">
        <w:t>对象，而且各自都有自己的事务要处理时候，对于连接池是一个很头疼的问题，因为即使</w:t>
      </w:r>
      <w:r w:rsidRPr="004E7B0B">
        <w:t>Connection</w:t>
      </w:r>
      <w:r w:rsidRPr="004E7B0B">
        <w:t>类提供了相应的事务支持，可是我们仍然不能确定那个数据库操作是对应那个事务的，这是由于我们有２个线程都在进行事务操作而引起的。为此我们可以使用每一个事务独占一个连接来实现，虽然这种方法有点浪费连接池资源但是可以大大降低事务管理的复杂性。</w:t>
      </w:r>
    </w:p>
    <w:p w:rsidR="004E7B0B" w:rsidRDefault="004E7B0B" w:rsidP="004470FA">
      <w:r>
        <w:rPr>
          <w:rFonts w:hint="eastAsia"/>
        </w:rPr>
        <w:lastRenderedPageBreak/>
        <w:t>3</w:t>
      </w:r>
      <w:r>
        <w:t xml:space="preserve"> </w:t>
      </w:r>
      <w:r>
        <w:rPr>
          <w:rFonts w:hint="eastAsia"/>
        </w:rPr>
        <w:t>连接池的分配与释放</w:t>
      </w:r>
    </w:p>
    <w:p w:rsidR="004E7B0B" w:rsidRDefault="004E7B0B" w:rsidP="004470FA">
      <w:r w:rsidRPr="004E7B0B">
        <w:t>连接池的分配与释放，对系统的性能有很大的影响。合理的分配与释放，可以提高连接的复用度，从而降低建立新连接的开销，同时还可以加快用户的访问速度。</w:t>
      </w:r>
      <w:r w:rsidRPr="004E7B0B">
        <w:t> </w:t>
      </w:r>
      <w:r w:rsidRPr="004E7B0B">
        <w:br/>
      </w:r>
      <w:r w:rsidRPr="004E7B0B">
        <w:t xml:space="preserve">　　对于连接的管理可使用一个</w:t>
      </w:r>
      <w:r w:rsidRPr="004E7B0B">
        <w:t>List</w:t>
      </w:r>
      <w:r w:rsidRPr="004E7B0B">
        <w:t>。即把已经创建的连接都放入</w:t>
      </w:r>
      <w:r w:rsidRPr="004E7B0B">
        <w:t>List</w:t>
      </w:r>
      <w:r w:rsidRPr="004E7B0B">
        <w:t>中去统一管理。每当用户请求一个连接时，系统检查这个</w:t>
      </w:r>
      <w:r w:rsidRPr="004E7B0B">
        <w:t>List</w:t>
      </w:r>
      <w:r w:rsidRPr="004E7B0B">
        <w:t>中有没有可以分配的连接。如果有就把那个最合适的连接分配给他（如何能找到最合适的连接文章将在关键议题中指出）；如果没有就抛出一个异常给用户，</w:t>
      </w:r>
      <w:r w:rsidRPr="004E7B0B">
        <w:t>List</w:t>
      </w:r>
      <w:r w:rsidRPr="004E7B0B">
        <w:t>中连接是否可以被分配由一个线程来专门管理捎后我会介绍这个线程的具体实现。</w:t>
      </w:r>
    </w:p>
    <w:p w:rsidR="004E7B0B" w:rsidRDefault="004E7B0B" w:rsidP="004470FA">
      <w:r>
        <w:rPr>
          <w:rFonts w:hint="eastAsia"/>
        </w:rPr>
        <w:t>4</w:t>
      </w:r>
      <w:r>
        <w:t xml:space="preserve"> </w:t>
      </w:r>
      <w:r>
        <w:rPr>
          <w:rFonts w:hint="eastAsia"/>
        </w:rPr>
        <w:t>连接池的配置与维护</w:t>
      </w:r>
    </w:p>
    <w:p w:rsidR="004E7B0B" w:rsidRDefault="004E7B0B" w:rsidP="004470FA">
      <w:r w:rsidRPr="004E7B0B">
        <w:t>连接池中到底应该放置多少连接，才能使系统的性能最佳？系统可采取设置最小连接数（</w:t>
      </w:r>
      <w:r w:rsidRPr="004E7B0B">
        <w:t>minConnection</w:t>
      </w:r>
      <w:r w:rsidRPr="004E7B0B">
        <w:t>）和最大连接数（</w:t>
      </w:r>
      <w:r w:rsidRPr="004E7B0B">
        <w:t>maxConnection</w:t>
      </w:r>
      <w:r w:rsidRPr="004E7B0B">
        <w:t>）等参数来控制连接池中的连接。比方说，最小连接数是系统启动时连接池所创建的连接数。如果创建过多，则系统启动就慢，但创建后系统的响应速度会很快；如果创建过少，则系统启动的很快，响应起来却慢。这样，可以在开发时，设置较小的最小连接数，开发起来会快，而在系统实际使用时设置较大的，因为这样对访问客户来说速度会快些。最大连接数是连接池中允许连接的最大数目，具体设置多少，要看系统的访问量，可通过软件需求上得到。</w:t>
      </w:r>
      <w:r w:rsidRPr="004E7B0B">
        <w:t> </w:t>
      </w:r>
      <w:r w:rsidRPr="004E7B0B">
        <w:br/>
      </w:r>
      <w:r w:rsidRPr="004E7B0B">
        <w:t xml:space="preserve">　　如何确保连接池中的最小连接数呢？有动态和静态两种策略。动态即每隔一定时间就对连接池进行检测，如果发现连接数量小于最小连接数，则补充相应数量的新连接</w:t>
      </w:r>
      <w:r w:rsidRPr="004E7B0B">
        <w:t>,</w:t>
      </w:r>
      <w:r w:rsidRPr="004E7B0B">
        <w:t>以保证连接池的正常运转。静态是发现空闲连接不够时再去检查。</w:t>
      </w:r>
    </w:p>
    <w:p w:rsidR="004E7B0B" w:rsidRDefault="004E7B0B" w:rsidP="004470FA"/>
    <w:p w:rsidR="004E7B0B" w:rsidRDefault="004E7B0B" w:rsidP="004470FA">
      <w:r>
        <w:rPr>
          <w:rFonts w:hint="eastAsia"/>
        </w:rPr>
        <w:t>数据库连接池的优势：</w:t>
      </w:r>
    </w:p>
    <w:p w:rsidR="004E7B0B" w:rsidRPr="004E7B0B" w:rsidRDefault="004E7B0B" w:rsidP="004E7B0B">
      <w:r w:rsidRPr="004E7B0B">
        <w:t>第一、减少连接创建时间。连接池中的连接是已准备好的、可重复使用的，获取后可以直接访问数据库，因此减少了连接创建的次数和时间。</w:t>
      </w:r>
    </w:p>
    <w:p w:rsidR="004E7B0B" w:rsidRPr="004E7B0B" w:rsidRDefault="004E7B0B" w:rsidP="004E7B0B">
      <w:r w:rsidRPr="004E7B0B">
        <w:t>第二、简化的编程模式。当使用连接池时，每一个单独的线程能够像创建一个自己的</w:t>
      </w:r>
      <w:r w:rsidRPr="004E7B0B">
        <w:t>JDBC</w:t>
      </w:r>
      <w:r w:rsidRPr="004E7B0B">
        <w:t>连接一样操作，允许用户直接使用</w:t>
      </w:r>
      <w:r w:rsidRPr="004E7B0B">
        <w:t>JDBC</w:t>
      </w:r>
      <w:r w:rsidRPr="004E7B0B">
        <w:t>编程技术。</w:t>
      </w:r>
    </w:p>
    <w:p w:rsidR="004E7B0B" w:rsidRPr="004E7B0B" w:rsidRDefault="004E7B0B" w:rsidP="004E7B0B">
      <w:r w:rsidRPr="004E7B0B">
        <w:t>第三、控制资源的使用。如果不使用连接池，每次访问数据库都需要创建一个连接，这样系统的稳定性受系统连接需求影响很大，很容易产生资源浪费和高负载异常。连接池能够使性能最大化，将资源利用控制在一定的水平之下。连接池能控制池中的连接数量，增强了系统在大量用户应用时的稳定性。</w:t>
      </w:r>
    </w:p>
    <w:p w:rsidR="004E7B0B" w:rsidRDefault="004E7B0B" w:rsidP="004470FA"/>
    <w:p w:rsidR="004E7B0B" w:rsidRDefault="004E7B0B" w:rsidP="004470FA">
      <w:r>
        <w:rPr>
          <w:rFonts w:hint="eastAsia"/>
        </w:rPr>
        <w:t>数据库连接池工作原理：</w:t>
      </w:r>
    </w:p>
    <w:p w:rsidR="004E7B0B" w:rsidRPr="004E7B0B" w:rsidRDefault="004E7B0B" w:rsidP="004E7B0B">
      <w:r w:rsidRPr="004E7B0B">
        <w:t>连接池技术的核心思想是连接复用，通过建立一个数据库连接池以及一套连接使用、分配和管理策略，使得该连接池中的连接可以得到高效、安全的复用，避免了数据库连接频繁建立、关闭的开销。</w:t>
      </w:r>
    </w:p>
    <w:p w:rsidR="004E7B0B" w:rsidRPr="004E7B0B" w:rsidRDefault="004E7B0B" w:rsidP="004E7B0B">
      <w:r w:rsidRPr="004E7B0B">
        <w:t>连接池的工作原理主要由三部分组成，分别为连接池的建立、连接池中连接的使用管理、连接池的关闭。</w:t>
      </w:r>
    </w:p>
    <w:p w:rsidR="004E7B0B" w:rsidRPr="004E7B0B" w:rsidRDefault="004E7B0B" w:rsidP="004E7B0B">
      <w:r w:rsidRPr="004E7B0B">
        <w:t>第一、连接池的建立。一般在系统初始化时，连接池会根据系统配置建立，并在池中创建了几个连接对象，以便使用时能从连接池中获取。连接池中的连接不能随意创建和关闭，这样避免了连接随意建立和关闭造成的系统开销。</w:t>
      </w:r>
      <w:r w:rsidRPr="004E7B0B">
        <w:t>Java</w:t>
      </w:r>
      <w:r w:rsidRPr="004E7B0B">
        <w:t>中提供了很多容器类可以方便的构建连接池，例如</w:t>
      </w:r>
      <w:r w:rsidRPr="004E7B0B">
        <w:t>Vector</w:t>
      </w:r>
      <w:r w:rsidRPr="004E7B0B">
        <w:t>、</w:t>
      </w:r>
      <w:r w:rsidRPr="004E7B0B">
        <w:t>Stack</w:t>
      </w:r>
      <w:r w:rsidRPr="004E7B0B">
        <w:t>等。</w:t>
      </w:r>
    </w:p>
    <w:p w:rsidR="004E7B0B" w:rsidRPr="004E7B0B" w:rsidRDefault="004E7B0B" w:rsidP="004E7B0B">
      <w:r w:rsidRPr="004E7B0B">
        <w:t>第二、连接池的管理。连接池管理策略是连接池机制的核心，连接池内连接的分配和释放对系统的性能有很大的影响。其管理策略是：</w:t>
      </w:r>
    </w:p>
    <w:p w:rsidR="004E7B0B" w:rsidRPr="004E7B0B" w:rsidRDefault="004E7B0B" w:rsidP="004E7B0B">
      <w:pPr>
        <w:numPr>
          <w:ilvl w:val="0"/>
          <w:numId w:val="35"/>
        </w:numPr>
      </w:pPr>
      <w:r w:rsidRPr="004E7B0B">
        <w:t>当客户请求数据库连接时，首先查看连接池中是否有空闲连接，如果存在空闲连接，则将连接分配给客户使用；如果没有空闲连接，则查看当前所开的连接数是否已经</w:t>
      </w:r>
      <w:r w:rsidRPr="004E7B0B">
        <w:lastRenderedPageBreak/>
        <w:t>达到最大连接数，如果没达到就重新创建一个连接给请求的客户；如果达到就按设定的最大等待时间进行等待，如果超出最大等待时间，则抛出异常给客户。</w:t>
      </w:r>
    </w:p>
    <w:p w:rsidR="004E7B0B" w:rsidRPr="004E7B0B" w:rsidRDefault="004E7B0B" w:rsidP="004E7B0B">
      <w:pPr>
        <w:numPr>
          <w:ilvl w:val="0"/>
          <w:numId w:val="35"/>
        </w:numPr>
      </w:pPr>
      <w:r w:rsidRPr="004E7B0B">
        <w:t>当客户释放数据库连接时，先判断该连接的引用次数是否超过了规定值，如果超过就从连接池中删除该连接，否则保留为其他客户服务。</w:t>
      </w:r>
    </w:p>
    <w:p w:rsidR="004E7B0B" w:rsidRPr="004E7B0B" w:rsidRDefault="004E7B0B" w:rsidP="004E7B0B">
      <w:r w:rsidRPr="004E7B0B">
        <w:t>该策略保证了数据库连接的有效复用，避免频繁的建立、释放连接所带来的系统资源开销。</w:t>
      </w:r>
    </w:p>
    <w:p w:rsidR="004E7B0B" w:rsidRPr="004E7B0B" w:rsidRDefault="004E7B0B" w:rsidP="004E7B0B">
      <w:r w:rsidRPr="004E7B0B">
        <w:t>第三、连接池的关闭。当应用程序退出时，关闭连接池中所有的连接，释放连接池相关的资源，该过程正好与创建相反。</w:t>
      </w:r>
    </w:p>
    <w:p w:rsidR="004E7B0B" w:rsidRPr="004E7B0B" w:rsidRDefault="004E7B0B" w:rsidP="004470FA"/>
    <w:p w:rsidR="004E7B0B" w:rsidRDefault="004E7B0B" w:rsidP="004470FA"/>
    <w:p w:rsidR="004E7B0B" w:rsidRPr="004E7B0B" w:rsidRDefault="004E7B0B" w:rsidP="004470FA"/>
    <w:p w:rsidR="00074AEB" w:rsidRDefault="00074AEB" w:rsidP="00074AEB">
      <w:pPr>
        <w:pStyle w:val="2"/>
      </w:pPr>
      <w:r>
        <w:rPr>
          <w:rFonts w:hint="eastAsia"/>
        </w:rPr>
        <w:t>线程池和连接池区别</w:t>
      </w:r>
    </w:p>
    <w:p w:rsidR="003F4755" w:rsidRDefault="003F4755" w:rsidP="003F4755"/>
    <w:p w:rsidR="003F4755" w:rsidRDefault="003F4755" w:rsidP="003F4755">
      <w:r>
        <w:rPr>
          <w:rFonts w:hint="eastAsia"/>
        </w:rPr>
        <w:t>线程池类似于操作系统中</w:t>
      </w:r>
      <w:r w:rsidR="00485C4F">
        <w:rPr>
          <w:rFonts w:hint="eastAsia"/>
        </w:rPr>
        <w:t>的缓冲区。</w:t>
      </w:r>
    </w:p>
    <w:p w:rsidR="00485C4F" w:rsidRDefault="00485C4F" w:rsidP="003F4755">
      <w:pPr>
        <w:rPr>
          <w:rFonts w:ascii="Arial" w:hAnsi="Arial" w:cs="Arial"/>
          <w:color w:val="000000"/>
          <w:szCs w:val="21"/>
          <w:shd w:val="clear" w:color="auto" w:fill="FFFFFF"/>
        </w:rPr>
      </w:pPr>
      <w:r>
        <w:rPr>
          <w:rFonts w:ascii="Arial" w:hAnsi="Arial" w:cs="Arial"/>
          <w:color w:val="000000"/>
          <w:szCs w:val="21"/>
          <w:shd w:val="clear" w:color="auto" w:fill="FFFFFF"/>
        </w:rPr>
        <w:t>先启动若干数量的线程，并让这些线程都处于睡眠状态，当客户端有一个新请求时，就会唤醒线程池中的某一个睡眠线程，让它来处理客户端的这个请求，当处理完这个请求后，线程又处于睡眠状态。</w:t>
      </w:r>
      <w:r w:rsidRPr="00485C4F">
        <w:rPr>
          <w:rFonts w:ascii="Arial" w:hAnsi="Arial" w:cs="Arial"/>
          <w:color w:val="000000"/>
          <w:szCs w:val="21"/>
          <w:shd w:val="clear" w:color="auto" w:fill="FFFFFF"/>
        </w:rPr>
        <w:t>如果为每个客户端请求创建一个新线程的话，那耗费的</w:t>
      </w:r>
      <w:r w:rsidRPr="00485C4F">
        <w:rPr>
          <w:rFonts w:ascii="Arial" w:hAnsi="Arial" w:cs="Arial"/>
          <w:color w:val="000000"/>
          <w:szCs w:val="21"/>
          <w:shd w:val="clear" w:color="auto" w:fill="FFFFFF"/>
        </w:rPr>
        <w:t>CPU</w:t>
      </w:r>
      <w:r w:rsidRPr="00485C4F">
        <w:rPr>
          <w:rFonts w:ascii="Arial" w:hAnsi="Arial" w:cs="Arial"/>
          <w:color w:val="000000"/>
          <w:szCs w:val="21"/>
          <w:shd w:val="clear" w:color="auto" w:fill="FFFFFF"/>
        </w:rPr>
        <w:t>时间和内存将是惊人的，如果采用一个拥有</w:t>
      </w:r>
      <w:r w:rsidRPr="00485C4F">
        <w:rPr>
          <w:rFonts w:ascii="Arial" w:hAnsi="Arial" w:cs="Arial"/>
          <w:color w:val="000000"/>
          <w:szCs w:val="21"/>
          <w:shd w:val="clear" w:color="auto" w:fill="FFFFFF"/>
        </w:rPr>
        <w:t>200</w:t>
      </w:r>
      <w:r w:rsidRPr="00485C4F">
        <w:rPr>
          <w:rFonts w:ascii="Arial" w:hAnsi="Arial" w:cs="Arial"/>
          <w:color w:val="000000"/>
          <w:szCs w:val="21"/>
          <w:shd w:val="clear" w:color="auto" w:fill="FFFFFF"/>
        </w:rPr>
        <w:t>个线程的线程池，那将会节约大量的的系统资源，使得更多的</w:t>
      </w:r>
      <w:r w:rsidRPr="00485C4F">
        <w:rPr>
          <w:rFonts w:ascii="Arial" w:hAnsi="Arial" w:cs="Arial"/>
          <w:color w:val="000000"/>
          <w:szCs w:val="21"/>
          <w:shd w:val="clear" w:color="auto" w:fill="FFFFFF"/>
        </w:rPr>
        <w:t>CPU</w:t>
      </w:r>
      <w:r w:rsidRPr="00485C4F">
        <w:rPr>
          <w:rFonts w:ascii="Arial" w:hAnsi="Arial" w:cs="Arial"/>
          <w:color w:val="000000"/>
          <w:szCs w:val="21"/>
          <w:shd w:val="clear" w:color="auto" w:fill="FFFFFF"/>
        </w:rPr>
        <w:t>时间和内存用来处理实际的商业应用，而不是</w:t>
      </w:r>
      <w:r w:rsidRPr="00485C4F">
        <w:rPr>
          <w:rFonts w:ascii="Arial" w:hAnsi="Arial" w:cs="Arial"/>
          <w:b/>
          <w:color w:val="000000"/>
          <w:szCs w:val="21"/>
          <w:shd w:val="clear" w:color="auto" w:fill="FFFFFF"/>
        </w:rPr>
        <w:t>频繁的线程创建与销毁</w:t>
      </w:r>
      <w:r w:rsidRPr="00485C4F">
        <w:rPr>
          <w:rFonts w:ascii="Arial" w:hAnsi="Arial" w:cs="Arial"/>
          <w:color w:val="000000"/>
          <w:szCs w:val="21"/>
          <w:shd w:val="clear" w:color="auto" w:fill="FFFFFF"/>
        </w:rPr>
        <w:t>。</w:t>
      </w:r>
    </w:p>
    <w:p w:rsidR="00485C4F" w:rsidRDefault="00485C4F" w:rsidP="003F4755"/>
    <w:p w:rsidR="00485C4F" w:rsidRPr="00485C4F" w:rsidRDefault="00485C4F" w:rsidP="00485C4F">
      <w:r w:rsidRPr="00485C4F">
        <w:t>一个数据库连接对象均对应一个物理数据库连接，每次操作都打开一个物理连接，使用完都关闭连接，这样造成系统的性能低下。</w:t>
      </w:r>
      <w:r w:rsidRPr="00485C4F">
        <w:t xml:space="preserve"> </w:t>
      </w:r>
      <w:r w:rsidRPr="00485C4F">
        <w:t>数据库连接池的解决方案是在应用程序启动时建立足够的数据库连接，并将这些连接组成一个连接池</w:t>
      </w:r>
      <w:r w:rsidRPr="00485C4F">
        <w:t>(</w:t>
      </w:r>
      <w:r w:rsidRPr="00485C4F">
        <w:t>简单说：在一个</w:t>
      </w:r>
      <w:r w:rsidRPr="00485C4F">
        <w:t>“</w:t>
      </w:r>
      <w:r w:rsidRPr="00485C4F">
        <w:t>池</w:t>
      </w:r>
      <w:r w:rsidRPr="00485C4F">
        <w:t>”</w:t>
      </w:r>
      <w:r w:rsidRPr="00485C4F">
        <w:t>里放了好多半成品的数据库联接对象</w:t>
      </w:r>
      <w:r w:rsidRPr="00485C4F">
        <w:t>)</w:t>
      </w:r>
      <w:r w:rsidRPr="00485C4F">
        <w:t>，由应用程序动态地对池中的连接进行申请、使用和释放。对于多于连接池中连接数的并发请求，应该在请求队列中排队等待。并且应用程序可以根据池中连接的使用率，动态增加或减少池中的连接数。</w:t>
      </w:r>
      <w:r w:rsidRPr="00485C4F">
        <w:t> </w:t>
      </w:r>
    </w:p>
    <w:p w:rsidR="00485C4F" w:rsidRPr="00485C4F" w:rsidRDefault="00485C4F" w:rsidP="00485C4F">
      <w:r w:rsidRPr="00485C4F">
        <w:t>连接池技术尽可能多地重用了消耗内存地资源，大大节省了内存，提高了服务器地服务效率，能够支持更多的客户服务。通过使用连接池，将大大提高程序运行效率，同时，我们可以通过其自身的管理机制来监视数据库连接的数量、使用情况等。</w:t>
      </w:r>
    </w:p>
    <w:p w:rsidR="00485C4F" w:rsidRPr="00485C4F" w:rsidRDefault="00485C4F" w:rsidP="00485C4F">
      <w:r w:rsidRPr="00485C4F">
        <w:t>1)  </w:t>
      </w:r>
      <w:r w:rsidRPr="00485C4F">
        <w:t>最小连接数是连接池一直保持的数据库连接，所以如果应用程序对数据库连接的使用量不大，将会有大量的数据库连接资源被浪费；</w:t>
      </w:r>
      <w:r w:rsidRPr="00485C4F">
        <w:t> </w:t>
      </w:r>
      <w:r w:rsidRPr="00485C4F">
        <w:br/>
        <w:t>2)  </w:t>
      </w:r>
      <w:r w:rsidRPr="00485C4F">
        <w:t>最大连接数是连接池能申请的最大连接数，如果数据库连接请求超过此数，后面的数据库连接请求将被加入到等待队列中，这会影响之后的数据库操作。</w:t>
      </w:r>
    </w:p>
    <w:p w:rsidR="00485C4F" w:rsidRDefault="00485C4F" w:rsidP="003F4755"/>
    <w:p w:rsidR="00A3241F" w:rsidRPr="00485C4F" w:rsidRDefault="00A3241F" w:rsidP="003F4755">
      <w:r>
        <w:rPr>
          <w:rFonts w:hint="eastAsia"/>
        </w:rPr>
        <w:t>两个的共同点都是先预备好一部分资源在一个池或者缓冲区中。节省了创建时和销毁时的开销。</w:t>
      </w:r>
    </w:p>
    <w:p w:rsidR="00074AEB" w:rsidRDefault="00EA3E49" w:rsidP="00074AEB">
      <w:r>
        <w:rPr>
          <w:rFonts w:hint="eastAsia"/>
        </w:rPr>
        <w:t>如果线程要做的和</w:t>
      </w:r>
      <w:r>
        <w:rPr>
          <w:rFonts w:hint="eastAsia"/>
        </w:rPr>
        <w:t>DB</w:t>
      </w:r>
      <w:r>
        <w:rPr>
          <w:rFonts w:hint="eastAsia"/>
        </w:rPr>
        <w:t>相关的事情所花的时间不是特别长的话，线程池的数量</w:t>
      </w:r>
      <w:r>
        <w:rPr>
          <w:rFonts w:hint="eastAsia"/>
        </w:rPr>
        <w:t>&gt;DB</w:t>
      </w:r>
      <w:r>
        <w:rPr>
          <w:rFonts w:hint="eastAsia"/>
        </w:rPr>
        <w:t>连接池的数量是</w:t>
      </w:r>
      <w:r>
        <w:rPr>
          <w:rFonts w:hint="eastAsia"/>
        </w:rPr>
        <w:t>ok</w:t>
      </w:r>
      <w:r>
        <w:rPr>
          <w:rFonts w:hint="eastAsia"/>
        </w:rPr>
        <w:t>的。因为线程很快就做完和数据库相关的事情然后释放连接去做其他事情了。这样即使这个线程整体还没完成，但是</w:t>
      </w:r>
      <w:r>
        <w:rPr>
          <w:rFonts w:hint="eastAsia"/>
        </w:rPr>
        <w:t>DB</w:t>
      </w:r>
      <w:r>
        <w:rPr>
          <w:rFonts w:hint="eastAsia"/>
        </w:rPr>
        <w:t>的连接也是给其他线程使用了。</w:t>
      </w:r>
    </w:p>
    <w:p w:rsidR="004470FA" w:rsidRDefault="000A6668" w:rsidP="00074AEB">
      <w:r>
        <w:rPr>
          <w:rFonts w:hint="eastAsia"/>
        </w:rPr>
        <w:t>比如一个线程</w:t>
      </w:r>
      <w:r>
        <w:rPr>
          <w:rFonts w:hint="eastAsia"/>
        </w:rPr>
        <w:t>100s</w:t>
      </w:r>
      <w:r>
        <w:rPr>
          <w:rFonts w:hint="eastAsia"/>
        </w:rPr>
        <w:t>，其中</w:t>
      </w:r>
      <w:r>
        <w:rPr>
          <w:rFonts w:hint="eastAsia"/>
        </w:rPr>
        <w:t>10s</w:t>
      </w:r>
      <w:r>
        <w:rPr>
          <w:rFonts w:hint="eastAsia"/>
        </w:rPr>
        <w:t>是做和</w:t>
      </w:r>
      <w:r>
        <w:rPr>
          <w:rFonts w:hint="eastAsia"/>
        </w:rPr>
        <w:t>DB</w:t>
      </w:r>
      <w:r>
        <w:rPr>
          <w:rFonts w:hint="eastAsia"/>
        </w:rPr>
        <w:t>相关的事情，则一个</w:t>
      </w:r>
      <w:r>
        <w:rPr>
          <w:rFonts w:hint="eastAsia"/>
        </w:rPr>
        <w:t>DB</w:t>
      </w:r>
      <w:r>
        <w:rPr>
          <w:rFonts w:hint="eastAsia"/>
        </w:rPr>
        <w:t>连接可以供</w:t>
      </w:r>
      <w:r>
        <w:rPr>
          <w:rFonts w:hint="eastAsia"/>
        </w:rPr>
        <w:t>10</w:t>
      </w:r>
      <w:r>
        <w:rPr>
          <w:rFonts w:hint="eastAsia"/>
        </w:rPr>
        <w:t>个线程使用。</w:t>
      </w:r>
    </w:p>
    <w:p w:rsidR="004470FA" w:rsidRDefault="004470FA" w:rsidP="00074AEB"/>
    <w:p w:rsidR="004470FA" w:rsidRDefault="00DB5076" w:rsidP="00DB5076">
      <w:pPr>
        <w:pStyle w:val="2"/>
      </w:pPr>
      <w:r>
        <w:rPr>
          <w:rFonts w:hint="eastAsia"/>
        </w:rPr>
        <w:lastRenderedPageBreak/>
        <w:t>CLH</w:t>
      </w:r>
      <w:r w:rsidR="00685366">
        <w:rPr>
          <w:rFonts w:hint="eastAsia"/>
        </w:rPr>
        <w:t>锁</w:t>
      </w:r>
    </w:p>
    <w:p w:rsidR="00F72ADD" w:rsidRDefault="00F72ADD" w:rsidP="00F72ADD">
      <w:r>
        <w:rPr>
          <w:rFonts w:hint="eastAsia"/>
        </w:rPr>
        <w:t>CLH</w:t>
      </w:r>
      <w:r>
        <w:rPr>
          <w:rFonts w:hint="eastAsia"/>
        </w:rPr>
        <w:t>锁是一个自旋锁，能够确保无饥饿性，确保先来先服务的公平性。</w:t>
      </w:r>
      <w:r w:rsidR="00685366">
        <w:rPr>
          <w:rFonts w:hint="eastAsia"/>
        </w:rPr>
        <w:t>(FIFO</w:t>
      </w:r>
      <w:r w:rsidR="00685366">
        <w:rPr>
          <w:rFonts w:hint="eastAsia"/>
        </w:rPr>
        <w:t>队列</w:t>
      </w:r>
      <w:r w:rsidR="00685366">
        <w:rPr>
          <w:rFonts w:hint="eastAsia"/>
        </w:rPr>
        <w:t>)</w:t>
      </w:r>
    </w:p>
    <w:p w:rsidR="00F72ADD" w:rsidRDefault="00F72ADD" w:rsidP="00F72ADD">
      <w:r>
        <w:rPr>
          <w:rFonts w:hint="eastAsia"/>
        </w:rPr>
        <w:t>自旋锁：为实现保护共享资源而提出的一种锁机制。和互斥锁类似，都是为了对某项资源的</w:t>
      </w:r>
      <w:r w:rsidR="009B705A">
        <w:rPr>
          <w:rFonts w:hint="eastAsia"/>
        </w:rPr>
        <w:t>互斥使用。在任何时刻，只能有一个保持者。对于互斥锁，如果资源已经被占用，资源申请者只能进入睡眠状态，但是自旋锁不会让调用者进入睡眠，而是一直循环在那里等待该自旋锁的保持者释放锁。</w:t>
      </w:r>
    </w:p>
    <w:p w:rsidR="009B705A" w:rsidRDefault="009B705A" w:rsidP="00F72ADD">
      <w:r>
        <w:rPr>
          <w:rFonts w:hint="eastAsia"/>
        </w:rPr>
        <w:t>CLH</w:t>
      </w:r>
      <w:r>
        <w:rPr>
          <w:rFonts w:hint="eastAsia"/>
        </w:rPr>
        <w:t>队列中的节点</w:t>
      </w:r>
      <w:r>
        <w:rPr>
          <w:rFonts w:hint="eastAsia"/>
        </w:rPr>
        <w:t>QNode</w:t>
      </w:r>
      <w:r>
        <w:rPr>
          <w:rFonts w:hint="eastAsia"/>
        </w:rPr>
        <w:t>中含有一个</w:t>
      </w:r>
      <w:r>
        <w:rPr>
          <w:rFonts w:hint="eastAsia"/>
        </w:rPr>
        <w:t>locked</w:t>
      </w:r>
      <w:r>
        <w:rPr>
          <w:rFonts w:hint="eastAsia"/>
        </w:rPr>
        <w:t>字段，该字段若为</w:t>
      </w:r>
      <w:r>
        <w:rPr>
          <w:rFonts w:hint="eastAsia"/>
        </w:rPr>
        <w:t>true</w:t>
      </w:r>
      <w:r>
        <w:rPr>
          <w:rFonts w:hint="eastAsia"/>
        </w:rPr>
        <w:t>，表示该线程需要获取锁，为</w:t>
      </w:r>
      <w:r>
        <w:rPr>
          <w:rFonts w:hint="eastAsia"/>
        </w:rPr>
        <w:t>false</w:t>
      </w:r>
      <w:r>
        <w:rPr>
          <w:rFonts w:hint="eastAsia"/>
        </w:rPr>
        <w:t>，表示线程不需要获取锁，也就是释放了锁。节点之间是通过隐形的链表相连，之所以是隐形的链表，是因为这些节点之间没有明显的</w:t>
      </w:r>
      <w:r>
        <w:rPr>
          <w:rFonts w:hint="eastAsia"/>
        </w:rPr>
        <w:t>next</w:t>
      </w:r>
      <w:r>
        <w:rPr>
          <w:rFonts w:hint="eastAsia"/>
        </w:rPr>
        <w:t>指针，而是通过</w:t>
      </w:r>
      <w:r>
        <w:rPr>
          <w:rFonts w:hint="eastAsia"/>
        </w:rPr>
        <w:t>myPred</w:t>
      </w:r>
      <w:r>
        <w:rPr>
          <w:rFonts w:hint="eastAsia"/>
        </w:rPr>
        <w:t>所指向的节点的变化情况来影响</w:t>
      </w:r>
      <w:r>
        <w:rPr>
          <w:rFonts w:hint="eastAsia"/>
        </w:rPr>
        <w:t>myNode</w:t>
      </w:r>
      <w:r>
        <w:rPr>
          <w:rFonts w:hint="eastAsia"/>
        </w:rPr>
        <w:t>的行为。</w:t>
      </w:r>
      <w:r>
        <w:rPr>
          <w:rFonts w:hint="eastAsia"/>
        </w:rPr>
        <w:t>CLH</w:t>
      </w:r>
      <w:r>
        <w:rPr>
          <w:rFonts w:hint="eastAsia"/>
        </w:rPr>
        <w:t>锁上还有一个尾指针，始终指向队列的最后一个节点。</w:t>
      </w:r>
    </w:p>
    <w:p w:rsidR="009B705A" w:rsidRDefault="009B705A" w:rsidP="00F72ADD">
      <w:r>
        <w:rPr>
          <w:rFonts w:hint="eastAsia"/>
        </w:rPr>
        <w:t>CLH</w:t>
      </w:r>
      <w:r>
        <w:rPr>
          <w:rFonts w:hint="eastAsia"/>
        </w:rPr>
        <w:t>的类图如下</w:t>
      </w:r>
    </w:p>
    <w:p w:rsidR="009B705A" w:rsidRDefault="009B705A" w:rsidP="00F72ADD">
      <w:r>
        <w:rPr>
          <w:noProof/>
        </w:rPr>
        <w:drawing>
          <wp:inline distT="0" distB="0" distL="0" distR="0">
            <wp:extent cx="4436745" cy="3363595"/>
            <wp:effectExtent l="0" t="0" r="1905" b="8255"/>
            <wp:docPr id="113" name="图片 113" descr="http://img.my.csdn.net/uploads/201205/03/1336057027_8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y.csdn.net/uploads/201205/03/1336057027_8106.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36745" cy="3363595"/>
                    </a:xfrm>
                    <a:prstGeom prst="rect">
                      <a:avLst/>
                    </a:prstGeom>
                    <a:noFill/>
                    <a:ln>
                      <a:noFill/>
                    </a:ln>
                  </pic:spPr>
                </pic:pic>
              </a:graphicData>
            </a:graphic>
          </wp:inline>
        </w:drawing>
      </w:r>
    </w:p>
    <w:p w:rsidR="009B705A" w:rsidRDefault="009B705A" w:rsidP="00F72ADD">
      <w:r>
        <w:rPr>
          <w:rFonts w:hint="eastAsia"/>
        </w:rPr>
        <w:t>当一个线程需要获取锁时，就会创建一个新的</w:t>
      </w:r>
      <w:r>
        <w:rPr>
          <w:rFonts w:hint="eastAsia"/>
        </w:rPr>
        <w:t>QNode</w:t>
      </w:r>
      <w:r>
        <w:rPr>
          <w:rFonts w:hint="eastAsia"/>
        </w:rPr>
        <w:t>，将其中的</w:t>
      </w:r>
      <w:r>
        <w:rPr>
          <w:rFonts w:hint="eastAsia"/>
        </w:rPr>
        <w:t>locked</w:t>
      </w:r>
      <w:r>
        <w:rPr>
          <w:rFonts w:hint="eastAsia"/>
        </w:rPr>
        <w:t>设置为</w:t>
      </w:r>
      <w:r>
        <w:rPr>
          <w:rFonts w:hint="eastAsia"/>
        </w:rPr>
        <w:t>true</w:t>
      </w:r>
      <w:r>
        <w:rPr>
          <w:rFonts w:hint="eastAsia"/>
        </w:rPr>
        <w:t>，表示需要获取锁。然后线程对</w:t>
      </w:r>
      <w:r>
        <w:rPr>
          <w:rFonts w:hint="eastAsia"/>
        </w:rPr>
        <w:t>tail</w:t>
      </w:r>
      <w:r>
        <w:rPr>
          <w:rFonts w:hint="eastAsia"/>
        </w:rPr>
        <w:t>域调用</w:t>
      </w:r>
      <w:r>
        <w:rPr>
          <w:rFonts w:hint="eastAsia"/>
        </w:rPr>
        <w:t>getAndSet</w:t>
      </w:r>
      <w:r>
        <w:rPr>
          <w:rFonts w:hint="eastAsia"/>
        </w:rPr>
        <w:t>方法，使自己成为队列的尾部，同时获取一个指向其前驱的引用</w:t>
      </w:r>
      <w:r>
        <w:rPr>
          <w:rFonts w:hint="eastAsia"/>
        </w:rPr>
        <w:t>myPred,</w:t>
      </w:r>
      <w:r>
        <w:rPr>
          <w:rFonts w:hint="eastAsia"/>
        </w:rPr>
        <w:t>然后该线程就在前驱节点的</w:t>
      </w:r>
      <w:r>
        <w:rPr>
          <w:rFonts w:hint="eastAsia"/>
        </w:rPr>
        <w:t>locked</w:t>
      </w:r>
      <w:r>
        <w:rPr>
          <w:rFonts w:hint="eastAsia"/>
        </w:rPr>
        <w:t>字段上自旋，直至前驱节点释放锁。当有一个线程需要释放锁时，将当前节点的</w:t>
      </w:r>
      <w:r>
        <w:rPr>
          <w:rFonts w:hint="eastAsia"/>
        </w:rPr>
        <w:t>locked</w:t>
      </w:r>
      <w:r>
        <w:rPr>
          <w:rFonts w:hint="eastAsia"/>
        </w:rPr>
        <w:t>域设置为</w:t>
      </w:r>
      <w:r>
        <w:rPr>
          <w:rFonts w:hint="eastAsia"/>
        </w:rPr>
        <w:t>false</w:t>
      </w:r>
      <w:r>
        <w:rPr>
          <w:rFonts w:hint="eastAsia"/>
        </w:rPr>
        <w:t>，同时回收前驱节点。如下图所示</w:t>
      </w:r>
    </w:p>
    <w:p w:rsidR="009B705A" w:rsidRDefault="009B705A" w:rsidP="00F72ADD">
      <w:r>
        <w:rPr>
          <w:rFonts w:hint="eastAsia"/>
        </w:rPr>
        <w:t>线程</w:t>
      </w:r>
      <w:r>
        <w:rPr>
          <w:rFonts w:hint="eastAsia"/>
        </w:rPr>
        <w:t>A</w:t>
      </w:r>
      <w:r>
        <w:rPr>
          <w:rFonts w:hint="eastAsia"/>
        </w:rPr>
        <w:t>需要获取锁，其</w:t>
      </w:r>
      <w:r>
        <w:rPr>
          <w:rFonts w:hint="eastAsia"/>
        </w:rPr>
        <w:t>myNode</w:t>
      </w:r>
      <w:r>
        <w:rPr>
          <w:rFonts w:hint="eastAsia"/>
        </w:rPr>
        <w:t>域为</w:t>
      </w:r>
      <w:r>
        <w:rPr>
          <w:rFonts w:hint="eastAsia"/>
        </w:rPr>
        <w:t>true</w:t>
      </w:r>
      <w:r>
        <w:rPr>
          <w:rFonts w:hint="eastAsia"/>
        </w:rPr>
        <w:t>，此时</w:t>
      </w:r>
      <w:r>
        <w:rPr>
          <w:rFonts w:hint="eastAsia"/>
        </w:rPr>
        <w:t>tail</w:t>
      </w:r>
      <w:r>
        <w:rPr>
          <w:rFonts w:hint="eastAsia"/>
        </w:rPr>
        <w:t>指向线程</w:t>
      </w:r>
      <w:r>
        <w:rPr>
          <w:rFonts w:hint="eastAsia"/>
        </w:rPr>
        <w:t>A</w:t>
      </w:r>
      <w:r>
        <w:rPr>
          <w:rFonts w:hint="eastAsia"/>
        </w:rPr>
        <w:t>节点，然后线程</w:t>
      </w:r>
      <w:r>
        <w:rPr>
          <w:rFonts w:hint="eastAsia"/>
        </w:rPr>
        <w:t>B</w:t>
      </w:r>
      <w:r>
        <w:rPr>
          <w:rFonts w:hint="eastAsia"/>
        </w:rPr>
        <w:t>也加入到线程</w:t>
      </w:r>
      <w:r>
        <w:rPr>
          <w:rFonts w:hint="eastAsia"/>
        </w:rPr>
        <w:t>A</w:t>
      </w:r>
      <w:r>
        <w:rPr>
          <w:rFonts w:hint="eastAsia"/>
        </w:rPr>
        <w:t>的后面，</w:t>
      </w:r>
      <w:r>
        <w:rPr>
          <w:rFonts w:hint="eastAsia"/>
        </w:rPr>
        <w:t>tail</w:t>
      </w:r>
      <w:r>
        <w:rPr>
          <w:rFonts w:hint="eastAsia"/>
        </w:rPr>
        <w:t>指向线程</w:t>
      </w:r>
      <w:r>
        <w:rPr>
          <w:rFonts w:hint="eastAsia"/>
        </w:rPr>
        <w:t>B</w:t>
      </w:r>
      <w:r>
        <w:rPr>
          <w:rFonts w:hint="eastAsia"/>
        </w:rPr>
        <w:t>节点，</w:t>
      </w:r>
      <w:r w:rsidR="004D6835">
        <w:rPr>
          <w:rFonts w:hint="eastAsia"/>
        </w:rPr>
        <w:t>然后线程</w:t>
      </w:r>
      <w:r w:rsidR="004D6835">
        <w:rPr>
          <w:rFonts w:hint="eastAsia"/>
        </w:rPr>
        <w:t>A</w:t>
      </w:r>
      <w:r w:rsidR="004D6835">
        <w:rPr>
          <w:rFonts w:hint="eastAsia"/>
        </w:rPr>
        <w:t>和线程</w:t>
      </w:r>
      <w:r w:rsidR="004D6835">
        <w:rPr>
          <w:rFonts w:hint="eastAsia"/>
        </w:rPr>
        <w:t>B</w:t>
      </w:r>
      <w:r w:rsidR="004D6835">
        <w:rPr>
          <w:rFonts w:hint="eastAsia"/>
        </w:rPr>
        <w:t>都在它的</w:t>
      </w:r>
      <w:r w:rsidR="004D6835">
        <w:rPr>
          <w:rFonts w:hint="eastAsia"/>
        </w:rPr>
        <w:t>myPred</w:t>
      </w:r>
      <w:r w:rsidR="004D6835">
        <w:rPr>
          <w:rFonts w:hint="eastAsia"/>
        </w:rPr>
        <w:t>域上旋转，</w:t>
      </w:r>
      <w:r w:rsidR="004D6835">
        <w:rPr>
          <w:rFonts w:hint="eastAsia"/>
        </w:rPr>
        <w:t>yidan</w:t>
      </w:r>
      <w:r w:rsidR="004D6835">
        <w:t xml:space="preserve"> </w:t>
      </w:r>
      <w:r w:rsidR="004D6835">
        <w:rPr>
          <w:rFonts w:hint="eastAsia"/>
        </w:rPr>
        <w:t>它的</w:t>
      </w:r>
      <w:r w:rsidR="004D6835">
        <w:rPr>
          <w:rFonts w:hint="eastAsia"/>
        </w:rPr>
        <w:t>myPred</w:t>
      </w:r>
      <w:r w:rsidR="004D6835">
        <w:rPr>
          <w:rFonts w:hint="eastAsia"/>
        </w:rPr>
        <w:t>节点的</w:t>
      </w:r>
      <w:r w:rsidR="004D6835">
        <w:rPr>
          <w:rFonts w:hint="eastAsia"/>
        </w:rPr>
        <w:t>locked</w:t>
      </w:r>
      <w:r w:rsidR="004D6835">
        <w:rPr>
          <w:rFonts w:hint="eastAsia"/>
        </w:rPr>
        <w:t>字段变为</w:t>
      </w:r>
      <w:r w:rsidR="004D6835">
        <w:rPr>
          <w:rFonts w:hint="eastAsia"/>
        </w:rPr>
        <w:t>false</w:t>
      </w:r>
      <w:r w:rsidR="004D6835">
        <w:rPr>
          <w:rFonts w:hint="eastAsia"/>
        </w:rPr>
        <w:t>，它就可以获取锁对象。</w:t>
      </w:r>
    </w:p>
    <w:p w:rsidR="00F72ADD" w:rsidRDefault="004D6835" w:rsidP="00F72ADD">
      <w:r>
        <w:rPr>
          <w:noProof/>
        </w:rPr>
        <w:lastRenderedPageBreak/>
        <w:drawing>
          <wp:inline distT="0" distB="0" distL="0" distR="0">
            <wp:extent cx="5274310" cy="4149557"/>
            <wp:effectExtent l="0" t="0" r="2540" b="3810"/>
            <wp:docPr id="129" name="图片 129" descr="http://img.my.csdn.net/uploads/201205/05/1336185963_4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y.csdn.net/uploads/201205/05/1336185963_4905.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4149557"/>
                    </a:xfrm>
                    <a:prstGeom prst="rect">
                      <a:avLst/>
                    </a:prstGeom>
                    <a:noFill/>
                    <a:ln>
                      <a:noFill/>
                    </a:ln>
                  </pic:spPr>
                </pic:pic>
              </a:graphicData>
            </a:graphic>
          </wp:inline>
        </w:drawing>
      </w:r>
    </w:p>
    <w:p w:rsidR="00F72ADD" w:rsidRDefault="004D6835" w:rsidP="00F72ADD">
      <w:r>
        <w:rPr>
          <w:rFonts w:hint="eastAsia"/>
        </w:rPr>
        <w:t>CLH</w:t>
      </w:r>
      <w:r>
        <w:rPr>
          <w:rFonts w:hint="eastAsia"/>
        </w:rPr>
        <w:t>代码如下：用到了</w:t>
      </w:r>
      <w:r>
        <w:rPr>
          <w:rFonts w:hint="eastAsia"/>
        </w:rPr>
        <w:t>ThreadLocal</w:t>
      </w:r>
      <w:r>
        <w:rPr>
          <w:rFonts w:hint="eastAsia"/>
        </w:rPr>
        <w:t>类，将</w:t>
      </w:r>
      <w:r>
        <w:rPr>
          <w:rFonts w:hint="eastAsia"/>
        </w:rPr>
        <w:t>QNode</w:t>
      </w:r>
      <w:r>
        <w:rPr>
          <w:rFonts w:hint="eastAsia"/>
        </w:rPr>
        <w:t>绑定到每一个线程上，同时用到了</w:t>
      </w:r>
      <w:r w:rsidRPr="004D6835">
        <w:t>AtomicReference</w:t>
      </w:r>
      <w:r>
        <w:t>,</w:t>
      </w:r>
      <w:r>
        <w:rPr>
          <w:rFonts w:hint="eastAsia"/>
        </w:rPr>
        <w:t>对尾指针的修改正是调用它的</w:t>
      </w:r>
      <w:r>
        <w:rPr>
          <w:rFonts w:hint="eastAsia"/>
        </w:rPr>
        <w:t>get</w:t>
      </w:r>
      <w:r>
        <w:t>AndSet()</w:t>
      </w:r>
      <w:r>
        <w:rPr>
          <w:rFonts w:hint="eastAsia"/>
        </w:rPr>
        <w:t>操作来实现的，保证以原子方式更新对象的引用。</w:t>
      </w:r>
    </w:p>
    <w:p w:rsidR="004D6835" w:rsidRDefault="004D6835" w:rsidP="00F72ADD">
      <w:r>
        <w:rPr>
          <w:noProof/>
        </w:rPr>
        <w:lastRenderedPageBreak/>
        <w:drawing>
          <wp:inline distT="0" distB="0" distL="0" distR="0" wp14:anchorId="64837362" wp14:editId="77B1E7B4">
            <wp:extent cx="5274310" cy="542988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429885"/>
                    </a:xfrm>
                    <a:prstGeom prst="rect">
                      <a:avLst/>
                    </a:prstGeom>
                  </pic:spPr>
                </pic:pic>
              </a:graphicData>
            </a:graphic>
          </wp:inline>
        </w:drawing>
      </w:r>
    </w:p>
    <w:p w:rsidR="004D6835" w:rsidRDefault="004D6835" w:rsidP="00F72ADD">
      <w:r>
        <w:t>L</w:t>
      </w:r>
      <w:r>
        <w:rPr>
          <w:rFonts w:hint="eastAsia"/>
        </w:rPr>
        <w:t>ock</w:t>
      </w:r>
      <w:r>
        <w:rPr>
          <w:rFonts w:hint="eastAsia"/>
        </w:rPr>
        <w:t>方法中一个</w:t>
      </w:r>
      <w:r>
        <w:rPr>
          <w:rFonts w:hint="eastAsia"/>
        </w:rPr>
        <w:t>while</w:t>
      </w:r>
      <w:r>
        <w:rPr>
          <w:rFonts w:hint="eastAsia"/>
        </w:rPr>
        <w:t>循环，这是在等待前驱节点的</w:t>
      </w:r>
      <w:r>
        <w:rPr>
          <w:rFonts w:hint="eastAsia"/>
        </w:rPr>
        <w:t>locked</w:t>
      </w:r>
      <w:r>
        <w:rPr>
          <w:rFonts w:hint="eastAsia"/>
        </w:rPr>
        <w:t>域变为</w:t>
      </w:r>
      <w:r>
        <w:rPr>
          <w:rFonts w:hint="eastAsia"/>
        </w:rPr>
        <w:t>false</w:t>
      </w:r>
      <w:r>
        <w:rPr>
          <w:rFonts w:hint="eastAsia"/>
        </w:rPr>
        <w:t>，这是一个自旋等待的过程。</w:t>
      </w:r>
      <w:r>
        <w:t>unLock</w:t>
      </w:r>
      <w:r>
        <w:rPr>
          <w:rFonts w:hint="eastAsia"/>
        </w:rPr>
        <w:t>方法很简单，只需要将自己的</w:t>
      </w:r>
      <w:r>
        <w:rPr>
          <w:rFonts w:hint="eastAsia"/>
        </w:rPr>
        <w:t>lock</w:t>
      </w:r>
      <w:r>
        <w:rPr>
          <w:rFonts w:hint="eastAsia"/>
        </w:rPr>
        <w:t>额度域设置为</w:t>
      </w:r>
      <w:r>
        <w:rPr>
          <w:rFonts w:hint="eastAsia"/>
        </w:rPr>
        <w:t>false</w:t>
      </w:r>
      <w:r>
        <w:rPr>
          <w:rFonts w:hint="eastAsia"/>
        </w:rPr>
        <w:t>。</w:t>
      </w:r>
    </w:p>
    <w:p w:rsidR="004D6835" w:rsidRDefault="004D6835" w:rsidP="00F72ADD"/>
    <w:p w:rsidR="004D6835" w:rsidRDefault="004D6835" w:rsidP="00F72ADD">
      <w:r>
        <w:rPr>
          <w:rFonts w:hint="eastAsia"/>
        </w:rPr>
        <w:t>优缺点</w:t>
      </w:r>
      <w:r>
        <w:rPr>
          <w:rFonts w:hint="eastAsia"/>
        </w:rPr>
        <w:t>:</w:t>
      </w:r>
    </w:p>
    <w:p w:rsidR="004D6835" w:rsidRDefault="004D6835" w:rsidP="00F72ADD">
      <w:r w:rsidRPr="004D6835">
        <w:t>CLH</w:t>
      </w:r>
      <w:r w:rsidRPr="004D6835">
        <w:t>队列锁的优点是空间复杂度低（如果有</w:t>
      </w:r>
      <w:r w:rsidRPr="004D6835">
        <w:t>n</w:t>
      </w:r>
      <w:r w:rsidRPr="004D6835">
        <w:t>个线程，</w:t>
      </w:r>
      <w:r w:rsidRPr="004D6835">
        <w:t>L</w:t>
      </w:r>
      <w:r w:rsidRPr="004D6835">
        <w:t>个锁，每个线程每次只获取一个锁，那么需要的存储空间是</w:t>
      </w:r>
      <w:r w:rsidRPr="004D6835">
        <w:t>O</w:t>
      </w:r>
      <w:r w:rsidRPr="004D6835">
        <w:t>（</w:t>
      </w:r>
      <w:r w:rsidRPr="004D6835">
        <w:t>L+n</w:t>
      </w:r>
      <w:r w:rsidRPr="004D6835">
        <w:t>），</w:t>
      </w:r>
      <w:r w:rsidRPr="004D6835">
        <w:t>n</w:t>
      </w:r>
      <w:r w:rsidRPr="004D6835">
        <w:t>个线程有</w:t>
      </w:r>
      <w:r w:rsidRPr="004D6835">
        <w:t>n</w:t>
      </w:r>
      <w:r w:rsidRPr="004D6835">
        <w:t>个</w:t>
      </w:r>
      <w:r w:rsidRPr="004D6835">
        <w:t>myNode</w:t>
      </w:r>
      <w:r w:rsidRPr="004D6835">
        <w:t>，</w:t>
      </w:r>
      <w:r w:rsidRPr="004D6835">
        <w:t>L</w:t>
      </w:r>
      <w:r w:rsidRPr="004D6835">
        <w:t>个锁有</w:t>
      </w:r>
      <w:r w:rsidRPr="004D6835">
        <w:t>L</w:t>
      </w:r>
      <w:r w:rsidRPr="004D6835">
        <w:t>个</w:t>
      </w:r>
      <w:r w:rsidRPr="004D6835">
        <w:t>tail</w:t>
      </w:r>
      <w:r w:rsidRPr="004D6835">
        <w:t>），</w:t>
      </w:r>
      <w:r w:rsidRPr="004D6835">
        <w:t>CLH</w:t>
      </w:r>
      <w:r w:rsidRPr="004D6835">
        <w:t>的一种变体被应用在了</w:t>
      </w:r>
      <w:r w:rsidRPr="004D6835">
        <w:t>JAVA</w:t>
      </w:r>
      <w:r w:rsidRPr="004D6835">
        <w:t>并发框架中。唯一的缺点是在</w:t>
      </w:r>
      <w:r w:rsidRPr="004D6835">
        <w:t>NUMA</w:t>
      </w:r>
      <w:r w:rsidRPr="004D6835">
        <w:t>系统结构下性能很差，在这种系统结构下，每个线程有自己的内存，如果前趋结点的内存位置比较远，自旋判断前趋结点的</w:t>
      </w:r>
      <w:r w:rsidRPr="004D6835">
        <w:t>locked</w:t>
      </w:r>
      <w:r w:rsidRPr="004D6835">
        <w:t>域，性能将大打折扣，但是在</w:t>
      </w:r>
      <w:r w:rsidRPr="004D6835">
        <w:t>SMP</w:t>
      </w:r>
      <w:r w:rsidRPr="004D6835">
        <w:t>系统结构下该法还是非常有效的。一种解决</w:t>
      </w:r>
      <w:r w:rsidRPr="004D6835">
        <w:t>NUMA</w:t>
      </w:r>
      <w:r w:rsidRPr="004D6835">
        <w:t>系统结构的思路是</w:t>
      </w:r>
      <w:r w:rsidRPr="004D6835">
        <w:t>MCS</w:t>
      </w:r>
      <w:r w:rsidRPr="004D6835">
        <w:t>队列锁。</w:t>
      </w:r>
    </w:p>
    <w:p w:rsidR="004D6835" w:rsidRDefault="004D6835" w:rsidP="00F72ADD"/>
    <w:p w:rsidR="004D6835" w:rsidRDefault="004D6835" w:rsidP="00F72ADD"/>
    <w:p w:rsidR="00685366" w:rsidRDefault="00685366" w:rsidP="00F72ADD"/>
    <w:p w:rsidR="00685366" w:rsidRDefault="00685366" w:rsidP="00F72ADD"/>
    <w:p w:rsidR="00685366" w:rsidRDefault="00685366" w:rsidP="00F72ADD"/>
    <w:p w:rsidR="00685366" w:rsidRDefault="00685366" w:rsidP="00F72ADD"/>
    <w:p w:rsidR="00685366" w:rsidRDefault="00685366" w:rsidP="00685366">
      <w:pPr>
        <w:pStyle w:val="2"/>
      </w:pPr>
      <w:r>
        <w:rPr>
          <w:rFonts w:hint="eastAsia"/>
        </w:rPr>
        <w:lastRenderedPageBreak/>
        <w:t>AQS</w:t>
      </w:r>
      <w:r>
        <w:rPr>
          <w:rFonts w:hint="eastAsia"/>
        </w:rPr>
        <w:t>中的</w:t>
      </w:r>
      <w:r>
        <w:rPr>
          <w:rFonts w:hint="eastAsia"/>
        </w:rPr>
        <w:t>CLH</w:t>
      </w:r>
      <w:r>
        <w:rPr>
          <w:rFonts w:hint="eastAsia"/>
        </w:rPr>
        <w:t>队列</w:t>
      </w:r>
    </w:p>
    <w:p w:rsidR="00685366" w:rsidRDefault="00685366" w:rsidP="00685366">
      <w:r>
        <w:rPr>
          <w:rFonts w:hint="eastAsia"/>
        </w:rPr>
        <w:t>AQS</w:t>
      </w:r>
      <w:r>
        <w:rPr>
          <w:rFonts w:hint="eastAsia"/>
        </w:rPr>
        <w:t>里面的</w:t>
      </w:r>
      <w:r>
        <w:rPr>
          <w:rFonts w:hint="eastAsia"/>
        </w:rPr>
        <w:t>CLH</w:t>
      </w:r>
      <w:r>
        <w:rPr>
          <w:rFonts w:hint="eastAsia"/>
        </w:rPr>
        <w:t>队列是</w:t>
      </w:r>
      <w:r>
        <w:rPr>
          <w:rFonts w:hint="eastAsia"/>
        </w:rPr>
        <w:t>CLH</w:t>
      </w:r>
      <w:r>
        <w:rPr>
          <w:rFonts w:hint="eastAsia"/>
        </w:rPr>
        <w:t>同步锁的一种变形。</w:t>
      </w:r>
    </w:p>
    <w:p w:rsidR="00685366" w:rsidRDefault="00685366" w:rsidP="00685366">
      <w:r>
        <w:rPr>
          <w:rFonts w:hint="eastAsia"/>
        </w:rPr>
        <w:t>主要在两方面进行了改造：节点的结构和节点的等待机制。在结构上引入了头节点和尾节点，分别指向队列的头和尾，尝试获取锁</w:t>
      </w:r>
      <w:r>
        <w:rPr>
          <w:rFonts w:hint="eastAsia"/>
        </w:rPr>
        <w:t xml:space="preserve"> </w:t>
      </w:r>
      <w:r>
        <w:rPr>
          <w:rFonts w:hint="eastAsia"/>
        </w:rPr>
        <w:t>入队列</w:t>
      </w:r>
      <w:r>
        <w:rPr>
          <w:rFonts w:hint="eastAsia"/>
        </w:rPr>
        <w:t xml:space="preserve"> </w:t>
      </w:r>
      <w:r>
        <w:rPr>
          <w:rFonts w:hint="eastAsia"/>
        </w:rPr>
        <w:t>释放锁等实现都与头尾节点相关，并且每个节点都引入前驱节点和后继节点的引用，在等待机制上由原来的自旋改为阻塞唤醒。</w:t>
      </w:r>
    </w:p>
    <w:p w:rsidR="00685366" w:rsidRDefault="00685366" w:rsidP="00685366">
      <w:r>
        <w:rPr>
          <w:noProof/>
        </w:rPr>
        <w:drawing>
          <wp:inline distT="0" distB="0" distL="0" distR="0">
            <wp:extent cx="3323590" cy="2099310"/>
            <wp:effectExtent l="0" t="0" r="0" b="0"/>
            <wp:docPr id="131" name="图片 131" descr="2015121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512110000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23590" cy="2099310"/>
                    </a:xfrm>
                    <a:prstGeom prst="rect">
                      <a:avLst/>
                    </a:prstGeom>
                    <a:noFill/>
                    <a:ln>
                      <a:noFill/>
                    </a:ln>
                  </pic:spPr>
                </pic:pic>
              </a:graphicData>
            </a:graphic>
          </wp:inline>
        </w:drawing>
      </w:r>
    </w:p>
    <w:p w:rsidR="00685366" w:rsidRDefault="0041325C" w:rsidP="00685366">
      <w:r>
        <w:rPr>
          <w:noProof/>
        </w:rPr>
        <w:drawing>
          <wp:inline distT="0" distB="0" distL="0" distR="0" wp14:anchorId="54BD7BCD" wp14:editId="6D65AA45">
            <wp:extent cx="5274310" cy="306260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062605"/>
                    </a:xfrm>
                    <a:prstGeom prst="rect">
                      <a:avLst/>
                    </a:prstGeom>
                  </pic:spPr>
                </pic:pic>
              </a:graphicData>
            </a:graphic>
          </wp:inline>
        </w:drawing>
      </w:r>
      <w:r>
        <w:rPr>
          <w:noProof/>
        </w:rPr>
        <w:lastRenderedPageBreak/>
        <w:drawing>
          <wp:inline distT="0" distB="0" distL="0" distR="0" wp14:anchorId="40F4B933" wp14:editId="6D314312">
            <wp:extent cx="5274310" cy="375729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757295"/>
                    </a:xfrm>
                    <a:prstGeom prst="rect">
                      <a:avLst/>
                    </a:prstGeom>
                  </pic:spPr>
                </pic:pic>
              </a:graphicData>
            </a:graphic>
          </wp:inline>
        </w:drawing>
      </w:r>
      <w:r>
        <w:rPr>
          <w:noProof/>
        </w:rPr>
        <w:drawing>
          <wp:inline distT="0" distB="0" distL="0" distR="0" wp14:anchorId="676683B1" wp14:editId="0DE4CD86">
            <wp:extent cx="5274310" cy="3041650"/>
            <wp:effectExtent l="0" t="0" r="254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041650"/>
                    </a:xfrm>
                    <a:prstGeom prst="rect">
                      <a:avLst/>
                    </a:prstGeom>
                  </pic:spPr>
                </pic:pic>
              </a:graphicData>
            </a:graphic>
          </wp:inline>
        </w:drawing>
      </w:r>
      <w:r>
        <w:rPr>
          <w:noProof/>
        </w:rPr>
        <w:drawing>
          <wp:inline distT="0" distB="0" distL="0" distR="0" wp14:anchorId="11AB4D7F" wp14:editId="566E2E3E">
            <wp:extent cx="5274310" cy="1287780"/>
            <wp:effectExtent l="0" t="0" r="254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287780"/>
                    </a:xfrm>
                    <a:prstGeom prst="rect">
                      <a:avLst/>
                    </a:prstGeom>
                  </pic:spPr>
                </pic:pic>
              </a:graphicData>
            </a:graphic>
          </wp:inline>
        </w:drawing>
      </w:r>
    </w:p>
    <w:p w:rsidR="0041325C" w:rsidRDefault="0041325C" w:rsidP="00685366">
      <w:r>
        <w:rPr>
          <w:noProof/>
        </w:rPr>
        <w:lastRenderedPageBreak/>
        <w:drawing>
          <wp:inline distT="0" distB="0" distL="0" distR="0" wp14:anchorId="2C3AA775" wp14:editId="1F4183E3">
            <wp:extent cx="5274310" cy="299974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99740"/>
                    </a:xfrm>
                    <a:prstGeom prst="rect">
                      <a:avLst/>
                    </a:prstGeom>
                  </pic:spPr>
                </pic:pic>
              </a:graphicData>
            </a:graphic>
          </wp:inline>
        </w:drawing>
      </w:r>
    </w:p>
    <w:p w:rsidR="0041325C" w:rsidRPr="00685366" w:rsidRDefault="0041325C" w:rsidP="00685366">
      <w:r>
        <w:rPr>
          <w:noProof/>
        </w:rPr>
        <w:drawing>
          <wp:inline distT="0" distB="0" distL="0" distR="0" wp14:anchorId="4F4329EB" wp14:editId="3EC49D91">
            <wp:extent cx="5274310" cy="2967355"/>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967355"/>
                    </a:xfrm>
                    <a:prstGeom prst="rect">
                      <a:avLst/>
                    </a:prstGeom>
                  </pic:spPr>
                </pic:pic>
              </a:graphicData>
            </a:graphic>
          </wp:inline>
        </w:drawing>
      </w:r>
    </w:p>
    <w:p w:rsidR="004D6835" w:rsidRDefault="004D6835" w:rsidP="00F72ADD"/>
    <w:p w:rsidR="004D6835" w:rsidRDefault="004D6835" w:rsidP="00F72ADD"/>
    <w:p w:rsidR="00685366" w:rsidRDefault="0041325C" w:rsidP="0041325C">
      <w:pPr>
        <w:pStyle w:val="2"/>
      </w:pPr>
      <w:r>
        <w:rPr>
          <w:rFonts w:hint="eastAsia"/>
        </w:rPr>
        <w:t>MCS</w:t>
      </w:r>
      <w:r>
        <w:rPr>
          <w:rFonts w:hint="eastAsia"/>
        </w:rPr>
        <w:t>锁</w:t>
      </w:r>
    </w:p>
    <w:p w:rsidR="0041325C" w:rsidRPr="0041325C" w:rsidRDefault="00D2794C" w:rsidP="0041325C">
      <w:r w:rsidRPr="00D2794C">
        <w:t>与</w:t>
      </w:r>
      <w:r w:rsidRPr="00D2794C">
        <w:t>CLH</w:t>
      </w:r>
      <w:r w:rsidRPr="00D2794C">
        <w:t>类似，</w:t>
      </w:r>
      <w:r w:rsidRPr="00D2794C">
        <w:t>MCS</w:t>
      </w:r>
      <w:r w:rsidRPr="00D2794C">
        <w:t>也是由</w:t>
      </w:r>
      <w:r w:rsidRPr="00D2794C">
        <w:t>QNode</w:t>
      </w:r>
      <w:r w:rsidRPr="00D2794C">
        <w:t>对象构成的链表，每个</w:t>
      </w:r>
      <w:r w:rsidRPr="00D2794C">
        <w:t>QNode</w:t>
      </w:r>
      <w:r w:rsidRPr="00D2794C">
        <w:t>表示一个锁持有者，表示一个线程要么已经获取锁，要么正在等待锁。它与</w:t>
      </w:r>
      <w:r w:rsidRPr="00D2794C">
        <w:t>CLH</w:t>
      </w:r>
      <w:r w:rsidRPr="00D2794C">
        <w:t>不同的是，队列是一个显示链表，是通过</w:t>
      </w:r>
      <w:r w:rsidRPr="00D2794C">
        <w:t>next</w:t>
      </w:r>
      <w:r w:rsidRPr="00D2794C">
        <w:t>指针串起来的。</w:t>
      </w:r>
    </w:p>
    <w:p w:rsidR="00685366" w:rsidRDefault="00D2794C" w:rsidP="00F72ADD">
      <w:r>
        <w:rPr>
          <w:noProof/>
        </w:rPr>
        <w:lastRenderedPageBreak/>
        <w:drawing>
          <wp:inline distT="0" distB="0" distL="0" distR="0">
            <wp:extent cx="5274310" cy="2879549"/>
            <wp:effectExtent l="0" t="0" r="2540" b="0"/>
            <wp:docPr id="138" name="图片 138" descr="http://img.my.csdn.net/uploads/201205/06/1336277585_4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y.csdn.net/uploads/201205/06/1336277585_4696.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879549"/>
                    </a:xfrm>
                    <a:prstGeom prst="rect">
                      <a:avLst/>
                    </a:prstGeom>
                    <a:noFill/>
                    <a:ln>
                      <a:noFill/>
                    </a:ln>
                  </pic:spPr>
                </pic:pic>
              </a:graphicData>
            </a:graphic>
          </wp:inline>
        </w:drawing>
      </w:r>
    </w:p>
    <w:p w:rsidR="00685366" w:rsidRDefault="00685366" w:rsidP="00F72ADD"/>
    <w:p w:rsidR="00D2794C" w:rsidRPr="00D2794C" w:rsidRDefault="00D2794C" w:rsidP="00D2794C">
      <w:pPr>
        <w:rPr>
          <w:b/>
          <w:bCs/>
        </w:rPr>
      </w:pPr>
      <w:r w:rsidRPr="00D2794C">
        <w:rPr>
          <w:b/>
          <w:bCs/>
        </w:rPr>
        <w:t>实现</w:t>
      </w:r>
    </w:p>
    <w:p w:rsidR="00D2794C" w:rsidRPr="00D2794C" w:rsidRDefault="00D2794C" w:rsidP="00D2794C">
      <w:r w:rsidRPr="00D2794C">
        <w:t>MCS</w:t>
      </w:r>
      <w:r w:rsidRPr="00D2794C">
        <w:t>队列锁的具体实现如下：</w:t>
      </w:r>
    </w:p>
    <w:p w:rsidR="00D2794C" w:rsidRPr="00D2794C" w:rsidRDefault="00D2794C" w:rsidP="00D2794C">
      <w:r w:rsidRPr="00D2794C">
        <w:t>1</w:t>
      </w:r>
      <w:r w:rsidRPr="00D2794C">
        <w:t>、如图（</w:t>
      </w:r>
      <w:r w:rsidRPr="00D2794C">
        <w:t>a</w:t>
      </w:r>
      <w:r w:rsidRPr="00D2794C">
        <w:t>）所示，队列初始化时没有结点，</w:t>
      </w:r>
      <w:r w:rsidRPr="00D2794C">
        <w:t>tail=null</w:t>
      </w:r>
      <w:r w:rsidRPr="00D2794C">
        <w:t>；</w:t>
      </w:r>
    </w:p>
    <w:p w:rsidR="00D2794C" w:rsidRPr="00D2794C" w:rsidRDefault="00D2794C" w:rsidP="00D2794C">
      <w:r w:rsidRPr="00D2794C">
        <w:t>2</w:t>
      </w:r>
      <w:r w:rsidRPr="00D2794C">
        <w:t>、如图（</w:t>
      </w:r>
      <w:r w:rsidRPr="00D2794C">
        <w:t>b</w:t>
      </w:r>
      <w:r w:rsidRPr="00D2794C">
        <w:t>）所示，线程</w:t>
      </w:r>
      <w:r w:rsidRPr="00D2794C">
        <w:t>A</w:t>
      </w:r>
      <w:r w:rsidRPr="00D2794C">
        <w:t>想要获取锁，于是将自己置于队尾，由于它是第一个结点，它的</w:t>
      </w:r>
      <w:r w:rsidRPr="00D2794C">
        <w:t>locked</w:t>
      </w:r>
      <w:r w:rsidRPr="00D2794C">
        <w:t>域为</w:t>
      </w:r>
      <w:r w:rsidRPr="00D2794C">
        <w:t>false;</w:t>
      </w:r>
      <w:r w:rsidRPr="00D2794C">
        <w:t>；</w:t>
      </w:r>
    </w:p>
    <w:p w:rsidR="00D2794C" w:rsidRPr="00D2794C" w:rsidRDefault="00D2794C" w:rsidP="00D2794C">
      <w:r w:rsidRPr="00D2794C">
        <w:t>3</w:t>
      </w:r>
      <w:r w:rsidRPr="00D2794C">
        <w:t>、如果（</w:t>
      </w:r>
      <w:r w:rsidRPr="00D2794C">
        <w:t>c</w:t>
      </w:r>
      <w:r w:rsidRPr="00D2794C">
        <w:t>）所示，线程</w:t>
      </w:r>
      <w:r w:rsidRPr="00D2794C">
        <w:t>B</w:t>
      </w:r>
      <w:r w:rsidRPr="00D2794C">
        <w:t>和</w:t>
      </w:r>
      <w:r w:rsidRPr="00D2794C">
        <w:t>C</w:t>
      </w:r>
      <w:r w:rsidRPr="00D2794C">
        <w:t>相继加入队列，前面说了这个队列是由</w:t>
      </w:r>
      <w:r w:rsidRPr="00D2794C">
        <w:t>next</w:t>
      </w:r>
      <w:r w:rsidRPr="00D2794C">
        <w:t>指针串起来的，所以</w:t>
      </w:r>
      <w:r w:rsidRPr="00D2794C">
        <w:t>a-&gt;next=b,b-&gt;next=c</w:t>
      </w:r>
      <w:r w:rsidRPr="00D2794C">
        <w:t>。且</w:t>
      </w:r>
      <w:r w:rsidRPr="00D2794C">
        <w:t>B</w:t>
      </w:r>
      <w:r w:rsidRPr="00D2794C">
        <w:t>和</w:t>
      </w:r>
      <w:r w:rsidRPr="00D2794C">
        <w:t>C</w:t>
      </w:r>
      <w:r w:rsidRPr="00D2794C">
        <w:t>现在没有获取锁，处于等待状态，所以它们的</w:t>
      </w:r>
      <w:r w:rsidRPr="00D2794C">
        <w:t>locked</w:t>
      </w:r>
      <w:r w:rsidRPr="00D2794C">
        <w:t>域为</w:t>
      </w:r>
      <w:r w:rsidRPr="00D2794C">
        <w:t>true</w:t>
      </w:r>
      <w:r w:rsidRPr="00D2794C">
        <w:t>，尾指针指向线程</w:t>
      </w:r>
      <w:r w:rsidRPr="00D2794C">
        <w:t>C</w:t>
      </w:r>
      <w:r w:rsidRPr="00D2794C">
        <w:t>对应的结点；</w:t>
      </w:r>
    </w:p>
    <w:p w:rsidR="00D2794C" w:rsidRPr="00D2794C" w:rsidRDefault="00D2794C" w:rsidP="00D2794C">
      <w:r w:rsidRPr="00D2794C">
        <w:t>4</w:t>
      </w:r>
      <w:r w:rsidRPr="00D2794C">
        <w:t>、如果（</w:t>
      </w:r>
      <w:r w:rsidRPr="00D2794C">
        <w:t>d</w:t>
      </w:r>
      <w:r w:rsidRPr="00D2794C">
        <w:t>）所示，线程</w:t>
      </w:r>
      <w:r w:rsidRPr="00D2794C">
        <w:t>A</w:t>
      </w:r>
      <w:r w:rsidRPr="00D2794C">
        <w:t>释放锁后，顺着它的</w:t>
      </w:r>
      <w:r w:rsidRPr="00D2794C">
        <w:t>next</w:t>
      </w:r>
      <w:r w:rsidRPr="00D2794C">
        <w:t>指针找到了线程</w:t>
      </w:r>
      <w:r w:rsidRPr="00D2794C">
        <w:t>B</w:t>
      </w:r>
      <w:r w:rsidRPr="00D2794C">
        <w:t>，并把</w:t>
      </w:r>
      <w:r w:rsidRPr="00D2794C">
        <w:t>B</w:t>
      </w:r>
      <w:r w:rsidRPr="00D2794C">
        <w:t>的</w:t>
      </w:r>
      <w:r w:rsidRPr="00D2794C">
        <w:t>locked</w:t>
      </w:r>
      <w:r w:rsidRPr="00D2794C">
        <w:t>域设置为</w:t>
      </w:r>
      <w:r w:rsidRPr="00D2794C">
        <w:t>false</w:t>
      </w:r>
      <w:r w:rsidRPr="00D2794C">
        <w:t>。这一动作会触发线程</w:t>
      </w:r>
      <w:r w:rsidRPr="00D2794C">
        <w:t>B</w:t>
      </w:r>
      <w:r w:rsidRPr="00D2794C">
        <w:t>获取锁。</w:t>
      </w:r>
    </w:p>
    <w:p w:rsidR="00D2794C" w:rsidRPr="00D2794C" w:rsidRDefault="00D2794C" w:rsidP="00D2794C">
      <w:r w:rsidRPr="00D2794C">
        <w:t>从上面的实现可以看出，</w:t>
      </w:r>
      <w:r w:rsidRPr="00D2794C">
        <w:t>MSC</w:t>
      </w:r>
      <w:r w:rsidRPr="00D2794C">
        <w:t>与</w:t>
      </w:r>
      <w:r w:rsidRPr="00D2794C">
        <w:t>CLH</w:t>
      </w:r>
      <w:r w:rsidRPr="00D2794C">
        <w:t>最大的不同并不是链表是显示还是隐式，而是线程自旋的规则不同，</w:t>
      </w:r>
      <w:r w:rsidRPr="00D2794C">
        <w:t>CLH</w:t>
      </w:r>
      <w:r w:rsidRPr="00D2794C">
        <w:t>是在前趋结点的</w:t>
      </w:r>
      <w:r w:rsidRPr="00D2794C">
        <w:t>locked</w:t>
      </w:r>
      <w:r w:rsidRPr="00D2794C">
        <w:t>域上自旋等待，而</w:t>
      </w:r>
      <w:r w:rsidRPr="00D2794C">
        <w:t>MSC</w:t>
      </w:r>
      <w:r w:rsidRPr="00D2794C">
        <w:t>是在自己的结点的</w:t>
      </w:r>
      <w:r w:rsidRPr="00D2794C">
        <w:t>locked</w:t>
      </w:r>
      <w:r w:rsidRPr="00D2794C">
        <w:t>域上自旋等待。正因为如此，它解决了</w:t>
      </w:r>
      <w:r w:rsidRPr="00D2794C">
        <w:t>CLH</w:t>
      </w:r>
      <w:r w:rsidRPr="00D2794C">
        <w:t>在</w:t>
      </w:r>
      <w:r w:rsidRPr="00D2794C">
        <w:t>NUMA</w:t>
      </w:r>
      <w:r w:rsidRPr="00D2794C">
        <w:t>系统</w:t>
      </w:r>
      <w:hyperlink r:id="rId139" w:tgtFrame="_blank" w:tooltip="大型网站架构知识库" w:history="1">
        <w:r w:rsidRPr="00D2794C">
          <w:rPr>
            <w:rStyle w:val="a5"/>
            <w:b/>
            <w:bCs/>
          </w:rPr>
          <w:t>架构</w:t>
        </w:r>
      </w:hyperlink>
      <w:r w:rsidRPr="00D2794C">
        <w:t>中获取</w:t>
      </w:r>
      <w:r w:rsidRPr="00D2794C">
        <w:t>locked</w:t>
      </w:r>
      <w:r w:rsidRPr="00D2794C">
        <w:t>域状态内存过远的问题。</w:t>
      </w:r>
    </w:p>
    <w:p w:rsidR="00D2794C" w:rsidRDefault="00D2794C" w:rsidP="00F72ADD">
      <w:r>
        <w:rPr>
          <w:noProof/>
        </w:rPr>
        <w:lastRenderedPageBreak/>
        <w:drawing>
          <wp:inline distT="0" distB="0" distL="0" distR="0" wp14:anchorId="40EE75D5" wp14:editId="37F89C56">
            <wp:extent cx="5274310" cy="413448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134485"/>
                    </a:xfrm>
                    <a:prstGeom prst="rect">
                      <a:avLst/>
                    </a:prstGeom>
                  </pic:spPr>
                </pic:pic>
              </a:graphicData>
            </a:graphic>
          </wp:inline>
        </w:drawing>
      </w:r>
    </w:p>
    <w:p w:rsidR="00D2794C" w:rsidRPr="00D2794C" w:rsidRDefault="00D2794C" w:rsidP="00D2794C">
      <w:r w:rsidRPr="00D2794C">
        <w:t>lock</w:t>
      </w:r>
      <w:r w:rsidRPr="00D2794C">
        <w:t>方法：</w:t>
      </w:r>
    </w:p>
    <w:p w:rsidR="00D2794C" w:rsidRPr="00D2794C" w:rsidRDefault="00D2794C" w:rsidP="00D2794C">
      <w:r w:rsidRPr="00D2794C">
        <w:t>若要获得锁，线程会把自己的结点放到队列的尾部，如果队列中开始有结点，就将前一个结点的</w:t>
      </w:r>
      <w:r w:rsidRPr="00D2794C">
        <w:t>next</w:t>
      </w:r>
      <w:r w:rsidRPr="00D2794C">
        <w:t>结点指向当前结点；</w:t>
      </w:r>
    </w:p>
    <w:p w:rsidR="00D2794C" w:rsidRPr="00D2794C" w:rsidRDefault="00D2794C" w:rsidP="00D2794C">
      <w:r w:rsidRPr="00D2794C">
        <w:t>然后就在自己的</w:t>
      </w:r>
      <w:r w:rsidRPr="00D2794C">
        <w:t>locked</w:t>
      </w:r>
      <w:r w:rsidRPr="00D2794C">
        <w:t>域上自旋等待，直到它的前趋结点把自己的</w:t>
      </w:r>
      <w:r w:rsidRPr="00D2794C">
        <w:t>locked</w:t>
      </w:r>
      <w:r w:rsidRPr="00D2794C">
        <w:t>设置为</w:t>
      </w:r>
      <w:r w:rsidRPr="00D2794C">
        <w:t>false</w:t>
      </w:r>
      <w:r w:rsidRPr="00D2794C">
        <w:t>为止。</w:t>
      </w:r>
    </w:p>
    <w:p w:rsidR="00D2794C" w:rsidRPr="00D2794C" w:rsidRDefault="00D2794C" w:rsidP="00D2794C">
      <w:r w:rsidRPr="00D2794C">
        <w:t>unlock</w:t>
      </w:r>
      <w:r w:rsidRPr="00D2794C">
        <w:t>方法：</w:t>
      </w:r>
    </w:p>
    <w:p w:rsidR="00D2794C" w:rsidRPr="00D2794C" w:rsidRDefault="00D2794C" w:rsidP="00D2794C">
      <w:r w:rsidRPr="00D2794C">
        <w:t>若要释放锁，先检查自己的</w:t>
      </w:r>
      <w:r w:rsidRPr="00D2794C">
        <w:t>next</w:t>
      </w:r>
      <w:r w:rsidRPr="00D2794C">
        <w:t>域是否为</w:t>
      </w:r>
      <w:r w:rsidRPr="00D2794C">
        <w:t>null</w:t>
      </w:r>
      <w:r w:rsidRPr="00D2794C">
        <w:t>，如果为</w:t>
      </w:r>
      <w:r w:rsidRPr="00D2794C">
        <w:t>null</w:t>
      </w:r>
      <w:r w:rsidRPr="00D2794C">
        <w:t>，要么当前结点是尾结点，要么还有其他线程正在争用锁。不管是哪种情况都可以采用</w:t>
      </w:r>
      <w:r w:rsidRPr="00D2794C">
        <w:t>compareAndSet(q,null)</w:t>
      </w:r>
      <w:r w:rsidRPr="00D2794C">
        <w:t>来判断</w:t>
      </w:r>
      <w:r w:rsidRPr="00D2794C">
        <w:t>,</w:t>
      </w:r>
      <w:r w:rsidRPr="00D2794C">
        <w:t>其中</w:t>
      </w:r>
      <w:r w:rsidRPr="00D2794C">
        <w:t>q</w:t>
      </w:r>
      <w:r w:rsidRPr="00D2794C">
        <w:t>为当前结点</w:t>
      </w:r>
      <w:r w:rsidRPr="00D2794C">
        <w:t>,</w:t>
      </w:r>
      <w:r w:rsidRPr="00D2794C">
        <w:t>如果调用成功，则没有其他线程在争用锁，于是将</w:t>
      </w:r>
      <w:r w:rsidRPr="00D2794C">
        <w:t>tail</w:t>
      </w:r>
      <w:r w:rsidRPr="00D2794C">
        <w:t>设置为</w:t>
      </w:r>
      <w:r w:rsidRPr="00D2794C">
        <w:t>null</w:t>
      </w:r>
      <w:r w:rsidRPr="00D2794C">
        <w:t>返回；如果调用失败，说明另一个比较慢的线程正在试图获得锁，于是自旋等待它结束。在以上任一种情况，一旦出现有后继结点就将后续结点的</w:t>
      </w:r>
      <w:r w:rsidRPr="00D2794C">
        <w:t>locked</w:t>
      </w:r>
      <w:r w:rsidRPr="00D2794C">
        <w:t>域设置为</w:t>
      </w:r>
      <w:r w:rsidRPr="00D2794C">
        <w:t>false</w:t>
      </w:r>
      <w:r w:rsidRPr="00D2794C">
        <w:t>，然后返回。</w:t>
      </w:r>
    </w:p>
    <w:p w:rsidR="00D2794C" w:rsidRDefault="00D2794C" w:rsidP="00F72ADD">
      <w:r>
        <w:rPr>
          <w:noProof/>
        </w:rPr>
        <w:lastRenderedPageBreak/>
        <w:drawing>
          <wp:inline distT="0" distB="0" distL="0" distR="0" wp14:anchorId="62F85B64" wp14:editId="7C4D283D">
            <wp:extent cx="5274310" cy="341122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411220"/>
                    </a:xfrm>
                    <a:prstGeom prst="rect">
                      <a:avLst/>
                    </a:prstGeom>
                  </pic:spPr>
                </pic:pic>
              </a:graphicData>
            </a:graphic>
          </wp:inline>
        </w:drawing>
      </w:r>
    </w:p>
    <w:p w:rsidR="00D2794C" w:rsidRDefault="00D2794C" w:rsidP="00F72ADD"/>
    <w:p w:rsidR="00D2794C" w:rsidRPr="00D2794C" w:rsidRDefault="00D2794C" w:rsidP="00F72ADD"/>
    <w:p w:rsidR="004D6835" w:rsidRDefault="004D6835" w:rsidP="00F72ADD"/>
    <w:p w:rsidR="004D6835" w:rsidRPr="00F72ADD" w:rsidRDefault="004D6835" w:rsidP="00F72ADD"/>
    <w:p w:rsidR="00766143" w:rsidRDefault="0033633F" w:rsidP="0033633F">
      <w:pPr>
        <w:pStyle w:val="2"/>
      </w:pPr>
      <w:r>
        <w:rPr>
          <w:rFonts w:hint="eastAsia"/>
        </w:rPr>
        <w:t>Lock</w:t>
      </w:r>
      <w:r>
        <w:rPr>
          <w:rFonts w:hint="eastAsia"/>
        </w:rPr>
        <w:t>实现原理</w:t>
      </w:r>
    </w:p>
    <w:p w:rsidR="00800282" w:rsidRDefault="00CF59C6" w:rsidP="00800282">
      <w:hyperlink r:id="rId142" w:history="1">
        <w:r w:rsidR="00800282" w:rsidRPr="00861AE9">
          <w:rPr>
            <w:rStyle w:val="a5"/>
          </w:rPr>
          <w:t>http://www.cnblogs.com/nullzx/p/4968674.html</w:t>
        </w:r>
      </w:hyperlink>
    </w:p>
    <w:p w:rsidR="00800282" w:rsidRPr="00800282" w:rsidRDefault="00800282" w:rsidP="00800282"/>
    <w:p w:rsidR="0033633F" w:rsidRDefault="0033633F" w:rsidP="0033633F">
      <w:r>
        <w:rPr>
          <w:rFonts w:hint="eastAsia"/>
        </w:rPr>
        <w:t>Lock</w:t>
      </w:r>
      <w:r>
        <w:rPr>
          <w:rFonts w:hint="eastAsia"/>
        </w:rPr>
        <w:t>完全是用</w:t>
      </w:r>
      <w:r>
        <w:rPr>
          <w:rFonts w:hint="eastAsia"/>
        </w:rPr>
        <w:t>java</w:t>
      </w:r>
      <w:r>
        <w:rPr>
          <w:rFonts w:hint="eastAsia"/>
        </w:rPr>
        <w:t>写的，是在</w:t>
      </w:r>
      <w:r>
        <w:rPr>
          <w:rFonts w:hint="eastAsia"/>
        </w:rPr>
        <w:t>API</w:t>
      </w:r>
      <w:r>
        <w:rPr>
          <w:rFonts w:hint="eastAsia"/>
        </w:rPr>
        <w:t>层面的实现，与</w:t>
      </w:r>
      <w:r>
        <w:rPr>
          <w:rFonts w:hint="eastAsia"/>
        </w:rPr>
        <w:t>JVM</w:t>
      </w:r>
      <w:r>
        <w:rPr>
          <w:rFonts w:hint="eastAsia"/>
        </w:rPr>
        <w:t>无关。</w:t>
      </w:r>
    </w:p>
    <w:p w:rsidR="0033633F" w:rsidRDefault="0033633F" w:rsidP="0033633F">
      <w:r>
        <w:rPr>
          <w:rFonts w:hint="eastAsia"/>
        </w:rPr>
        <w:t>Lock</w:t>
      </w:r>
      <w:r>
        <w:rPr>
          <w:rFonts w:hint="eastAsia"/>
        </w:rPr>
        <w:t>的实现类有</w:t>
      </w:r>
      <w:r>
        <w:rPr>
          <w:rFonts w:hint="eastAsia"/>
        </w:rPr>
        <w:t>ReentrantLock ReadWriteLock</w:t>
      </w:r>
      <w:r>
        <w:rPr>
          <w:rFonts w:hint="eastAsia"/>
        </w:rPr>
        <w:t>，其实现都依赖</w:t>
      </w:r>
      <w:r w:rsidRPr="0033633F">
        <w:t>AbstractQueuedSynchronizer</w:t>
      </w:r>
      <w:r>
        <w:rPr>
          <w:rFonts w:hint="eastAsia"/>
        </w:rPr>
        <w:t>类，</w:t>
      </w:r>
    </w:p>
    <w:p w:rsidR="0033633F" w:rsidRDefault="0041325C" w:rsidP="0033633F">
      <w:r w:rsidRPr="0041325C">
        <w:t>ReentrantLock</w:t>
      </w:r>
      <w:r w:rsidRPr="0041325C">
        <w:t>主要利用</w:t>
      </w:r>
      <w:r w:rsidRPr="0041325C">
        <w:t>CAS+CLH</w:t>
      </w:r>
      <w:r w:rsidRPr="0041325C">
        <w:t>队列来实现</w:t>
      </w:r>
    </w:p>
    <w:p w:rsidR="0041325C" w:rsidRDefault="0041325C" w:rsidP="0033633F"/>
    <w:p w:rsidR="0033633F" w:rsidRDefault="00DB5076" w:rsidP="0033633F">
      <w:r>
        <w:rPr>
          <w:rFonts w:hint="eastAsia"/>
        </w:rPr>
        <w:t>以</w:t>
      </w:r>
      <w:r>
        <w:rPr>
          <w:rFonts w:hint="eastAsia"/>
        </w:rPr>
        <w:t>ReeentrantLock</w:t>
      </w:r>
      <w:r>
        <w:rPr>
          <w:rFonts w:hint="eastAsia"/>
        </w:rPr>
        <w:t>为例，</w:t>
      </w:r>
      <w:r>
        <w:rPr>
          <w:rFonts w:hint="eastAsia"/>
        </w:rPr>
        <w:t>Reen</w:t>
      </w:r>
      <w:r>
        <w:t>trantLock</w:t>
      </w:r>
      <w:r>
        <w:rPr>
          <w:rFonts w:hint="eastAsia"/>
        </w:rPr>
        <w:t>将所有</w:t>
      </w:r>
      <w:r>
        <w:rPr>
          <w:rFonts w:hint="eastAsia"/>
        </w:rPr>
        <w:t>lock</w:t>
      </w:r>
      <w:r>
        <w:rPr>
          <w:rFonts w:hint="eastAsia"/>
        </w:rPr>
        <w:t>接口的操作都委派到</w:t>
      </w:r>
      <w:r>
        <w:rPr>
          <w:rFonts w:hint="eastAsia"/>
        </w:rPr>
        <w:t>Sync</w:t>
      </w:r>
      <w:r>
        <w:rPr>
          <w:rFonts w:hint="eastAsia"/>
        </w:rPr>
        <w:t>类上，该类继承了</w:t>
      </w:r>
      <w:r w:rsidRPr="00DB5076">
        <w:t>AbstractQueuedSynchronizer</w:t>
      </w:r>
      <w:r>
        <w:rPr>
          <w:rFonts w:hint="eastAsia"/>
        </w:rPr>
        <w:t>。</w:t>
      </w:r>
    </w:p>
    <w:p w:rsidR="00DB5076" w:rsidRDefault="00DB5076" w:rsidP="0033633F">
      <w:r>
        <w:rPr>
          <w:noProof/>
        </w:rPr>
        <w:drawing>
          <wp:inline distT="0" distB="0" distL="0" distR="0" wp14:anchorId="76FE761E" wp14:editId="02B853F1">
            <wp:extent cx="5274310" cy="17252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725295"/>
                    </a:xfrm>
                    <a:prstGeom prst="rect">
                      <a:avLst/>
                    </a:prstGeom>
                  </pic:spPr>
                </pic:pic>
              </a:graphicData>
            </a:graphic>
          </wp:inline>
        </w:drawing>
      </w:r>
    </w:p>
    <w:p w:rsidR="00DB5076" w:rsidRDefault="00DB5076" w:rsidP="0033633F">
      <w:r w:rsidRPr="00DB5076">
        <w:t>Reentrant.lock()</w:t>
      </w:r>
      <w:r w:rsidRPr="00DB5076">
        <w:t>方法的调用过程（默认非公平锁）：</w:t>
      </w:r>
    </w:p>
    <w:p w:rsidR="00DB5076" w:rsidRDefault="00DB5076" w:rsidP="0033633F">
      <w:r>
        <w:rPr>
          <w:noProof/>
        </w:rPr>
        <w:lastRenderedPageBreak/>
        <w:drawing>
          <wp:inline distT="0" distB="0" distL="0" distR="0">
            <wp:extent cx="5274310" cy="2090992"/>
            <wp:effectExtent l="0" t="0" r="2540" b="5080"/>
            <wp:docPr id="111" name="图片 111" descr="http://hi.csdn.net/attachment/201107/29/0_13119022769n5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7/29/0_13119022769n5R.gif"/>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090992"/>
                    </a:xfrm>
                    <a:prstGeom prst="rect">
                      <a:avLst/>
                    </a:prstGeom>
                    <a:noFill/>
                    <a:ln>
                      <a:noFill/>
                    </a:ln>
                  </pic:spPr>
                </pic:pic>
              </a:graphicData>
            </a:graphic>
          </wp:inline>
        </w:drawing>
      </w:r>
    </w:p>
    <w:p w:rsidR="00DB5076" w:rsidRDefault="00DB5076" w:rsidP="0033633F">
      <w:r>
        <w:rPr>
          <w:noProof/>
        </w:rPr>
        <w:drawing>
          <wp:inline distT="0" distB="0" distL="0" distR="0" wp14:anchorId="17FBCBBD" wp14:editId="64BBC09B">
            <wp:extent cx="5274310" cy="251777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517775"/>
                    </a:xfrm>
                    <a:prstGeom prst="rect">
                      <a:avLst/>
                    </a:prstGeom>
                  </pic:spPr>
                </pic:pic>
              </a:graphicData>
            </a:graphic>
          </wp:inline>
        </w:drawing>
      </w:r>
    </w:p>
    <w:p w:rsidR="0033633F" w:rsidRDefault="00DB5076" w:rsidP="0033633F">
      <w:r>
        <w:rPr>
          <w:noProof/>
        </w:rPr>
        <w:drawing>
          <wp:inline distT="0" distB="0" distL="0" distR="0" wp14:anchorId="05E4F879" wp14:editId="40231ACE">
            <wp:extent cx="5274310" cy="98806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988060"/>
                    </a:xfrm>
                    <a:prstGeom prst="rect">
                      <a:avLst/>
                    </a:prstGeom>
                  </pic:spPr>
                </pic:pic>
              </a:graphicData>
            </a:graphic>
          </wp:inline>
        </w:drawing>
      </w:r>
    </w:p>
    <w:p w:rsidR="00DB5076" w:rsidRDefault="00DB5076" w:rsidP="0033633F">
      <w:r>
        <w:rPr>
          <w:noProof/>
        </w:rPr>
        <w:drawing>
          <wp:inline distT="0" distB="0" distL="0" distR="0" wp14:anchorId="67780E0C" wp14:editId="73DB43F3">
            <wp:extent cx="5274310" cy="270827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708275"/>
                    </a:xfrm>
                    <a:prstGeom prst="rect">
                      <a:avLst/>
                    </a:prstGeom>
                  </pic:spPr>
                </pic:pic>
              </a:graphicData>
            </a:graphic>
          </wp:inline>
        </w:drawing>
      </w:r>
    </w:p>
    <w:p w:rsidR="0033633F" w:rsidRDefault="0033633F" w:rsidP="0033633F"/>
    <w:p w:rsidR="0033633F" w:rsidRDefault="00DB5076" w:rsidP="0033633F">
      <w:r>
        <w:rPr>
          <w:noProof/>
        </w:rPr>
        <w:drawing>
          <wp:inline distT="0" distB="0" distL="0" distR="0" wp14:anchorId="00138E5D" wp14:editId="2606AB72">
            <wp:extent cx="5274310" cy="81915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819150"/>
                    </a:xfrm>
                    <a:prstGeom prst="rect">
                      <a:avLst/>
                    </a:prstGeom>
                  </pic:spPr>
                </pic:pic>
              </a:graphicData>
            </a:graphic>
          </wp:inline>
        </w:drawing>
      </w:r>
    </w:p>
    <w:p w:rsidR="00DB5076" w:rsidRDefault="00DB5076" w:rsidP="0033633F">
      <w:r>
        <w:rPr>
          <w:noProof/>
        </w:rPr>
        <w:drawing>
          <wp:inline distT="0" distB="0" distL="0" distR="0" wp14:anchorId="4D03DE4C" wp14:editId="29678682">
            <wp:extent cx="5274310" cy="2373630"/>
            <wp:effectExtent l="0" t="0" r="254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373630"/>
                    </a:xfrm>
                    <a:prstGeom prst="rect">
                      <a:avLst/>
                    </a:prstGeom>
                  </pic:spPr>
                </pic:pic>
              </a:graphicData>
            </a:graphic>
          </wp:inline>
        </w:drawing>
      </w:r>
    </w:p>
    <w:p w:rsidR="00DB5076" w:rsidRDefault="00DB5076" w:rsidP="0033633F">
      <w:r>
        <w:rPr>
          <w:noProof/>
        </w:rPr>
        <w:drawing>
          <wp:inline distT="0" distB="0" distL="0" distR="0" wp14:anchorId="33D0A253" wp14:editId="6753A607">
            <wp:extent cx="5274310" cy="80518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805180"/>
                    </a:xfrm>
                    <a:prstGeom prst="rect">
                      <a:avLst/>
                    </a:prstGeom>
                  </pic:spPr>
                </pic:pic>
              </a:graphicData>
            </a:graphic>
          </wp:inline>
        </w:drawing>
      </w:r>
    </w:p>
    <w:p w:rsidR="00DB5076" w:rsidRDefault="00DB5076" w:rsidP="0033633F">
      <w:r>
        <w:rPr>
          <w:noProof/>
        </w:rPr>
        <w:drawing>
          <wp:inline distT="0" distB="0" distL="0" distR="0" wp14:anchorId="36DDC3DB" wp14:editId="398D3305">
            <wp:extent cx="5274310" cy="2620010"/>
            <wp:effectExtent l="0" t="0" r="254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620010"/>
                    </a:xfrm>
                    <a:prstGeom prst="rect">
                      <a:avLst/>
                    </a:prstGeom>
                  </pic:spPr>
                </pic:pic>
              </a:graphicData>
            </a:graphic>
          </wp:inline>
        </w:drawing>
      </w:r>
    </w:p>
    <w:p w:rsidR="00271D76" w:rsidRDefault="00271D76" w:rsidP="0033633F">
      <w:r>
        <w:rPr>
          <w:noProof/>
        </w:rPr>
        <w:drawing>
          <wp:inline distT="0" distB="0" distL="0" distR="0" wp14:anchorId="1220BCE5" wp14:editId="2A3ED1EE">
            <wp:extent cx="5274310" cy="1249680"/>
            <wp:effectExtent l="0" t="0" r="254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249680"/>
                    </a:xfrm>
                    <a:prstGeom prst="rect">
                      <a:avLst/>
                    </a:prstGeom>
                  </pic:spPr>
                </pic:pic>
              </a:graphicData>
            </a:graphic>
          </wp:inline>
        </w:drawing>
      </w:r>
    </w:p>
    <w:p w:rsidR="00271D76" w:rsidRDefault="00271D76" w:rsidP="0033633F">
      <w:r>
        <w:rPr>
          <w:noProof/>
        </w:rPr>
        <w:lastRenderedPageBreak/>
        <w:drawing>
          <wp:inline distT="0" distB="0" distL="0" distR="0" wp14:anchorId="59EDC421" wp14:editId="7221D466">
            <wp:extent cx="5274310" cy="3084830"/>
            <wp:effectExtent l="0" t="0" r="254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084830"/>
                    </a:xfrm>
                    <a:prstGeom prst="rect">
                      <a:avLst/>
                    </a:prstGeom>
                  </pic:spPr>
                </pic:pic>
              </a:graphicData>
            </a:graphic>
          </wp:inline>
        </w:drawing>
      </w:r>
    </w:p>
    <w:p w:rsidR="00271D76" w:rsidRDefault="00271D76" w:rsidP="0033633F">
      <w:r>
        <w:rPr>
          <w:noProof/>
        </w:rPr>
        <w:drawing>
          <wp:inline distT="0" distB="0" distL="0" distR="0" wp14:anchorId="0A394355" wp14:editId="1DFE64E6">
            <wp:extent cx="5274310" cy="97409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974090"/>
                    </a:xfrm>
                    <a:prstGeom prst="rect">
                      <a:avLst/>
                    </a:prstGeom>
                  </pic:spPr>
                </pic:pic>
              </a:graphicData>
            </a:graphic>
          </wp:inline>
        </w:drawing>
      </w:r>
    </w:p>
    <w:p w:rsidR="00271D76" w:rsidRDefault="00271D76" w:rsidP="0033633F">
      <w:r>
        <w:rPr>
          <w:noProof/>
        </w:rPr>
        <w:drawing>
          <wp:inline distT="0" distB="0" distL="0" distR="0" wp14:anchorId="5B8A95A7" wp14:editId="4FAEE505">
            <wp:extent cx="5274310" cy="3084830"/>
            <wp:effectExtent l="0" t="0" r="254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084830"/>
                    </a:xfrm>
                    <a:prstGeom prst="rect">
                      <a:avLst/>
                    </a:prstGeom>
                  </pic:spPr>
                </pic:pic>
              </a:graphicData>
            </a:graphic>
          </wp:inline>
        </w:drawing>
      </w:r>
    </w:p>
    <w:p w:rsidR="00271D76" w:rsidRDefault="00271D76" w:rsidP="0033633F">
      <w:r>
        <w:rPr>
          <w:noProof/>
        </w:rPr>
        <w:drawing>
          <wp:inline distT="0" distB="0" distL="0" distR="0" wp14:anchorId="248AF9D3" wp14:editId="5F8321EF">
            <wp:extent cx="5274310" cy="139573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395730"/>
                    </a:xfrm>
                    <a:prstGeom prst="rect">
                      <a:avLst/>
                    </a:prstGeom>
                  </pic:spPr>
                </pic:pic>
              </a:graphicData>
            </a:graphic>
          </wp:inline>
        </w:drawing>
      </w:r>
    </w:p>
    <w:p w:rsidR="00271D76" w:rsidRDefault="00271D76" w:rsidP="0033633F">
      <w:r>
        <w:rPr>
          <w:noProof/>
        </w:rPr>
        <w:lastRenderedPageBreak/>
        <w:drawing>
          <wp:inline distT="0" distB="0" distL="0" distR="0" wp14:anchorId="7792DADC" wp14:editId="43FD4DAD">
            <wp:extent cx="5274310" cy="258064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580640"/>
                    </a:xfrm>
                    <a:prstGeom prst="rect">
                      <a:avLst/>
                    </a:prstGeom>
                  </pic:spPr>
                </pic:pic>
              </a:graphicData>
            </a:graphic>
          </wp:inline>
        </w:drawing>
      </w:r>
    </w:p>
    <w:p w:rsidR="00271D76" w:rsidRDefault="00271D76" w:rsidP="0033633F">
      <w:r>
        <w:rPr>
          <w:noProof/>
        </w:rPr>
        <w:drawing>
          <wp:inline distT="0" distB="0" distL="0" distR="0" wp14:anchorId="0365AF76" wp14:editId="40D85CFE">
            <wp:extent cx="5274310" cy="213995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139950"/>
                    </a:xfrm>
                    <a:prstGeom prst="rect">
                      <a:avLst/>
                    </a:prstGeom>
                  </pic:spPr>
                </pic:pic>
              </a:graphicData>
            </a:graphic>
          </wp:inline>
        </w:drawing>
      </w:r>
    </w:p>
    <w:p w:rsidR="00271D76" w:rsidRDefault="00271D76" w:rsidP="0033633F">
      <w:r>
        <w:rPr>
          <w:noProof/>
        </w:rPr>
        <w:drawing>
          <wp:inline distT="0" distB="0" distL="0" distR="0" wp14:anchorId="0091632B" wp14:editId="1FBE00B1">
            <wp:extent cx="5274310" cy="31915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191510"/>
                    </a:xfrm>
                    <a:prstGeom prst="rect">
                      <a:avLst/>
                    </a:prstGeom>
                  </pic:spPr>
                </pic:pic>
              </a:graphicData>
            </a:graphic>
          </wp:inline>
        </w:drawing>
      </w:r>
    </w:p>
    <w:p w:rsidR="00271D76" w:rsidRPr="0033633F" w:rsidRDefault="00271D76" w:rsidP="0033633F">
      <w:r>
        <w:rPr>
          <w:noProof/>
        </w:rPr>
        <w:lastRenderedPageBreak/>
        <w:drawing>
          <wp:inline distT="0" distB="0" distL="0" distR="0" wp14:anchorId="0ED5E808" wp14:editId="647C03B7">
            <wp:extent cx="5274310" cy="155003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550035"/>
                    </a:xfrm>
                    <a:prstGeom prst="rect">
                      <a:avLst/>
                    </a:prstGeom>
                  </pic:spPr>
                </pic:pic>
              </a:graphicData>
            </a:graphic>
          </wp:inline>
        </w:drawing>
      </w:r>
    </w:p>
    <w:p w:rsidR="0033633F" w:rsidRDefault="0033633F" w:rsidP="00766143"/>
    <w:p w:rsidR="0033633F" w:rsidRDefault="0033633F" w:rsidP="00766143"/>
    <w:p w:rsidR="0033633F" w:rsidRPr="00766143" w:rsidRDefault="0033633F" w:rsidP="00766143"/>
    <w:p w:rsidR="0077404A" w:rsidRDefault="0077404A" w:rsidP="0077404A">
      <w:pPr>
        <w:pStyle w:val="2"/>
      </w:pPr>
      <w:r>
        <w:rPr>
          <w:rFonts w:hint="eastAsia"/>
        </w:rPr>
        <w:t>synchronized</w:t>
      </w:r>
      <w:r>
        <w:rPr>
          <w:rFonts w:hint="eastAsia"/>
        </w:rPr>
        <w:t>实现原理</w:t>
      </w:r>
    </w:p>
    <w:p w:rsidR="00DD4A46" w:rsidRPr="00DD4A46" w:rsidRDefault="00DD4A46" w:rsidP="00DD4A46">
      <w:pPr>
        <w:pStyle w:val="3"/>
      </w:pPr>
      <w:r>
        <w:rPr>
          <w:rFonts w:hint="eastAsia"/>
        </w:rPr>
        <w:t>同步块</w:t>
      </w:r>
    </w:p>
    <w:p w:rsidR="0077404A" w:rsidRDefault="0077404A" w:rsidP="0077404A">
      <w:r>
        <w:rPr>
          <w:noProof/>
        </w:rPr>
        <w:drawing>
          <wp:inline distT="0" distB="0" distL="0" distR="0" wp14:anchorId="3A30506E" wp14:editId="5AE335F8">
            <wp:extent cx="3448050" cy="1409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48050" cy="1409700"/>
                    </a:xfrm>
                    <a:prstGeom prst="rect">
                      <a:avLst/>
                    </a:prstGeom>
                  </pic:spPr>
                </pic:pic>
              </a:graphicData>
            </a:graphic>
          </wp:inline>
        </w:drawing>
      </w:r>
    </w:p>
    <w:p w:rsidR="0077404A" w:rsidRDefault="0077404A" w:rsidP="0077404A">
      <w:r>
        <w:rPr>
          <w:rFonts w:hint="eastAsia"/>
        </w:rPr>
        <w:t>反编译后的结果如下：</w:t>
      </w:r>
    </w:p>
    <w:p w:rsidR="0077404A" w:rsidRDefault="0077404A" w:rsidP="0077404A">
      <w:r>
        <w:rPr>
          <w:noProof/>
        </w:rPr>
        <w:drawing>
          <wp:inline distT="0" distB="0" distL="0" distR="0" wp14:anchorId="308F340C" wp14:editId="590AC041">
            <wp:extent cx="5274310" cy="33020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302000"/>
                    </a:xfrm>
                    <a:prstGeom prst="rect">
                      <a:avLst/>
                    </a:prstGeom>
                  </pic:spPr>
                </pic:pic>
              </a:graphicData>
            </a:graphic>
          </wp:inline>
        </w:drawing>
      </w:r>
    </w:p>
    <w:p w:rsidR="0077404A" w:rsidRDefault="0077404A" w:rsidP="0077404A">
      <w:pPr>
        <w:pStyle w:val="4"/>
      </w:pPr>
      <w:r>
        <w:lastRenderedPageBreak/>
        <w:t>monitorenter</w:t>
      </w:r>
    </w:p>
    <w:p w:rsidR="0077404A" w:rsidRDefault="0077404A" w:rsidP="0077404A">
      <w:r>
        <w:rPr>
          <w:rFonts w:hint="eastAsia"/>
        </w:rPr>
        <w:t>每个对象都有一个监视器锁（</w:t>
      </w:r>
      <w:r>
        <w:rPr>
          <w:rFonts w:hint="eastAsia"/>
        </w:rPr>
        <w:t>monitor</w:t>
      </w:r>
      <w:r>
        <w:rPr>
          <w:rFonts w:hint="eastAsia"/>
        </w:rPr>
        <w:t>），当</w:t>
      </w:r>
      <w:r>
        <w:rPr>
          <w:rFonts w:hint="eastAsia"/>
        </w:rPr>
        <w:t>monitor</w:t>
      </w:r>
      <w:r>
        <w:rPr>
          <w:rFonts w:hint="eastAsia"/>
        </w:rPr>
        <w:t>被占用时就会处于锁定状态，线程执行</w:t>
      </w:r>
      <w:r>
        <w:rPr>
          <w:rFonts w:hint="eastAsia"/>
        </w:rPr>
        <w:t>monitorenter</w:t>
      </w:r>
      <w:r>
        <w:rPr>
          <w:rFonts w:hint="eastAsia"/>
        </w:rPr>
        <w:t>指令时尝试获取</w:t>
      </w:r>
      <w:r>
        <w:rPr>
          <w:rFonts w:hint="eastAsia"/>
        </w:rPr>
        <w:t>monitor</w:t>
      </w:r>
      <w:r>
        <w:rPr>
          <w:rFonts w:hint="eastAsia"/>
        </w:rPr>
        <w:t>的所有</w:t>
      </w:r>
      <w:r w:rsidR="000A6668">
        <w:rPr>
          <w:rFonts w:hint="eastAsia"/>
        </w:rPr>
        <w:t>0</w:t>
      </w:r>
      <w:r>
        <w:rPr>
          <w:rFonts w:hint="eastAsia"/>
        </w:rPr>
        <w:t>权。</w:t>
      </w:r>
    </w:p>
    <w:p w:rsidR="0077404A" w:rsidRDefault="0077404A" w:rsidP="0077404A">
      <w:r>
        <w:rPr>
          <w:rFonts w:hint="eastAsia"/>
        </w:rPr>
        <w:t>1</w:t>
      </w:r>
      <w:r>
        <w:t xml:space="preserve"> </w:t>
      </w:r>
      <w:r>
        <w:rPr>
          <w:rFonts w:hint="eastAsia"/>
        </w:rPr>
        <w:t>如果</w:t>
      </w:r>
      <w:r>
        <w:rPr>
          <w:rFonts w:hint="eastAsia"/>
        </w:rPr>
        <w:t>monitor</w:t>
      </w:r>
      <w:r>
        <w:rPr>
          <w:rFonts w:hint="eastAsia"/>
        </w:rPr>
        <w:t>的进入数为</w:t>
      </w:r>
      <w:r>
        <w:rPr>
          <w:rFonts w:hint="eastAsia"/>
        </w:rPr>
        <w:t>0</w:t>
      </w:r>
      <w:r>
        <w:rPr>
          <w:rFonts w:hint="eastAsia"/>
        </w:rPr>
        <w:t>，则该线程进入</w:t>
      </w:r>
      <w:r>
        <w:rPr>
          <w:rFonts w:hint="eastAsia"/>
        </w:rPr>
        <w:t>monitor</w:t>
      </w:r>
      <w:r>
        <w:rPr>
          <w:rFonts w:hint="eastAsia"/>
        </w:rPr>
        <w:t>，然后将进入数设置为</w:t>
      </w:r>
      <w:r>
        <w:rPr>
          <w:rFonts w:hint="eastAsia"/>
        </w:rPr>
        <w:t>1</w:t>
      </w:r>
      <w:r>
        <w:rPr>
          <w:rFonts w:hint="eastAsia"/>
        </w:rPr>
        <w:t>，该线程即为</w:t>
      </w:r>
      <w:r>
        <w:rPr>
          <w:rFonts w:hint="eastAsia"/>
        </w:rPr>
        <w:t>monitor</w:t>
      </w:r>
      <w:r>
        <w:rPr>
          <w:rFonts w:hint="eastAsia"/>
        </w:rPr>
        <w:t>的所有者。</w:t>
      </w:r>
    </w:p>
    <w:p w:rsidR="0077404A" w:rsidRDefault="0077404A" w:rsidP="0077404A">
      <w:r>
        <w:rPr>
          <w:rFonts w:hint="eastAsia"/>
        </w:rPr>
        <w:t>2</w:t>
      </w:r>
      <w:r>
        <w:t xml:space="preserve"> </w:t>
      </w:r>
      <w:r>
        <w:rPr>
          <w:rFonts w:hint="eastAsia"/>
        </w:rPr>
        <w:t>如果线程已经占有该</w:t>
      </w:r>
      <w:r>
        <w:rPr>
          <w:rFonts w:hint="eastAsia"/>
        </w:rPr>
        <w:t>monitor</w:t>
      </w:r>
      <w:r>
        <w:rPr>
          <w:rFonts w:hint="eastAsia"/>
        </w:rPr>
        <w:t>，只是重新进入，则进入</w:t>
      </w:r>
      <w:r>
        <w:rPr>
          <w:rFonts w:hint="eastAsia"/>
        </w:rPr>
        <w:t>monitor</w:t>
      </w:r>
      <w:r>
        <w:rPr>
          <w:rFonts w:hint="eastAsia"/>
        </w:rPr>
        <w:t>的进入数加</w:t>
      </w:r>
      <w:r>
        <w:rPr>
          <w:rFonts w:hint="eastAsia"/>
        </w:rPr>
        <w:t>1</w:t>
      </w:r>
    </w:p>
    <w:p w:rsidR="0077404A" w:rsidRDefault="0077404A" w:rsidP="0077404A">
      <w:r>
        <w:rPr>
          <w:rFonts w:hint="eastAsia"/>
        </w:rPr>
        <w:t>3</w:t>
      </w:r>
      <w:r>
        <w:t xml:space="preserve"> </w:t>
      </w:r>
      <w:r>
        <w:rPr>
          <w:rFonts w:hint="eastAsia"/>
        </w:rPr>
        <w:t>如果其他线程已经占用了</w:t>
      </w:r>
      <w:r>
        <w:rPr>
          <w:rFonts w:hint="eastAsia"/>
        </w:rPr>
        <w:t>monitor</w:t>
      </w:r>
      <w:r>
        <w:rPr>
          <w:rFonts w:hint="eastAsia"/>
        </w:rPr>
        <w:t>，则该线程进入阻塞状态，直至</w:t>
      </w:r>
      <w:r>
        <w:rPr>
          <w:rFonts w:hint="eastAsia"/>
        </w:rPr>
        <w:t>monitor</w:t>
      </w:r>
      <w:r>
        <w:rPr>
          <w:rFonts w:hint="eastAsia"/>
        </w:rPr>
        <w:t>的进入数为</w:t>
      </w:r>
      <w:r>
        <w:rPr>
          <w:rFonts w:hint="eastAsia"/>
        </w:rPr>
        <w:t>0</w:t>
      </w:r>
      <w:r>
        <w:rPr>
          <w:rFonts w:hint="eastAsia"/>
        </w:rPr>
        <w:t>，再重新尝试获取</w:t>
      </w:r>
      <w:r>
        <w:rPr>
          <w:rFonts w:hint="eastAsia"/>
        </w:rPr>
        <w:t>monitor</w:t>
      </w:r>
      <w:r>
        <w:rPr>
          <w:rFonts w:hint="eastAsia"/>
        </w:rPr>
        <w:t>的所有权。</w:t>
      </w:r>
    </w:p>
    <w:p w:rsidR="0077404A" w:rsidRDefault="0077404A" w:rsidP="0077404A">
      <w:pPr>
        <w:pStyle w:val="4"/>
      </w:pPr>
      <w:r>
        <w:rPr>
          <w:rFonts w:hint="eastAsia"/>
        </w:rPr>
        <w:t>monitorexit</w:t>
      </w:r>
    </w:p>
    <w:p w:rsidR="0077404A" w:rsidRDefault="0077404A" w:rsidP="0077404A">
      <w:r>
        <w:rPr>
          <w:rFonts w:hint="eastAsia"/>
        </w:rPr>
        <w:t>执行</w:t>
      </w:r>
      <w:r>
        <w:rPr>
          <w:rFonts w:hint="eastAsia"/>
        </w:rPr>
        <w:t>monitorexit</w:t>
      </w:r>
      <w:r>
        <w:rPr>
          <w:rFonts w:hint="eastAsia"/>
        </w:rPr>
        <w:t>的线程必须是</w:t>
      </w:r>
      <w:r>
        <w:rPr>
          <w:rFonts w:hint="eastAsia"/>
        </w:rPr>
        <w:t>object</w:t>
      </w:r>
      <w:r>
        <w:rPr>
          <w:rFonts w:hint="eastAsia"/>
        </w:rPr>
        <w:t>所对应的</w:t>
      </w:r>
      <w:r>
        <w:rPr>
          <w:rFonts w:hint="eastAsia"/>
        </w:rPr>
        <w:t>monitor</w:t>
      </w:r>
      <w:r>
        <w:rPr>
          <w:rFonts w:hint="eastAsia"/>
        </w:rPr>
        <w:t>的所有者。</w:t>
      </w:r>
    </w:p>
    <w:p w:rsidR="0077404A" w:rsidRPr="0077404A" w:rsidRDefault="0077404A" w:rsidP="0077404A">
      <w:r>
        <w:rPr>
          <w:rFonts w:hint="eastAsia"/>
        </w:rPr>
        <w:t>指令执行时，</w:t>
      </w:r>
      <w:r>
        <w:rPr>
          <w:rFonts w:hint="eastAsia"/>
        </w:rPr>
        <w:t>monitor</w:t>
      </w:r>
      <w:r>
        <w:rPr>
          <w:rFonts w:hint="eastAsia"/>
        </w:rPr>
        <w:t>的进入数减</w:t>
      </w:r>
      <w:r>
        <w:rPr>
          <w:rFonts w:hint="eastAsia"/>
        </w:rPr>
        <w:t>1</w:t>
      </w:r>
      <w:r>
        <w:rPr>
          <w:rFonts w:hint="eastAsia"/>
        </w:rPr>
        <w:t>，如果减</w:t>
      </w:r>
      <w:r>
        <w:rPr>
          <w:rFonts w:hint="eastAsia"/>
        </w:rPr>
        <w:t>1</w:t>
      </w:r>
      <w:r>
        <w:rPr>
          <w:rFonts w:hint="eastAsia"/>
        </w:rPr>
        <w:t>后进入数为</w:t>
      </w:r>
      <w:r>
        <w:rPr>
          <w:rFonts w:hint="eastAsia"/>
        </w:rPr>
        <w:t>0</w:t>
      </w:r>
      <w:r>
        <w:rPr>
          <w:rFonts w:hint="eastAsia"/>
        </w:rPr>
        <w:t>，那么线程就会退出</w:t>
      </w:r>
      <w:r>
        <w:rPr>
          <w:rFonts w:hint="eastAsia"/>
        </w:rPr>
        <w:t>monitor</w:t>
      </w:r>
      <w:r>
        <w:rPr>
          <w:rFonts w:hint="eastAsia"/>
        </w:rPr>
        <w:t>，不再是这个</w:t>
      </w:r>
      <w:r>
        <w:rPr>
          <w:rFonts w:hint="eastAsia"/>
        </w:rPr>
        <w:t>monitor</w:t>
      </w:r>
      <w:r>
        <w:rPr>
          <w:rFonts w:hint="eastAsia"/>
        </w:rPr>
        <w:t>的所有者。其他被这个</w:t>
      </w:r>
      <w:r>
        <w:rPr>
          <w:rFonts w:hint="eastAsia"/>
        </w:rPr>
        <w:t>monitor</w:t>
      </w:r>
      <w:r>
        <w:rPr>
          <w:rFonts w:hint="eastAsia"/>
        </w:rPr>
        <w:t>阻塞的线程可以尝试去获取这个</w:t>
      </w:r>
      <w:r>
        <w:rPr>
          <w:rFonts w:hint="eastAsia"/>
        </w:rPr>
        <w:t>monitor</w:t>
      </w:r>
      <w:r>
        <w:rPr>
          <w:rFonts w:hint="eastAsia"/>
        </w:rPr>
        <w:t>的所有权。</w:t>
      </w:r>
    </w:p>
    <w:p w:rsidR="00343D1A" w:rsidRDefault="00343D1A" w:rsidP="00343D1A"/>
    <w:p w:rsidR="00343D1A" w:rsidRDefault="00DD4A46" w:rsidP="00DD4A46">
      <w:pPr>
        <w:pStyle w:val="3"/>
      </w:pPr>
      <w:r>
        <w:rPr>
          <w:rFonts w:hint="eastAsia"/>
        </w:rPr>
        <w:t>同步方法</w:t>
      </w:r>
    </w:p>
    <w:p w:rsidR="00DD4A46" w:rsidRDefault="00DD4A46" w:rsidP="00DD4A46">
      <w:r>
        <w:rPr>
          <w:noProof/>
        </w:rPr>
        <w:drawing>
          <wp:inline distT="0" distB="0" distL="0" distR="0" wp14:anchorId="01F5196F" wp14:editId="4BAF5577">
            <wp:extent cx="3038475" cy="9048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38475" cy="904875"/>
                    </a:xfrm>
                    <a:prstGeom prst="rect">
                      <a:avLst/>
                    </a:prstGeom>
                  </pic:spPr>
                </pic:pic>
              </a:graphicData>
            </a:graphic>
          </wp:inline>
        </w:drawing>
      </w:r>
    </w:p>
    <w:p w:rsidR="00DD4A46" w:rsidRDefault="00DD4A46" w:rsidP="00DD4A46">
      <w:r>
        <w:rPr>
          <w:rFonts w:hint="eastAsia"/>
        </w:rPr>
        <w:t>反编译结果如下：</w:t>
      </w:r>
    </w:p>
    <w:p w:rsidR="00DD4A46" w:rsidRDefault="00DD4A46" w:rsidP="00DD4A46">
      <w:r>
        <w:rPr>
          <w:noProof/>
        </w:rPr>
        <w:drawing>
          <wp:inline distT="0" distB="0" distL="0" distR="0" wp14:anchorId="1B3A6680" wp14:editId="4BA6ACE2">
            <wp:extent cx="5274310" cy="20015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001520"/>
                    </a:xfrm>
                    <a:prstGeom prst="rect">
                      <a:avLst/>
                    </a:prstGeom>
                  </pic:spPr>
                </pic:pic>
              </a:graphicData>
            </a:graphic>
          </wp:inline>
        </w:drawing>
      </w:r>
    </w:p>
    <w:p w:rsidR="00DD4A46" w:rsidRDefault="00DD4A46" w:rsidP="00DD4A46">
      <w:r>
        <w:rPr>
          <w:rFonts w:hint="eastAsia"/>
        </w:rPr>
        <w:t>方法的同步并没有使用</w:t>
      </w:r>
      <w:r>
        <w:rPr>
          <w:rFonts w:hint="eastAsia"/>
        </w:rPr>
        <w:t>monitorenter</w:t>
      </w:r>
      <w:r>
        <w:rPr>
          <w:rFonts w:hint="eastAsia"/>
        </w:rPr>
        <w:t>和</w:t>
      </w:r>
      <w:r>
        <w:rPr>
          <w:rFonts w:hint="eastAsia"/>
        </w:rPr>
        <w:t>monitorexit</w:t>
      </w:r>
      <w:r>
        <w:rPr>
          <w:rFonts w:hint="eastAsia"/>
        </w:rPr>
        <w:t>指令，而是在常量池中添加了</w:t>
      </w:r>
      <w:r>
        <w:t>ACC_</w:t>
      </w:r>
      <w:r w:rsidRPr="00DD4A46">
        <w:rPr>
          <w:rFonts w:ascii="Verdana" w:hAnsi="Verdana"/>
          <w:color w:val="333333"/>
          <w:szCs w:val="21"/>
          <w:shd w:val="clear" w:color="auto" w:fill="FFFFFF"/>
        </w:rPr>
        <w:t xml:space="preserve"> </w:t>
      </w:r>
      <w:r w:rsidRPr="00DD4A46">
        <w:t>SYNCHRONIZED</w:t>
      </w:r>
      <w:r w:rsidRPr="00DD4A46">
        <w:t>标示符</w:t>
      </w:r>
      <w:r>
        <w:rPr>
          <w:rFonts w:hint="eastAsia"/>
        </w:rPr>
        <w:t>，</w:t>
      </w:r>
      <w:r>
        <w:rPr>
          <w:rFonts w:hint="eastAsia"/>
        </w:rPr>
        <w:t>JVM</w:t>
      </w:r>
      <w:r>
        <w:rPr>
          <w:rFonts w:hint="eastAsia"/>
        </w:rPr>
        <w:t>就是根据该标识符来实现方法的同步。</w:t>
      </w:r>
    </w:p>
    <w:p w:rsidR="00DD4A46" w:rsidRDefault="00DD4A46" w:rsidP="00DD4A46">
      <w:r>
        <w:rPr>
          <w:rFonts w:hint="eastAsia"/>
        </w:rPr>
        <w:t>当方法调用时，调用指令将会检查方法的</w:t>
      </w:r>
      <w:r>
        <w:rPr>
          <w:rFonts w:hint="eastAsia"/>
        </w:rPr>
        <w:t>ACC_</w:t>
      </w:r>
      <w:r w:rsidRPr="00DD4A46">
        <w:rPr>
          <w:rFonts w:ascii="Verdana" w:hAnsi="Verdana"/>
          <w:color w:val="333333"/>
          <w:szCs w:val="21"/>
          <w:shd w:val="clear" w:color="auto" w:fill="FFFFFF"/>
        </w:rPr>
        <w:t xml:space="preserve"> </w:t>
      </w:r>
      <w:r w:rsidRPr="00DD4A46">
        <w:t>SYNCHRONIZED</w:t>
      </w:r>
      <w:r>
        <w:rPr>
          <w:rFonts w:hint="eastAsia"/>
        </w:rPr>
        <w:t>访问标志是否被设置，如果设置了，执行线程将会先获取</w:t>
      </w:r>
      <w:r>
        <w:rPr>
          <w:rFonts w:hint="eastAsia"/>
        </w:rPr>
        <w:t>monitor</w:t>
      </w:r>
      <w:r>
        <w:rPr>
          <w:rFonts w:hint="eastAsia"/>
        </w:rPr>
        <w:t>，获取成功之后才能执行方法体，方法执行完毕之后再释放</w:t>
      </w:r>
      <w:r>
        <w:rPr>
          <w:rFonts w:hint="eastAsia"/>
        </w:rPr>
        <w:t>monitor</w:t>
      </w:r>
      <w:r>
        <w:rPr>
          <w:rFonts w:hint="eastAsia"/>
        </w:rPr>
        <w:t>。在方法执行期间，其他任何线程都无法再获取同一个</w:t>
      </w:r>
      <w:r>
        <w:rPr>
          <w:rFonts w:hint="eastAsia"/>
        </w:rPr>
        <w:t>monitor</w:t>
      </w:r>
      <w:r>
        <w:rPr>
          <w:rFonts w:hint="eastAsia"/>
        </w:rPr>
        <w:t>对象。本质</w:t>
      </w:r>
      <w:r>
        <w:rPr>
          <w:rFonts w:hint="eastAsia"/>
        </w:rPr>
        <w:lastRenderedPageBreak/>
        <w:t>上没有区别，只是方法的同步是一种隐式的方法来实现，无需通过字节码来完成。</w:t>
      </w:r>
    </w:p>
    <w:p w:rsidR="00DD4A46" w:rsidRPr="00DD4A46" w:rsidRDefault="00DD4A46" w:rsidP="00DD4A46"/>
    <w:p w:rsidR="00A053F6" w:rsidRPr="00A053F6" w:rsidRDefault="00A053F6" w:rsidP="00A053F6"/>
    <w:p w:rsidR="002A20E0" w:rsidRDefault="002A20E0" w:rsidP="002A20E0">
      <w:pPr>
        <w:pStyle w:val="2"/>
      </w:pPr>
      <w:r>
        <w:rPr>
          <w:rFonts w:hint="eastAsia"/>
        </w:rPr>
        <w:t>Synchronized</w:t>
      </w:r>
      <w:r>
        <w:rPr>
          <w:rFonts w:hint="eastAsia"/>
        </w:rPr>
        <w:t>锁和</w:t>
      </w:r>
      <w:r>
        <w:rPr>
          <w:rFonts w:hint="eastAsia"/>
        </w:rPr>
        <w:t>Lock</w:t>
      </w:r>
      <w:r>
        <w:rPr>
          <w:rFonts w:hint="eastAsia"/>
        </w:rPr>
        <w:t>锁区别</w:t>
      </w:r>
    </w:p>
    <w:p w:rsidR="002A20E0" w:rsidRDefault="002A20E0" w:rsidP="002A20E0">
      <w:r>
        <w:rPr>
          <w:rFonts w:hint="eastAsia"/>
        </w:rPr>
        <w:t>1</w:t>
      </w:r>
      <w:r>
        <w:t xml:space="preserve"> </w:t>
      </w:r>
      <w:r>
        <w:rPr>
          <w:rFonts w:hint="eastAsia"/>
        </w:rPr>
        <w:t>ReenTrantLock</w:t>
      </w:r>
      <w:r>
        <w:rPr>
          <w:rFonts w:hint="eastAsia"/>
        </w:rPr>
        <w:t>拥有</w:t>
      </w:r>
      <w:r>
        <w:rPr>
          <w:rFonts w:hint="eastAsia"/>
        </w:rPr>
        <w:t>Synchronized</w:t>
      </w:r>
      <w:r>
        <w:rPr>
          <w:rFonts w:hint="eastAsia"/>
        </w:rPr>
        <w:t>相同的并发性和内存语义，但是还多了锁投票</w:t>
      </w:r>
      <w:r>
        <w:rPr>
          <w:rFonts w:hint="eastAsia"/>
        </w:rPr>
        <w:t xml:space="preserve"> </w:t>
      </w:r>
      <w:r>
        <w:rPr>
          <w:rFonts w:hint="eastAsia"/>
        </w:rPr>
        <w:t>定时锁等候和中断锁等候</w:t>
      </w:r>
    </w:p>
    <w:p w:rsidR="002A20E0" w:rsidRDefault="002A20E0" w:rsidP="002A20E0">
      <w:r>
        <w:rPr>
          <w:rFonts w:hint="eastAsia"/>
        </w:rPr>
        <w:t>线程</w:t>
      </w:r>
      <w:r>
        <w:rPr>
          <w:rFonts w:hint="eastAsia"/>
        </w:rPr>
        <w:t>A</w:t>
      </w:r>
      <w:r>
        <w:rPr>
          <w:rFonts w:hint="eastAsia"/>
        </w:rPr>
        <w:t>和</w:t>
      </w:r>
      <w:r>
        <w:rPr>
          <w:rFonts w:hint="eastAsia"/>
        </w:rPr>
        <w:t>B</w:t>
      </w:r>
      <w:r>
        <w:rPr>
          <w:rFonts w:hint="eastAsia"/>
        </w:rPr>
        <w:t>都要获取对象</w:t>
      </w:r>
      <w:r>
        <w:rPr>
          <w:rFonts w:hint="eastAsia"/>
        </w:rPr>
        <w:t>O</w:t>
      </w:r>
      <w:r>
        <w:rPr>
          <w:rFonts w:hint="eastAsia"/>
        </w:rPr>
        <w:t>的锁，假设</w:t>
      </w:r>
      <w:r>
        <w:rPr>
          <w:rFonts w:hint="eastAsia"/>
        </w:rPr>
        <w:t>A</w:t>
      </w:r>
      <w:r>
        <w:rPr>
          <w:rFonts w:hint="eastAsia"/>
        </w:rPr>
        <w:t>获取了对象</w:t>
      </w:r>
      <w:r>
        <w:rPr>
          <w:rFonts w:hint="eastAsia"/>
        </w:rPr>
        <w:t>O</w:t>
      </w:r>
      <w:r>
        <w:rPr>
          <w:rFonts w:hint="eastAsia"/>
        </w:rPr>
        <w:t>的锁，</w:t>
      </w:r>
      <w:r>
        <w:rPr>
          <w:rFonts w:hint="eastAsia"/>
        </w:rPr>
        <w:t>B</w:t>
      </w:r>
      <w:r>
        <w:rPr>
          <w:rFonts w:hint="eastAsia"/>
        </w:rPr>
        <w:t>将等待</w:t>
      </w:r>
      <w:r>
        <w:rPr>
          <w:rFonts w:hint="eastAsia"/>
        </w:rPr>
        <w:t>A</w:t>
      </w:r>
      <w:r>
        <w:rPr>
          <w:rFonts w:hint="eastAsia"/>
        </w:rPr>
        <w:t>释放对</w:t>
      </w:r>
      <w:r>
        <w:rPr>
          <w:rFonts w:hint="eastAsia"/>
        </w:rPr>
        <w:t>O</w:t>
      </w:r>
      <w:r>
        <w:rPr>
          <w:rFonts w:hint="eastAsia"/>
        </w:rPr>
        <w:t>的锁定。如果使用</w:t>
      </w:r>
      <w:r>
        <w:rPr>
          <w:rFonts w:hint="eastAsia"/>
        </w:rPr>
        <w:t>synchronized</w:t>
      </w:r>
      <w:r>
        <w:rPr>
          <w:rFonts w:hint="eastAsia"/>
        </w:rPr>
        <w:t>，如果</w:t>
      </w:r>
      <w:r>
        <w:rPr>
          <w:rFonts w:hint="eastAsia"/>
        </w:rPr>
        <w:t>A</w:t>
      </w:r>
      <w:r>
        <w:rPr>
          <w:rFonts w:hint="eastAsia"/>
        </w:rPr>
        <w:t>不释放，</w:t>
      </w:r>
      <w:r>
        <w:rPr>
          <w:rFonts w:hint="eastAsia"/>
        </w:rPr>
        <w:t>B</w:t>
      </w:r>
      <w:r>
        <w:rPr>
          <w:rFonts w:hint="eastAsia"/>
        </w:rPr>
        <w:t>将一直等下去，不能被中断，如果使用</w:t>
      </w:r>
      <w:r>
        <w:rPr>
          <w:rFonts w:hint="eastAsia"/>
        </w:rPr>
        <w:t>reentrantLock</w:t>
      </w:r>
      <w:r>
        <w:rPr>
          <w:rFonts w:hint="eastAsia"/>
        </w:rPr>
        <w:t>，如果</w:t>
      </w:r>
      <w:r>
        <w:rPr>
          <w:rFonts w:hint="eastAsia"/>
        </w:rPr>
        <w:t>A</w:t>
      </w:r>
      <w:r>
        <w:rPr>
          <w:rFonts w:hint="eastAsia"/>
        </w:rPr>
        <w:t>不释放，可以在使</w:t>
      </w:r>
      <w:r>
        <w:rPr>
          <w:rFonts w:hint="eastAsia"/>
        </w:rPr>
        <w:t>B</w:t>
      </w:r>
      <w:r>
        <w:rPr>
          <w:rFonts w:hint="eastAsia"/>
        </w:rPr>
        <w:t>等待了足够长的时间后，中断等待，去执行其他操作。</w:t>
      </w:r>
    </w:p>
    <w:p w:rsidR="002A20E0" w:rsidRDefault="002A20E0" w:rsidP="002A20E0">
      <w:r w:rsidRPr="002A20E0">
        <w:t>ReentrantLock</w:t>
      </w:r>
      <w:r w:rsidRPr="002A20E0">
        <w:t>获取锁定与三种方式：</w:t>
      </w:r>
      <w:r w:rsidRPr="002A20E0">
        <w:br/>
        <w:t xml:space="preserve">a) lock(), </w:t>
      </w:r>
      <w:r w:rsidRPr="002A20E0">
        <w:t>如果获取了锁立即返回，如果别的线程持有锁，当前线程则一直处于休眠状态，直到获取锁</w:t>
      </w:r>
      <w:r w:rsidRPr="002A20E0">
        <w:br/>
        <w:t xml:space="preserve">b) tryLock(), </w:t>
      </w:r>
      <w:r w:rsidRPr="002A20E0">
        <w:t>如果获取了锁立即返回</w:t>
      </w:r>
      <w:r w:rsidRPr="002A20E0">
        <w:t>true</w:t>
      </w:r>
      <w:r w:rsidRPr="002A20E0">
        <w:t>，如果别的线程正持有锁，立即返回</w:t>
      </w:r>
      <w:r w:rsidRPr="002A20E0">
        <w:t>false</w:t>
      </w:r>
      <w:r w:rsidRPr="002A20E0">
        <w:t>；</w:t>
      </w:r>
      <w:r w:rsidRPr="002A20E0">
        <w:br/>
        <w:t>c)tryLock(long timeout,TimeUnit unit)</w:t>
      </w:r>
      <w:r w:rsidRPr="002A20E0">
        <w:t>，</w:t>
      </w:r>
      <w:r w:rsidRPr="002A20E0">
        <w:t xml:space="preserve"> </w:t>
      </w:r>
      <w:r w:rsidRPr="002A20E0">
        <w:t>如果获取了锁定立即返回</w:t>
      </w:r>
      <w:r w:rsidRPr="002A20E0">
        <w:t>true</w:t>
      </w:r>
      <w:r w:rsidRPr="002A20E0">
        <w:t>，如果别的线程正持有锁，会等待参数给定的时间，在等待的过程中，如果获取了锁定，就返回</w:t>
      </w:r>
      <w:r w:rsidRPr="002A20E0">
        <w:t>true</w:t>
      </w:r>
      <w:r w:rsidRPr="002A20E0">
        <w:t>，如果等待超时，返回</w:t>
      </w:r>
      <w:r w:rsidRPr="002A20E0">
        <w:t>false</w:t>
      </w:r>
      <w:r w:rsidRPr="002A20E0">
        <w:t>；</w:t>
      </w:r>
      <w:r w:rsidRPr="002A20E0">
        <w:br/>
        <w:t>d) lockInterruptibly:</w:t>
      </w:r>
      <w:r w:rsidRPr="002A20E0">
        <w:t>如果获取了锁定立即返回，如果没有获取锁定，当前线程处于休眠状态，直到或者锁定，或者当前线程被别的线程中断</w:t>
      </w:r>
    </w:p>
    <w:p w:rsidR="002A20E0" w:rsidRDefault="00A053F6" w:rsidP="002A20E0">
      <w:r>
        <w:t>S</w:t>
      </w:r>
      <w:r>
        <w:rPr>
          <w:rFonts w:hint="eastAsia"/>
        </w:rPr>
        <w:t>ynchronized</w:t>
      </w:r>
      <w:r>
        <w:rPr>
          <w:rFonts w:hint="eastAsia"/>
        </w:rPr>
        <w:t>是不可中断的，</w:t>
      </w:r>
      <w:r>
        <w:rPr>
          <w:rFonts w:hint="eastAsia"/>
        </w:rPr>
        <w:t>lock</w:t>
      </w:r>
      <w:r>
        <w:rPr>
          <w:rFonts w:hint="eastAsia"/>
        </w:rPr>
        <w:t>是可中断锁。</w:t>
      </w:r>
    </w:p>
    <w:p w:rsidR="00A053F6" w:rsidRDefault="00A053F6" w:rsidP="002A20E0"/>
    <w:p w:rsidR="002A20E0" w:rsidRDefault="002A20E0" w:rsidP="002A20E0">
      <w:r>
        <w:rPr>
          <w:rFonts w:hint="eastAsia"/>
        </w:rPr>
        <w:t>2</w:t>
      </w:r>
      <w:r>
        <w:t xml:space="preserve"> </w:t>
      </w:r>
      <w:r>
        <w:rPr>
          <w:rFonts w:hint="eastAsia"/>
        </w:rPr>
        <w:t>synchronized</w:t>
      </w:r>
      <w:r>
        <w:rPr>
          <w:rFonts w:hint="eastAsia"/>
        </w:rPr>
        <w:t>是在</w:t>
      </w:r>
      <w:r>
        <w:rPr>
          <w:rFonts w:hint="eastAsia"/>
        </w:rPr>
        <w:t>jvm</w:t>
      </w:r>
      <w:r>
        <w:rPr>
          <w:rFonts w:hint="eastAsia"/>
        </w:rPr>
        <w:t>层面上实现的，可以通过一些监控工具监控</w:t>
      </w:r>
      <w:r>
        <w:rPr>
          <w:rFonts w:hint="eastAsia"/>
        </w:rPr>
        <w:t>synchronized</w:t>
      </w:r>
      <w:r>
        <w:rPr>
          <w:rFonts w:hint="eastAsia"/>
        </w:rPr>
        <w:t>的锁定，而且代码执行时出现异常，</w:t>
      </w:r>
      <w:r>
        <w:rPr>
          <w:rFonts w:hint="eastAsia"/>
        </w:rPr>
        <w:t>jvm</w:t>
      </w:r>
      <w:r>
        <w:rPr>
          <w:rFonts w:hint="eastAsia"/>
        </w:rPr>
        <w:t>会自动释放锁，</w:t>
      </w:r>
      <w:r w:rsidR="005D6C63">
        <w:rPr>
          <w:rFonts w:hint="eastAsia"/>
        </w:rPr>
        <w:t>因此不会发生死锁，</w:t>
      </w:r>
      <w:r>
        <w:rPr>
          <w:rFonts w:hint="eastAsia"/>
        </w:rPr>
        <w:t>但是</w:t>
      </w:r>
      <w:r>
        <w:rPr>
          <w:rFonts w:hint="eastAsia"/>
        </w:rPr>
        <w:t>lock</w:t>
      </w:r>
      <w:r>
        <w:rPr>
          <w:rFonts w:hint="eastAsia"/>
        </w:rPr>
        <w:t>是通过代码实现的，要保证锁一定会被释放，</w:t>
      </w:r>
      <w:r w:rsidR="005D6C63">
        <w:rPr>
          <w:rFonts w:hint="eastAsia"/>
        </w:rPr>
        <w:t>否则容易出现死锁，</w:t>
      </w:r>
      <w:r>
        <w:rPr>
          <w:rFonts w:hint="eastAsia"/>
        </w:rPr>
        <w:t>必须将</w:t>
      </w:r>
      <w:r>
        <w:rPr>
          <w:rFonts w:hint="eastAsia"/>
        </w:rPr>
        <w:t>unlock</w:t>
      </w:r>
      <w:r>
        <w:rPr>
          <w:rFonts w:hint="eastAsia"/>
        </w:rPr>
        <w:t>放到</w:t>
      </w:r>
      <w:r>
        <w:rPr>
          <w:rFonts w:hint="eastAsia"/>
        </w:rPr>
        <w:t>finally</w:t>
      </w:r>
      <w:r>
        <w:rPr>
          <w:rFonts w:hint="eastAsia"/>
        </w:rPr>
        <w:t>中。</w:t>
      </w:r>
    </w:p>
    <w:p w:rsidR="002A20E0" w:rsidRDefault="002A20E0" w:rsidP="002A20E0"/>
    <w:p w:rsidR="002A20E0" w:rsidRDefault="002A20E0" w:rsidP="002A20E0">
      <w:r>
        <w:rPr>
          <w:rFonts w:hint="eastAsia"/>
        </w:rPr>
        <w:t>3</w:t>
      </w:r>
      <w:r>
        <w:t xml:space="preserve"> </w:t>
      </w:r>
      <w:r w:rsidRPr="002A20E0">
        <w:t>在资源竞争不是很激烈的情况下，</w:t>
      </w:r>
      <w:r w:rsidRPr="002A20E0">
        <w:t>Synchronized</w:t>
      </w:r>
      <w:r w:rsidRPr="002A20E0">
        <w:t>的性能要优于</w:t>
      </w:r>
      <w:r w:rsidRPr="002A20E0">
        <w:t>ReetrantLock</w:t>
      </w:r>
      <w:r w:rsidRPr="002A20E0">
        <w:t>，但是在资源竞争很激烈的情况下，</w:t>
      </w:r>
      <w:r w:rsidRPr="002A20E0">
        <w:t>Synchronized</w:t>
      </w:r>
      <w:r w:rsidRPr="002A20E0">
        <w:t>的性能会下降几十倍，但是</w:t>
      </w:r>
      <w:r w:rsidRPr="002A20E0">
        <w:t>ReetrantLock</w:t>
      </w:r>
      <w:r w:rsidRPr="002A20E0">
        <w:t>的性能能维持常态；</w:t>
      </w:r>
    </w:p>
    <w:p w:rsidR="002A20E0" w:rsidRDefault="002A20E0" w:rsidP="002A20E0"/>
    <w:p w:rsidR="00A053F6" w:rsidRDefault="00A053F6" w:rsidP="00A053F6">
      <w:r>
        <w:rPr>
          <w:rFonts w:hint="eastAsia"/>
        </w:rPr>
        <w:t>4</w:t>
      </w:r>
      <w:r>
        <w:t xml:space="preserve"> </w:t>
      </w:r>
      <w:r w:rsidRPr="00A053F6">
        <w:t>S</w:t>
      </w:r>
      <w:r w:rsidRPr="00A053F6">
        <w:rPr>
          <w:rFonts w:hint="eastAsia"/>
        </w:rPr>
        <w:t>ynchronized</w:t>
      </w:r>
      <w:r w:rsidRPr="00A053F6">
        <w:rPr>
          <w:rFonts w:hint="eastAsia"/>
        </w:rPr>
        <w:t>和</w:t>
      </w:r>
      <w:r w:rsidRPr="00A053F6">
        <w:rPr>
          <w:rFonts w:hint="eastAsia"/>
        </w:rPr>
        <w:t>lock</w:t>
      </w:r>
      <w:r w:rsidRPr="00A053F6">
        <w:rPr>
          <w:rFonts w:hint="eastAsia"/>
        </w:rPr>
        <w:t>都是可重入锁。</w:t>
      </w:r>
      <w:r>
        <w:t>L</w:t>
      </w:r>
      <w:r>
        <w:rPr>
          <w:rFonts w:hint="eastAsia"/>
        </w:rPr>
        <w:t>ock</w:t>
      </w:r>
      <w:r>
        <w:rPr>
          <w:rFonts w:hint="eastAsia"/>
        </w:rPr>
        <w:t>可以实现公平锁，就是按照请求锁的顺序来获取锁。非公平锁可能会导致有些线程永远都获取不到锁。</w:t>
      </w:r>
      <w:r>
        <w:t>S</w:t>
      </w:r>
      <w:r>
        <w:rPr>
          <w:rFonts w:hint="eastAsia"/>
        </w:rPr>
        <w:t>ynchronized</w:t>
      </w:r>
      <w:r>
        <w:rPr>
          <w:rFonts w:hint="eastAsia"/>
        </w:rPr>
        <w:t>是非公平锁，无法保证等待的线程获取锁的顺序。</w:t>
      </w:r>
    </w:p>
    <w:p w:rsidR="00A053F6" w:rsidRDefault="00A053F6" w:rsidP="00A053F6"/>
    <w:p w:rsidR="00A053F6" w:rsidRPr="00A053F6" w:rsidRDefault="00A053F6" w:rsidP="00A053F6">
      <w:r>
        <w:rPr>
          <w:rFonts w:hint="eastAsia"/>
        </w:rPr>
        <w:t>5</w:t>
      </w:r>
      <w:r>
        <w:t xml:space="preserve"> </w:t>
      </w:r>
      <w:r>
        <w:rPr>
          <w:rFonts w:hint="eastAsia"/>
        </w:rPr>
        <w:t>Lock</w:t>
      </w:r>
      <w:r>
        <w:rPr>
          <w:rFonts w:hint="eastAsia"/>
        </w:rPr>
        <w:t>中有读写锁，分为读锁和写锁。允许多个线程同时读，但是阻塞写。</w:t>
      </w:r>
    </w:p>
    <w:p w:rsidR="002A20E0" w:rsidRPr="002A20E0" w:rsidRDefault="002A20E0" w:rsidP="002A20E0"/>
    <w:p w:rsidR="0084099E" w:rsidRDefault="0084099E" w:rsidP="009528BC">
      <w:pPr>
        <w:widowControl/>
        <w:shd w:val="clear" w:color="auto" w:fill="FFFFFF"/>
        <w:jc w:val="left"/>
        <w:rPr>
          <w:rFonts w:ascii="Tahoma" w:eastAsia="宋体" w:hAnsi="Tahoma" w:cs="Tahoma"/>
          <w:color w:val="333333"/>
          <w:kern w:val="0"/>
          <w:szCs w:val="21"/>
        </w:rPr>
      </w:pPr>
    </w:p>
    <w:p w:rsidR="001D3748" w:rsidRDefault="001D3748" w:rsidP="001D3748">
      <w:pPr>
        <w:pStyle w:val="2"/>
      </w:pPr>
      <w:r>
        <w:t>this</w:t>
      </w:r>
      <w:r>
        <w:rPr>
          <w:rFonts w:hint="eastAsia"/>
        </w:rPr>
        <w:t>引用逃逸</w:t>
      </w:r>
    </w:p>
    <w:p w:rsidR="001D3748" w:rsidRDefault="00CF59C6" w:rsidP="001D3748">
      <w:hyperlink r:id="rId165" w:history="1">
        <w:r w:rsidR="001D3748" w:rsidRPr="00B66112">
          <w:rPr>
            <w:rStyle w:val="a5"/>
          </w:rPr>
          <w:t>http://blog.csdn.net/u010001838/article/details/45691913</w:t>
        </w:r>
      </w:hyperlink>
    </w:p>
    <w:p w:rsidR="001D3748" w:rsidRDefault="00CF59C6" w:rsidP="001D3748">
      <w:hyperlink r:id="rId166" w:history="1">
        <w:r w:rsidR="001D3748" w:rsidRPr="00B66112">
          <w:rPr>
            <w:rStyle w:val="a5"/>
          </w:rPr>
          <w:t>http://blog.csdn.net/zhushuai1221/article/details/51221552</w:t>
        </w:r>
      </w:hyperlink>
    </w:p>
    <w:p w:rsidR="001D3748" w:rsidRDefault="001D3748" w:rsidP="001D3748"/>
    <w:p w:rsidR="001D3748" w:rsidRDefault="001D3748" w:rsidP="001D3748">
      <w:pPr>
        <w:pStyle w:val="2"/>
      </w:pPr>
      <w:r>
        <w:rPr>
          <w:rFonts w:hint="eastAsia"/>
        </w:rPr>
        <w:t>ThreadLocal</w:t>
      </w:r>
    </w:p>
    <w:p w:rsidR="00677B2C" w:rsidRPr="00677B2C" w:rsidRDefault="00677B2C" w:rsidP="00677B2C">
      <w:pPr>
        <w:pStyle w:val="3"/>
      </w:pPr>
      <w:r>
        <w:rPr>
          <w:rFonts w:hint="eastAsia"/>
        </w:rPr>
        <w:t>简介</w:t>
      </w:r>
    </w:p>
    <w:p w:rsidR="001D3748" w:rsidRDefault="001D3748" w:rsidP="001D3748">
      <w:r>
        <w:rPr>
          <w:rFonts w:hint="eastAsia"/>
        </w:rPr>
        <w:t>当使用</w:t>
      </w:r>
      <w:r>
        <w:rPr>
          <w:rFonts w:hint="eastAsia"/>
        </w:rPr>
        <w:t>ThreadLocal</w:t>
      </w:r>
      <w:r>
        <w:rPr>
          <w:rFonts w:hint="eastAsia"/>
        </w:rPr>
        <w:t>维护变量时，</w:t>
      </w:r>
      <w:r>
        <w:rPr>
          <w:rFonts w:hint="eastAsia"/>
        </w:rPr>
        <w:t>ThreadLocal</w:t>
      </w:r>
      <w:r>
        <w:rPr>
          <w:rFonts w:hint="eastAsia"/>
        </w:rPr>
        <w:t>为每个使用该变量的线程提供独立的变量副本。所以每个线程都可以独立改变自己的副本，而不会影响其他线程所对应的副本。</w:t>
      </w:r>
      <w:r w:rsidR="00655819">
        <w:t>get</w:t>
      </w:r>
      <w:r w:rsidR="00655819">
        <w:rPr>
          <w:rFonts w:hint="eastAsia"/>
        </w:rPr>
        <w:t>总是返回当前执行线程在调用</w:t>
      </w:r>
      <w:r w:rsidR="00655819">
        <w:rPr>
          <w:rFonts w:hint="eastAsia"/>
        </w:rPr>
        <w:t>set</w:t>
      </w:r>
      <w:r w:rsidR="00655819">
        <w:rPr>
          <w:rFonts w:hint="eastAsia"/>
        </w:rPr>
        <w:t>时设置的最新值。</w:t>
      </w:r>
    </w:p>
    <w:p w:rsidR="001D3748" w:rsidRDefault="001D3748" w:rsidP="001D3748"/>
    <w:p w:rsidR="00C50010" w:rsidRDefault="001D3748" w:rsidP="00C50010">
      <w:r>
        <w:rPr>
          <w:rFonts w:hint="eastAsia"/>
        </w:rPr>
        <w:t>ThreadLocal</w:t>
      </w:r>
      <w:r>
        <w:rPr>
          <w:rFonts w:hint="eastAsia"/>
        </w:rPr>
        <w:t>中的方法：</w:t>
      </w:r>
    </w:p>
    <w:p w:rsidR="00C50010" w:rsidRDefault="00C50010" w:rsidP="008E08B3">
      <w:pPr>
        <w:pStyle w:val="aa"/>
        <w:numPr>
          <w:ilvl w:val="0"/>
          <w:numId w:val="24"/>
        </w:numPr>
        <w:ind w:firstLineChars="0"/>
      </w:pPr>
      <w:r>
        <w:rPr>
          <w:rFonts w:hint="eastAsia"/>
        </w:rPr>
        <w:t>构造函数</w:t>
      </w:r>
    </w:p>
    <w:p w:rsidR="00C50010" w:rsidRDefault="00C50010" w:rsidP="00C50010">
      <w:pPr>
        <w:pStyle w:val="HTML0"/>
        <w:shd w:val="clear" w:color="auto" w:fill="F7F8F8"/>
        <w:rPr>
          <w:rFonts w:ascii="Menlo" w:hAnsi="Menlo" w:hint="eastAsia"/>
          <w:color w:val="333333"/>
          <w:sz w:val="20"/>
          <w:szCs w:val="20"/>
        </w:rPr>
      </w:pPr>
      <w:r>
        <w:rPr>
          <w:rFonts w:hint="eastAsia"/>
        </w:rPr>
        <w:t xml:space="preserve"> </w:t>
      </w:r>
      <w:r>
        <w:rPr>
          <w:rFonts w:ascii="Menlo" w:hAnsi="Menlo"/>
          <w:color w:val="333333"/>
          <w:sz w:val="20"/>
          <w:szCs w:val="20"/>
        </w:rPr>
        <w:t>public ThreadLocal() {</w:t>
      </w:r>
    </w:p>
    <w:p w:rsidR="00C50010" w:rsidRDefault="00C50010" w:rsidP="00C50010">
      <w:pPr>
        <w:pStyle w:val="HTML0"/>
        <w:shd w:val="clear" w:color="auto" w:fill="F7F8F8"/>
        <w:rPr>
          <w:rFonts w:ascii="Menlo" w:hAnsi="Menlo" w:hint="eastAsia"/>
          <w:color w:val="333333"/>
          <w:sz w:val="20"/>
          <w:szCs w:val="20"/>
        </w:rPr>
      </w:pPr>
      <w:r>
        <w:rPr>
          <w:rFonts w:ascii="Menlo" w:hAnsi="Menlo"/>
          <w:color w:val="333333"/>
          <w:sz w:val="20"/>
          <w:szCs w:val="20"/>
        </w:rPr>
        <w:t>}</w:t>
      </w:r>
    </w:p>
    <w:p w:rsidR="00C50010" w:rsidRDefault="00C50010" w:rsidP="008E08B3">
      <w:pPr>
        <w:pStyle w:val="aa"/>
        <w:numPr>
          <w:ilvl w:val="0"/>
          <w:numId w:val="24"/>
        </w:numPr>
        <w:ind w:firstLineChars="0"/>
      </w:pPr>
      <w:r>
        <w:t>initialValue</w:t>
      </w:r>
      <w:r>
        <w:rPr>
          <w:rFonts w:hint="eastAsia"/>
        </w:rPr>
        <w:t>函数</w:t>
      </w:r>
    </w:p>
    <w:p w:rsidR="00C50010" w:rsidRDefault="00C50010" w:rsidP="00C50010">
      <w:pPr>
        <w:pStyle w:val="HTML0"/>
        <w:shd w:val="clear" w:color="auto" w:fill="F7F8F8"/>
        <w:rPr>
          <w:rFonts w:ascii="Menlo" w:hAnsi="Menlo" w:hint="eastAsia"/>
          <w:color w:val="333333"/>
          <w:sz w:val="20"/>
          <w:szCs w:val="20"/>
        </w:rPr>
      </w:pPr>
      <w:r>
        <w:rPr>
          <w:rFonts w:ascii="Menlo" w:hAnsi="Menlo"/>
          <w:color w:val="333333"/>
          <w:sz w:val="20"/>
          <w:szCs w:val="20"/>
        </w:rPr>
        <w:t>protected T initialValue() {</w:t>
      </w:r>
    </w:p>
    <w:p w:rsidR="00C50010" w:rsidRDefault="00C50010" w:rsidP="00C50010">
      <w:pPr>
        <w:pStyle w:val="HTML0"/>
        <w:shd w:val="clear" w:color="auto" w:fill="F7F8F8"/>
        <w:rPr>
          <w:rFonts w:ascii="Menlo" w:hAnsi="Menlo" w:hint="eastAsia"/>
          <w:color w:val="333333"/>
          <w:sz w:val="20"/>
          <w:szCs w:val="20"/>
        </w:rPr>
      </w:pPr>
      <w:r>
        <w:rPr>
          <w:rFonts w:ascii="Menlo" w:hAnsi="Menlo"/>
          <w:color w:val="333333"/>
          <w:sz w:val="20"/>
          <w:szCs w:val="20"/>
        </w:rPr>
        <w:t xml:space="preserve">    return null;</w:t>
      </w:r>
    </w:p>
    <w:p w:rsidR="00C50010" w:rsidRDefault="00C50010" w:rsidP="00C50010">
      <w:pPr>
        <w:pStyle w:val="HTML0"/>
        <w:shd w:val="clear" w:color="auto" w:fill="F7F8F8"/>
        <w:rPr>
          <w:rFonts w:ascii="Menlo" w:hAnsi="Menlo" w:hint="eastAsia"/>
          <w:color w:val="333333"/>
          <w:sz w:val="20"/>
          <w:szCs w:val="20"/>
        </w:rPr>
      </w:pPr>
      <w:r>
        <w:rPr>
          <w:rFonts w:ascii="Menlo" w:hAnsi="Menlo"/>
          <w:color w:val="333333"/>
          <w:sz w:val="20"/>
          <w:szCs w:val="20"/>
        </w:rPr>
        <w:t>}</w:t>
      </w:r>
    </w:p>
    <w:p w:rsidR="00C50010" w:rsidRDefault="00C50010" w:rsidP="00C50010">
      <w:r w:rsidRPr="00C50010">
        <w:t>该函数在调用</w:t>
      </w:r>
      <w:r w:rsidRPr="00C50010">
        <w:t>get</w:t>
      </w:r>
      <w:r w:rsidRPr="00C50010">
        <w:t>函数的时候会第一次调用，但是如果一开始就调用了</w:t>
      </w:r>
      <w:r w:rsidRPr="00C50010">
        <w:t>set</w:t>
      </w:r>
      <w:r w:rsidRPr="00C50010">
        <w:t>函数，则该函数不会被调用。通常该函数只会被调用一次，除非手动调用了</w:t>
      </w:r>
      <w:r w:rsidRPr="00C50010">
        <w:t>remove</w:t>
      </w:r>
      <w:r w:rsidRPr="00C50010">
        <w:t>函数之后又调用</w:t>
      </w:r>
      <w:r w:rsidRPr="00C50010">
        <w:t>get</w:t>
      </w:r>
      <w:r w:rsidRPr="00C50010">
        <w:t>函数，这种情况下，</w:t>
      </w:r>
      <w:r w:rsidRPr="00C50010">
        <w:t>get</w:t>
      </w:r>
      <w:r w:rsidRPr="00C50010">
        <w:t>函数中还是会调用</w:t>
      </w:r>
      <w:r w:rsidRPr="00C50010">
        <w:t>initialValue</w:t>
      </w:r>
      <w:r w:rsidRPr="00C50010">
        <w:t>函数。该函数是</w:t>
      </w:r>
      <w:r w:rsidRPr="00C50010">
        <w:t>protected</w:t>
      </w:r>
      <w:r w:rsidRPr="00C50010">
        <w:t>类型的，很显然是建议在子类重载该函数的，所以通常该函数都会以匿名内部类的形式被重载，以指定初始值，比如：</w:t>
      </w:r>
    </w:p>
    <w:p w:rsidR="00C50010" w:rsidRDefault="00C50010" w:rsidP="00C50010">
      <w:pPr>
        <w:pStyle w:val="HTML0"/>
        <w:shd w:val="clear" w:color="auto" w:fill="F7F8F8"/>
        <w:rPr>
          <w:rFonts w:ascii="Menlo" w:hAnsi="Menlo" w:hint="eastAsia"/>
          <w:color w:val="333333"/>
          <w:sz w:val="20"/>
          <w:szCs w:val="20"/>
        </w:rPr>
      </w:pPr>
      <w:r>
        <w:rPr>
          <w:rFonts w:ascii="Menlo" w:hAnsi="Menlo"/>
          <w:color w:val="333333"/>
          <w:sz w:val="20"/>
          <w:szCs w:val="20"/>
        </w:rPr>
        <w:t>public class TestThreadLocal {</w:t>
      </w:r>
    </w:p>
    <w:p w:rsidR="00C50010" w:rsidRDefault="00C50010" w:rsidP="00C50010">
      <w:pPr>
        <w:pStyle w:val="HTML0"/>
        <w:shd w:val="clear" w:color="auto" w:fill="F7F8F8"/>
        <w:rPr>
          <w:rFonts w:ascii="Menlo" w:hAnsi="Menlo" w:hint="eastAsia"/>
          <w:color w:val="333333"/>
          <w:sz w:val="20"/>
          <w:szCs w:val="20"/>
        </w:rPr>
      </w:pPr>
      <w:r>
        <w:rPr>
          <w:rFonts w:ascii="Menlo" w:hAnsi="Menlo"/>
          <w:color w:val="333333"/>
          <w:sz w:val="20"/>
          <w:szCs w:val="20"/>
        </w:rPr>
        <w:t xml:space="preserve">    private static final ThreadLocal&lt;Integer&gt; value = new ThreadLocal&lt;Integer&gt;() {</w:t>
      </w:r>
    </w:p>
    <w:p w:rsidR="00C50010" w:rsidRDefault="00C50010" w:rsidP="00C50010">
      <w:pPr>
        <w:pStyle w:val="HTML0"/>
        <w:shd w:val="clear" w:color="auto" w:fill="F7F8F8"/>
        <w:rPr>
          <w:rFonts w:ascii="Menlo" w:hAnsi="Menlo" w:hint="eastAsia"/>
          <w:color w:val="333333"/>
          <w:sz w:val="20"/>
          <w:szCs w:val="20"/>
        </w:rPr>
      </w:pPr>
      <w:r>
        <w:rPr>
          <w:rFonts w:ascii="Menlo" w:hAnsi="Menlo"/>
          <w:color w:val="333333"/>
          <w:sz w:val="20"/>
          <w:szCs w:val="20"/>
        </w:rPr>
        <w:t xml:space="preserve">        @Override</w:t>
      </w:r>
    </w:p>
    <w:p w:rsidR="00C50010" w:rsidRDefault="00C50010" w:rsidP="00C50010">
      <w:pPr>
        <w:pStyle w:val="HTML0"/>
        <w:shd w:val="clear" w:color="auto" w:fill="F7F8F8"/>
        <w:rPr>
          <w:rFonts w:ascii="Menlo" w:hAnsi="Menlo" w:hint="eastAsia"/>
          <w:color w:val="333333"/>
          <w:sz w:val="20"/>
          <w:szCs w:val="20"/>
        </w:rPr>
      </w:pPr>
      <w:r>
        <w:rPr>
          <w:rFonts w:ascii="Menlo" w:hAnsi="Menlo"/>
          <w:color w:val="333333"/>
          <w:sz w:val="20"/>
          <w:szCs w:val="20"/>
        </w:rPr>
        <w:t xml:space="preserve">        protected Integer initialValue() {</w:t>
      </w:r>
    </w:p>
    <w:p w:rsidR="00C50010" w:rsidRDefault="00C50010" w:rsidP="00C50010">
      <w:pPr>
        <w:pStyle w:val="HTML0"/>
        <w:shd w:val="clear" w:color="auto" w:fill="F7F8F8"/>
        <w:rPr>
          <w:rFonts w:ascii="Menlo" w:hAnsi="Menlo" w:hint="eastAsia"/>
          <w:color w:val="333333"/>
          <w:sz w:val="20"/>
          <w:szCs w:val="20"/>
        </w:rPr>
      </w:pPr>
      <w:r>
        <w:rPr>
          <w:rFonts w:ascii="Menlo" w:hAnsi="Menlo"/>
          <w:color w:val="333333"/>
          <w:sz w:val="20"/>
          <w:szCs w:val="20"/>
        </w:rPr>
        <w:t xml:space="preserve">            return Integer.valueOf(1);</w:t>
      </w:r>
    </w:p>
    <w:p w:rsidR="00C50010" w:rsidRDefault="00C50010" w:rsidP="00C50010">
      <w:pPr>
        <w:pStyle w:val="HTML0"/>
        <w:shd w:val="clear" w:color="auto" w:fill="F7F8F8"/>
        <w:rPr>
          <w:rFonts w:ascii="Menlo" w:hAnsi="Menlo" w:hint="eastAsia"/>
          <w:color w:val="333333"/>
          <w:sz w:val="20"/>
          <w:szCs w:val="20"/>
        </w:rPr>
      </w:pPr>
      <w:r>
        <w:rPr>
          <w:rFonts w:ascii="Menlo" w:hAnsi="Menlo"/>
          <w:color w:val="333333"/>
          <w:sz w:val="20"/>
          <w:szCs w:val="20"/>
        </w:rPr>
        <w:t xml:space="preserve">        }</w:t>
      </w:r>
    </w:p>
    <w:p w:rsidR="00C50010" w:rsidRDefault="00C50010" w:rsidP="00C50010">
      <w:pPr>
        <w:pStyle w:val="HTML0"/>
        <w:shd w:val="clear" w:color="auto" w:fill="F7F8F8"/>
        <w:rPr>
          <w:rFonts w:ascii="Menlo" w:hAnsi="Menlo" w:hint="eastAsia"/>
          <w:color w:val="333333"/>
          <w:sz w:val="20"/>
          <w:szCs w:val="20"/>
        </w:rPr>
      </w:pPr>
      <w:r>
        <w:rPr>
          <w:rFonts w:ascii="Menlo" w:hAnsi="Menlo"/>
          <w:color w:val="333333"/>
          <w:sz w:val="20"/>
          <w:szCs w:val="20"/>
        </w:rPr>
        <w:t xml:space="preserve">    };</w:t>
      </w:r>
    </w:p>
    <w:p w:rsidR="00C50010" w:rsidRDefault="00C50010" w:rsidP="00C50010">
      <w:pPr>
        <w:pStyle w:val="HTML0"/>
        <w:shd w:val="clear" w:color="auto" w:fill="F7F8F8"/>
        <w:rPr>
          <w:rFonts w:ascii="Menlo" w:hAnsi="Menlo" w:hint="eastAsia"/>
          <w:color w:val="333333"/>
          <w:sz w:val="20"/>
          <w:szCs w:val="20"/>
        </w:rPr>
      </w:pPr>
      <w:r>
        <w:rPr>
          <w:rFonts w:ascii="Menlo" w:hAnsi="Menlo"/>
          <w:color w:val="333333"/>
          <w:sz w:val="20"/>
          <w:szCs w:val="20"/>
        </w:rPr>
        <w:t>}</w:t>
      </w:r>
    </w:p>
    <w:p w:rsidR="00C50010" w:rsidRDefault="00C50010" w:rsidP="008E08B3">
      <w:pPr>
        <w:pStyle w:val="aa"/>
        <w:numPr>
          <w:ilvl w:val="0"/>
          <w:numId w:val="24"/>
        </w:numPr>
        <w:ind w:firstLineChars="0"/>
      </w:pPr>
      <w:r>
        <w:t>get</w:t>
      </w:r>
      <w:r>
        <w:rPr>
          <w:rFonts w:hint="eastAsia"/>
        </w:rPr>
        <w:t>函数</w:t>
      </w:r>
    </w:p>
    <w:p w:rsidR="00C50010" w:rsidRDefault="00C50010" w:rsidP="00C50010">
      <w:r w:rsidRPr="00C50010">
        <w:t>该函数用来获取与当前线程关联的</w:t>
      </w:r>
      <w:r w:rsidRPr="00C50010">
        <w:t>ThreadLocal</w:t>
      </w:r>
      <w:r w:rsidRPr="00C50010">
        <w:t>的值，函数签名如下：</w:t>
      </w:r>
    </w:p>
    <w:p w:rsidR="00C50010" w:rsidRPr="00C50010" w:rsidRDefault="00C50010" w:rsidP="00C50010">
      <w:pPr>
        <w:pStyle w:val="HTML0"/>
        <w:shd w:val="clear" w:color="auto" w:fill="F7F8F8"/>
        <w:rPr>
          <w:rFonts w:ascii="Menlo" w:hAnsi="Menlo" w:hint="eastAsia"/>
          <w:color w:val="333333"/>
          <w:sz w:val="20"/>
          <w:szCs w:val="20"/>
        </w:rPr>
      </w:pPr>
      <w:r w:rsidRPr="00C50010">
        <w:rPr>
          <w:rFonts w:ascii="Menlo" w:hAnsi="Menlo"/>
          <w:color w:val="333333"/>
          <w:sz w:val="20"/>
          <w:szCs w:val="20"/>
        </w:rPr>
        <w:t>public T get()</w:t>
      </w:r>
    </w:p>
    <w:p w:rsidR="00C50010" w:rsidRDefault="00C50010" w:rsidP="00C50010">
      <w:r w:rsidRPr="00C50010">
        <w:t>如果当前线程没有该</w:t>
      </w:r>
      <w:r w:rsidRPr="00C50010">
        <w:t>ThreadLocal</w:t>
      </w:r>
      <w:r w:rsidRPr="00C50010">
        <w:t>的值，则调用</w:t>
      </w:r>
      <w:r w:rsidRPr="00C50010">
        <w:t>initialValue</w:t>
      </w:r>
      <w:r w:rsidRPr="00C50010">
        <w:t>函数获取初始值返回。</w:t>
      </w:r>
    </w:p>
    <w:p w:rsidR="00C50010" w:rsidRDefault="00C50010" w:rsidP="008E08B3">
      <w:pPr>
        <w:pStyle w:val="aa"/>
        <w:numPr>
          <w:ilvl w:val="0"/>
          <w:numId w:val="24"/>
        </w:numPr>
        <w:ind w:firstLineChars="0"/>
      </w:pPr>
      <w:r>
        <w:t>set</w:t>
      </w:r>
      <w:r>
        <w:rPr>
          <w:rFonts w:hint="eastAsia"/>
        </w:rPr>
        <w:t>函数</w:t>
      </w:r>
    </w:p>
    <w:p w:rsidR="00C50010" w:rsidRPr="00C50010" w:rsidRDefault="00C50010" w:rsidP="00C50010">
      <w:pPr>
        <w:pStyle w:val="HTML0"/>
        <w:shd w:val="clear" w:color="auto" w:fill="F7F8F8"/>
        <w:rPr>
          <w:rFonts w:ascii="Menlo" w:hAnsi="Menlo" w:hint="eastAsia"/>
          <w:color w:val="333333"/>
          <w:sz w:val="20"/>
          <w:szCs w:val="20"/>
        </w:rPr>
      </w:pPr>
      <w:r w:rsidRPr="00C50010">
        <w:rPr>
          <w:rFonts w:ascii="Menlo" w:hAnsi="Menlo"/>
          <w:color w:val="333333"/>
          <w:sz w:val="20"/>
          <w:szCs w:val="20"/>
        </w:rPr>
        <w:t>public void set(T value)</w:t>
      </w:r>
    </w:p>
    <w:p w:rsidR="00C50010" w:rsidRDefault="00C50010" w:rsidP="00C50010">
      <w:r w:rsidRPr="00C50010">
        <w:t>设置当前线程的</w:t>
      </w:r>
      <w:r w:rsidRPr="00C50010">
        <w:t>ThreadLocal</w:t>
      </w:r>
      <w:r w:rsidRPr="00C50010">
        <w:t>的值为</w:t>
      </w:r>
      <w:r w:rsidRPr="00C50010">
        <w:t>value</w:t>
      </w:r>
      <w:r w:rsidRPr="00C50010">
        <w:t>。</w:t>
      </w:r>
    </w:p>
    <w:p w:rsidR="00C50010" w:rsidRDefault="00C50010" w:rsidP="008E08B3">
      <w:pPr>
        <w:pStyle w:val="aa"/>
        <w:numPr>
          <w:ilvl w:val="0"/>
          <w:numId w:val="24"/>
        </w:numPr>
        <w:ind w:firstLineChars="0"/>
      </w:pPr>
      <w:r>
        <w:t>r</w:t>
      </w:r>
      <w:r>
        <w:rPr>
          <w:rFonts w:hint="eastAsia"/>
        </w:rPr>
        <w:t>emove</w:t>
      </w:r>
      <w:r>
        <w:rPr>
          <w:rFonts w:hint="eastAsia"/>
        </w:rPr>
        <w:t>函数</w:t>
      </w:r>
    </w:p>
    <w:p w:rsidR="00C50010" w:rsidRPr="00C50010" w:rsidRDefault="00C50010" w:rsidP="00C50010">
      <w:r w:rsidRPr="00C50010">
        <w:t>remove</w:t>
      </w:r>
      <w:r w:rsidRPr="00C50010">
        <w:t>函数用来将当前线程的</w:t>
      </w:r>
      <w:r w:rsidRPr="00C50010">
        <w:t>ThreadLocal</w:t>
      </w:r>
      <w:r w:rsidRPr="00C50010">
        <w:t>绑定的值删除，函数签名如下：</w:t>
      </w:r>
    </w:p>
    <w:p w:rsidR="00C50010" w:rsidRPr="00C50010" w:rsidRDefault="00C50010" w:rsidP="00C50010">
      <w:pPr>
        <w:pStyle w:val="HTML0"/>
        <w:shd w:val="clear" w:color="auto" w:fill="F7F8F8"/>
        <w:rPr>
          <w:rFonts w:ascii="Menlo" w:hAnsi="Menlo" w:hint="eastAsia"/>
          <w:color w:val="333333"/>
          <w:sz w:val="20"/>
          <w:szCs w:val="20"/>
        </w:rPr>
      </w:pPr>
      <w:r w:rsidRPr="00C50010">
        <w:rPr>
          <w:rFonts w:ascii="Menlo" w:hAnsi="Menlo"/>
          <w:color w:val="333333"/>
          <w:sz w:val="20"/>
          <w:szCs w:val="20"/>
        </w:rPr>
        <w:t>public void remove()</w:t>
      </w:r>
    </w:p>
    <w:p w:rsidR="00C50010" w:rsidRDefault="00C50010" w:rsidP="00C50010">
      <w:r w:rsidRPr="00C50010">
        <w:t>在某些情况下需要手动调用该函数，防止内存泄露。</w:t>
      </w:r>
    </w:p>
    <w:p w:rsidR="00C50010" w:rsidRDefault="00C50010" w:rsidP="00C50010"/>
    <w:p w:rsidR="00C50010" w:rsidRDefault="00C50010" w:rsidP="00C50010"/>
    <w:p w:rsidR="00C50010" w:rsidRPr="00C50010" w:rsidRDefault="00C50010" w:rsidP="00C50010"/>
    <w:p w:rsidR="00655819" w:rsidRDefault="00655819" w:rsidP="00655819">
      <w:r w:rsidRPr="00655819">
        <w:t>在</w:t>
      </w:r>
      <w:r w:rsidRPr="00655819">
        <w:t>JDK5.0</w:t>
      </w:r>
      <w:r w:rsidRPr="00655819">
        <w:t>中，</w:t>
      </w:r>
      <w:r w:rsidRPr="00655819">
        <w:t>ThreadLocal</w:t>
      </w:r>
      <w:r w:rsidRPr="00655819">
        <w:t>已经支持泛型，该类的类名已经变为</w:t>
      </w:r>
      <w:r w:rsidRPr="00655819">
        <w:t>ThreadLocal&lt;T&gt;</w:t>
      </w:r>
      <w:r w:rsidRPr="00655819">
        <w:t>。</w:t>
      </w:r>
      <w:r w:rsidRPr="00655819">
        <w:t>API</w:t>
      </w:r>
      <w:r w:rsidRPr="00655819">
        <w:t>方法也相应进行了调整，新版本的</w:t>
      </w:r>
      <w:r w:rsidRPr="00655819">
        <w:t>API</w:t>
      </w:r>
      <w:r w:rsidRPr="00655819">
        <w:t>方法分别是</w:t>
      </w:r>
      <w:r w:rsidRPr="00655819">
        <w:t>void set(T value)</w:t>
      </w:r>
      <w:r w:rsidRPr="00655819">
        <w:t>、</w:t>
      </w:r>
      <w:r w:rsidRPr="00655819">
        <w:t>T get()</w:t>
      </w:r>
      <w:r w:rsidRPr="00655819">
        <w:t>以及</w:t>
      </w:r>
      <w:r w:rsidRPr="00655819">
        <w:t>T initialValue()</w:t>
      </w:r>
      <w:r w:rsidRPr="00655819">
        <w:t>。</w:t>
      </w:r>
    </w:p>
    <w:p w:rsidR="00655819" w:rsidRDefault="00655819" w:rsidP="00655819"/>
    <w:p w:rsidR="00655819" w:rsidRDefault="00655819" w:rsidP="00655819">
      <w:r>
        <w:rPr>
          <w:rFonts w:hint="eastAsia"/>
        </w:rPr>
        <w:t>ThreadLocal</w:t>
      </w:r>
      <w:r>
        <w:rPr>
          <w:rFonts w:hint="eastAsia"/>
        </w:rPr>
        <w:t>是如何做到为每一个线程维护变量的副本，</w:t>
      </w:r>
      <w:r w:rsidR="00153458" w:rsidRPr="00153458">
        <w:t>其实实现的思路很简单：在</w:t>
      </w:r>
      <w:r w:rsidR="00153458" w:rsidRPr="00153458">
        <w:t>ThreadLocal</w:t>
      </w:r>
      <w:r w:rsidR="00153458" w:rsidRPr="00153458">
        <w:t>类中有一个</w:t>
      </w:r>
      <w:r w:rsidR="00153458" w:rsidRPr="00153458">
        <w:t>Map</w:t>
      </w:r>
      <w:r w:rsidR="00153458" w:rsidRPr="00153458">
        <w:t>，用于存储每一个线程的变量副本，</w:t>
      </w:r>
      <w:r w:rsidR="00153458" w:rsidRPr="00153458">
        <w:t>Map</w:t>
      </w:r>
      <w:r w:rsidR="00153458" w:rsidRPr="00153458">
        <w:t>中元素的键为线程对象，而值对应线程的变量副本。</w:t>
      </w:r>
    </w:p>
    <w:p w:rsidR="00153458" w:rsidRDefault="00153458" w:rsidP="00655819"/>
    <w:p w:rsidR="003D4FF6" w:rsidRDefault="003D4FF6" w:rsidP="003D4FF6">
      <w:pPr>
        <w:pStyle w:val="3"/>
      </w:pPr>
      <w:r>
        <w:rPr>
          <w:rFonts w:hint="eastAsia"/>
        </w:rPr>
        <w:t>理解</w:t>
      </w:r>
    </w:p>
    <w:p w:rsidR="003D4FF6" w:rsidRDefault="003D4FF6" w:rsidP="003D4FF6">
      <w:r w:rsidRPr="003D4FF6">
        <w:t>ThreadLocal</w:t>
      </w:r>
      <w:r w:rsidRPr="003D4FF6">
        <w:t>类用来提供线程内部的局部变量。这种变量在多线程环境下访问</w:t>
      </w:r>
      <w:r w:rsidRPr="003D4FF6">
        <w:t>(</w:t>
      </w:r>
      <w:r w:rsidRPr="003D4FF6">
        <w:t>通过</w:t>
      </w:r>
      <w:r w:rsidRPr="003D4FF6">
        <w:t>get</w:t>
      </w:r>
      <w:r w:rsidRPr="003D4FF6">
        <w:t>或</w:t>
      </w:r>
      <w:r w:rsidRPr="003D4FF6">
        <w:t>set</w:t>
      </w:r>
      <w:r w:rsidRPr="003D4FF6">
        <w:t>方法访问</w:t>
      </w:r>
      <w:r w:rsidRPr="003D4FF6">
        <w:t>)</w:t>
      </w:r>
      <w:r w:rsidRPr="003D4FF6">
        <w:t>时能保证各个线程里的变量相对独立于其他线程内的变量。</w:t>
      </w:r>
      <w:r w:rsidRPr="003D4FF6">
        <w:t>ThreadLocal</w:t>
      </w:r>
      <w:r w:rsidRPr="003D4FF6">
        <w:t>实例通常来说都是</w:t>
      </w:r>
      <w:r w:rsidRPr="003D4FF6">
        <w:t>private static</w:t>
      </w:r>
      <w:r w:rsidRPr="003D4FF6">
        <w:t>类型的，用于关联线程和线程的上下文。</w:t>
      </w:r>
    </w:p>
    <w:p w:rsidR="00CF0C51" w:rsidRDefault="00CF0C51" w:rsidP="003D4FF6"/>
    <w:p w:rsidR="00C50010" w:rsidRPr="00C50010" w:rsidRDefault="00C50010" w:rsidP="00C50010">
      <w:r w:rsidRPr="00C50010">
        <w:t>举个例子，我出门需要先坐公交再做地铁，这里的坐公交和坐地铁就好比是同一个线程内的两个函数，我就是一个线程，我要完成这两个函数都需要同一个东西：公交卡（北京公交和地铁都使用公交卡），那么我为了不向这两个函数都传递公交卡这个变量（相当于不是一直带着公交卡上路），我可以这么做：将公交卡事先交给一个机构，当我需要刷卡的时候再向这个机构要公交卡（当然每次拿的都是同一张公交卡）。这样就能达到只要是我</w:t>
      </w:r>
      <w:r w:rsidRPr="00C50010">
        <w:t>(</w:t>
      </w:r>
      <w:r w:rsidRPr="00C50010">
        <w:t>同一个线程</w:t>
      </w:r>
      <w:r w:rsidRPr="00C50010">
        <w:t>)</w:t>
      </w:r>
      <w:r w:rsidRPr="00C50010">
        <w:t>需要公交卡，何时何地都能向这个机构要的目的。</w:t>
      </w:r>
    </w:p>
    <w:p w:rsidR="00C50010" w:rsidRPr="00C50010" w:rsidRDefault="00C50010" w:rsidP="00C50010">
      <w:r w:rsidRPr="00C50010">
        <w:t>有人要说了：</w:t>
      </w:r>
      <w:r w:rsidRPr="00C50010">
        <w:rPr>
          <w:bCs/>
          <w:iCs/>
        </w:rPr>
        <w:t>你可以将公交卡设置为全局变量啊，这样不是也能何时何地都能取公交卡吗？</w:t>
      </w:r>
      <w:r w:rsidRPr="00C50010">
        <w:t>但是如果有很多个人（很多个线程）呢？大家可不能都使用同一张公交卡吧</w:t>
      </w:r>
      <w:r w:rsidRPr="00C50010">
        <w:t>(</w:t>
      </w:r>
      <w:r w:rsidRPr="00C50010">
        <w:t>我们假设公交卡是实名认证的</w:t>
      </w:r>
      <w:r w:rsidRPr="00C50010">
        <w:t>)</w:t>
      </w:r>
      <w:r w:rsidRPr="00C50010">
        <w:t>，这样不就乱套了嘛。现在明白了吧？这就是</w:t>
      </w:r>
      <w:r w:rsidRPr="00C50010">
        <w:t>ThreadLocal</w:t>
      </w:r>
      <w:r w:rsidRPr="00C50010">
        <w:t>设计的初衷：提供线程内部的局部变量，在本线程内随时随地可取，隔离其他线程。</w:t>
      </w:r>
    </w:p>
    <w:p w:rsidR="00C50010" w:rsidRPr="00C50010" w:rsidRDefault="00C50010" w:rsidP="003D4FF6"/>
    <w:p w:rsidR="00C50010" w:rsidRPr="003D4FF6" w:rsidRDefault="003945C4" w:rsidP="003D4FF6">
      <w:r>
        <w:rPr>
          <w:rFonts w:ascii="Georgia" w:hAnsi="Georgia"/>
          <w:color w:val="FF0000"/>
          <w:shd w:val="clear" w:color="auto" w:fill="FFFFFF"/>
        </w:rPr>
        <w:t>ThreadLocal</w:t>
      </w:r>
      <w:r>
        <w:rPr>
          <w:rFonts w:ascii="Georgia" w:hAnsi="Georgia"/>
          <w:color w:val="FF0000"/>
          <w:shd w:val="clear" w:color="auto" w:fill="FFFFFF"/>
        </w:rPr>
        <w:t>不是用来解决对象共享访问问题的，而主要是提供了保持对象的方法和避免参数传递的方便的对象访问方式。归纳了两点：</w:t>
      </w:r>
      <w:r>
        <w:rPr>
          <w:rFonts w:ascii="Georgia" w:hAnsi="Georgia"/>
          <w:color w:val="FF0000"/>
          <w:shd w:val="clear" w:color="auto" w:fill="FFFFFF"/>
        </w:rPr>
        <w:t> </w:t>
      </w:r>
      <w:r>
        <w:rPr>
          <w:rFonts w:ascii="Georgia" w:hAnsi="Georgia"/>
          <w:color w:val="333333"/>
        </w:rPr>
        <w:br/>
      </w:r>
      <w:r>
        <w:rPr>
          <w:rFonts w:ascii="Georgia" w:hAnsi="Georgia"/>
          <w:color w:val="FF0000"/>
          <w:shd w:val="clear" w:color="auto" w:fill="FFFFFF"/>
        </w:rPr>
        <w:t>1</w:t>
      </w:r>
      <w:r>
        <w:rPr>
          <w:rFonts w:ascii="Georgia" w:hAnsi="Georgia"/>
          <w:color w:val="FF0000"/>
          <w:shd w:val="clear" w:color="auto" w:fill="FFFFFF"/>
        </w:rPr>
        <w:t>。每个线程中都有一个自己的</w:t>
      </w:r>
      <w:r>
        <w:rPr>
          <w:rFonts w:ascii="Georgia" w:hAnsi="Georgia"/>
          <w:color w:val="FF0000"/>
          <w:shd w:val="clear" w:color="auto" w:fill="FFFFFF"/>
        </w:rPr>
        <w:t>ThreadLocalMap</w:t>
      </w:r>
      <w:r>
        <w:rPr>
          <w:rFonts w:ascii="Georgia" w:hAnsi="Georgia"/>
          <w:color w:val="FF0000"/>
          <w:shd w:val="clear" w:color="auto" w:fill="FFFFFF"/>
        </w:rPr>
        <w:t>类对象，可以将线程自己的对象保持到其中，各管各的，线程可以正确的访问到自己的对象。</w:t>
      </w:r>
      <w:r>
        <w:rPr>
          <w:rFonts w:ascii="Georgia" w:hAnsi="Georgia"/>
          <w:color w:val="FF0000"/>
          <w:shd w:val="clear" w:color="auto" w:fill="FFFFFF"/>
        </w:rPr>
        <w:t> </w:t>
      </w:r>
      <w:r>
        <w:rPr>
          <w:rFonts w:ascii="Georgia" w:hAnsi="Georgia"/>
          <w:color w:val="333333"/>
        </w:rPr>
        <w:br/>
      </w:r>
      <w:r>
        <w:rPr>
          <w:rFonts w:ascii="Georgia" w:hAnsi="Georgia"/>
          <w:color w:val="FF0000"/>
          <w:shd w:val="clear" w:color="auto" w:fill="FFFFFF"/>
        </w:rPr>
        <w:t>2</w:t>
      </w:r>
      <w:r>
        <w:rPr>
          <w:rFonts w:ascii="Georgia" w:hAnsi="Georgia"/>
          <w:color w:val="FF0000"/>
          <w:shd w:val="clear" w:color="auto" w:fill="FFFFFF"/>
        </w:rPr>
        <w:t>。将一个共用的</w:t>
      </w:r>
      <w:r>
        <w:rPr>
          <w:rFonts w:ascii="Georgia" w:hAnsi="Georgia"/>
          <w:color w:val="FF0000"/>
          <w:shd w:val="clear" w:color="auto" w:fill="FFFFFF"/>
        </w:rPr>
        <w:t>ThreadLocal</w:t>
      </w:r>
      <w:r>
        <w:rPr>
          <w:rFonts w:ascii="Georgia" w:hAnsi="Georgia"/>
          <w:color w:val="FF0000"/>
          <w:shd w:val="clear" w:color="auto" w:fill="FFFFFF"/>
        </w:rPr>
        <w:t>静态实例作为</w:t>
      </w:r>
      <w:r>
        <w:rPr>
          <w:rFonts w:ascii="Georgia" w:hAnsi="Georgia"/>
          <w:color w:val="FF0000"/>
          <w:shd w:val="clear" w:color="auto" w:fill="FFFFFF"/>
        </w:rPr>
        <w:t>key</w:t>
      </w:r>
      <w:r>
        <w:rPr>
          <w:rFonts w:ascii="Georgia" w:hAnsi="Georgia"/>
          <w:color w:val="FF0000"/>
          <w:shd w:val="clear" w:color="auto" w:fill="FFFFFF"/>
        </w:rPr>
        <w:t>，将不同对象的引用保存到不同线程的</w:t>
      </w:r>
      <w:r>
        <w:rPr>
          <w:rFonts w:ascii="Georgia" w:hAnsi="Georgia"/>
          <w:color w:val="FF0000"/>
          <w:shd w:val="clear" w:color="auto" w:fill="FFFFFF"/>
        </w:rPr>
        <w:t>ThreadLocalMap</w:t>
      </w:r>
      <w:r>
        <w:rPr>
          <w:rFonts w:ascii="Georgia" w:hAnsi="Georgia"/>
          <w:color w:val="FF0000"/>
          <w:shd w:val="clear" w:color="auto" w:fill="FFFFFF"/>
        </w:rPr>
        <w:t>中，然后在线程执行的各处通过这个静态</w:t>
      </w:r>
      <w:r>
        <w:rPr>
          <w:rFonts w:ascii="Georgia" w:hAnsi="Georgia"/>
          <w:color w:val="FF0000"/>
          <w:shd w:val="clear" w:color="auto" w:fill="FFFFFF"/>
        </w:rPr>
        <w:t>ThreadLocal</w:t>
      </w:r>
      <w:r>
        <w:rPr>
          <w:rFonts w:ascii="Georgia" w:hAnsi="Georgia"/>
          <w:color w:val="FF0000"/>
          <w:shd w:val="clear" w:color="auto" w:fill="FFFFFF"/>
        </w:rPr>
        <w:t>实例的</w:t>
      </w:r>
      <w:r>
        <w:rPr>
          <w:rFonts w:ascii="Georgia" w:hAnsi="Georgia"/>
          <w:color w:val="FF0000"/>
          <w:shd w:val="clear" w:color="auto" w:fill="FFFFFF"/>
        </w:rPr>
        <w:t>get()</w:t>
      </w:r>
      <w:r>
        <w:rPr>
          <w:rFonts w:ascii="Georgia" w:hAnsi="Georgia"/>
          <w:color w:val="FF0000"/>
          <w:shd w:val="clear" w:color="auto" w:fill="FFFFFF"/>
        </w:rPr>
        <w:t>方法取得自己线程保存的那个对象，避免了将这个对象作为参数传递的麻烦。</w:t>
      </w:r>
    </w:p>
    <w:p w:rsidR="00153458" w:rsidRDefault="00677B2C" w:rsidP="00677B2C">
      <w:pPr>
        <w:pStyle w:val="3"/>
      </w:pPr>
      <w:r>
        <w:rPr>
          <w:rFonts w:hint="eastAsia"/>
        </w:rPr>
        <w:t>案例</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b/>
          <w:bCs/>
          <w:color w:val="006699"/>
          <w:kern w:val="0"/>
          <w:sz w:val="18"/>
          <w:szCs w:val="18"/>
          <w:bdr w:val="none" w:sz="0" w:space="0" w:color="auto" w:frame="1"/>
        </w:rPr>
        <w:t>public</w:t>
      </w: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b/>
          <w:bCs/>
          <w:color w:val="006699"/>
          <w:kern w:val="0"/>
          <w:sz w:val="18"/>
          <w:szCs w:val="18"/>
          <w:bdr w:val="none" w:sz="0" w:space="0" w:color="auto" w:frame="1"/>
        </w:rPr>
        <w:t>class</w:t>
      </w:r>
      <w:r w:rsidRPr="00153458">
        <w:rPr>
          <w:rFonts w:ascii="Consolas" w:eastAsia="宋体" w:hAnsi="Consolas" w:cs="宋体"/>
          <w:color w:val="000000"/>
          <w:kern w:val="0"/>
          <w:sz w:val="18"/>
          <w:szCs w:val="18"/>
          <w:bdr w:val="none" w:sz="0" w:space="0" w:color="auto" w:frame="1"/>
        </w:rPr>
        <w:t> TestNum {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color w:val="008200"/>
          <w:kern w:val="0"/>
          <w:sz w:val="18"/>
          <w:szCs w:val="18"/>
          <w:bdr w:val="none" w:sz="0" w:space="0" w:color="auto" w:frame="1"/>
        </w:rPr>
        <w:t>// ①</w:t>
      </w:r>
      <w:r w:rsidRPr="00153458">
        <w:rPr>
          <w:rFonts w:ascii="Consolas" w:eastAsia="宋体" w:hAnsi="Consolas" w:cs="宋体"/>
          <w:color w:val="008200"/>
          <w:kern w:val="0"/>
          <w:sz w:val="18"/>
          <w:szCs w:val="18"/>
          <w:bdr w:val="none" w:sz="0" w:space="0" w:color="auto" w:frame="1"/>
        </w:rPr>
        <w:t>通过匿名内部类覆盖</w:t>
      </w:r>
      <w:r w:rsidRPr="00153458">
        <w:rPr>
          <w:rFonts w:ascii="Consolas" w:eastAsia="宋体" w:hAnsi="Consolas" w:cs="宋体"/>
          <w:color w:val="008200"/>
          <w:kern w:val="0"/>
          <w:sz w:val="18"/>
          <w:szCs w:val="18"/>
          <w:bdr w:val="none" w:sz="0" w:space="0" w:color="auto" w:frame="1"/>
        </w:rPr>
        <w:t>ThreadLocal</w:t>
      </w:r>
      <w:r w:rsidRPr="00153458">
        <w:rPr>
          <w:rFonts w:ascii="Consolas" w:eastAsia="宋体" w:hAnsi="Consolas" w:cs="宋体"/>
          <w:color w:val="008200"/>
          <w:kern w:val="0"/>
          <w:sz w:val="18"/>
          <w:szCs w:val="18"/>
          <w:bdr w:val="none" w:sz="0" w:space="0" w:color="auto" w:frame="1"/>
        </w:rPr>
        <w:t>的</w:t>
      </w:r>
      <w:r w:rsidRPr="00153458">
        <w:rPr>
          <w:rFonts w:ascii="Consolas" w:eastAsia="宋体" w:hAnsi="Consolas" w:cs="宋体"/>
          <w:color w:val="008200"/>
          <w:kern w:val="0"/>
          <w:sz w:val="18"/>
          <w:szCs w:val="18"/>
          <w:bdr w:val="none" w:sz="0" w:space="0" w:color="auto" w:frame="1"/>
        </w:rPr>
        <w:t>initialValue()</w:t>
      </w:r>
      <w:r w:rsidRPr="00153458">
        <w:rPr>
          <w:rFonts w:ascii="Consolas" w:eastAsia="宋体" w:hAnsi="Consolas" w:cs="宋体"/>
          <w:color w:val="008200"/>
          <w:kern w:val="0"/>
          <w:sz w:val="18"/>
          <w:szCs w:val="18"/>
          <w:bdr w:val="none" w:sz="0" w:space="0" w:color="auto" w:frame="1"/>
        </w:rPr>
        <w:t>方法，指定初始值</w:t>
      </w:r>
      <w:r w:rsidRPr="00153458">
        <w:rPr>
          <w:rFonts w:ascii="Consolas" w:eastAsia="宋体" w:hAnsi="Consolas" w:cs="宋体"/>
          <w:color w:val="000000"/>
          <w:kern w:val="0"/>
          <w:sz w:val="18"/>
          <w:szCs w:val="18"/>
          <w:bdr w:val="none" w:sz="0" w:space="0" w:color="auto" w:frame="1"/>
        </w:rPr>
        <w:t>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b/>
          <w:bCs/>
          <w:color w:val="006699"/>
          <w:kern w:val="0"/>
          <w:sz w:val="18"/>
          <w:szCs w:val="18"/>
          <w:bdr w:val="none" w:sz="0" w:space="0" w:color="auto" w:frame="1"/>
        </w:rPr>
        <w:t>private</w:t>
      </w: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b/>
          <w:bCs/>
          <w:color w:val="006699"/>
          <w:kern w:val="0"/>
          <w:sz w:val="18"/>
          <w:szCs w:val="18"/>
          <w:bdr w:val="none" w:sz="0" w:space="0" w:color="auto" w:frame="1"/>
        </w:rPr>
        <w:t>static</w:t>
      </w:r>
      <w:r w:rsidRPr="00153458">
        <w:rPr>
          <w:rFonts w:ascii="Consolas" w:eastAsia="宋体" w:hAnsi="Consolas" w:cs="宋体"/>
          <w:color w:val="000000"/>
          <w:kern w:val="0"/>
          <w:sz w:val="18"/>
          <w:szCs w:val="18"/>
          <w:bdr w:val="none" w:sz="0" w:space="0" w:color="auto" w:frame="1"/>
        </w:rPr>
        <w:t> ThreadLocal&lt;Integer&gt; seqNum = </w:t>
      </w:r>
      <w:r w:rsidRPr="00153458">
        <w:rPr>
          <w:rFonts w:ascii="Consolas" w:eastAsia="宋体" w:hAnsi="Consolas" w:cs="宋体"/>
          <w:b/>
          <w:bCs/>
          <w:color w:val="006699"/>
          <w:kern w:val="0"/>
          <w:sz w:val="18"/>
          <w:szCs w:val="18"/>
          <w:bdr w:val="none" w:sz="0" w:space="0" w:color="auto" w:frame="1"/>
        </w:rPr>
        <w:t>new</w:t>
      </w:r>
      <w:r w:rsidRPr="00153458">
        <w:rPr>
          <w:rFonts w:ascii="Consolas" w:eastAsia="宋体" w:hAnsi="Consolas" w:cs="宋体"/>
          <w:color w:val="000000"/>
          <w:kern w:val="0"/>
          <w:sz w:val="18"/>
          <w:szCs w:val="18"/>
          <w:bdr w:val="none" w:sz="0" w:space="0" w:color="auto" w:frame="1"/>
        </w:rPr>
        <w:t> ThreadLocal&lt;Integer&gt;() {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b/>
          <w:bCs/>
          <w:color w:val="006699"/>
          <w:kern w:val="0"/>
          <w:sz w:val="18"/>
          <w:szCs w:val="18"/>
          <w:bdr w:val="none" w:sz="0" w:space="0" w:color="auto" w:frame="1"/>
        </w:rPr>
        <w:t>public</w:t>
      </w:r>
      <w:r w:rsidRPr="00153458">
        <w:rPr>
          <w:rFonts w:ascii="Consolas" w:eastAsia="宋体" w:hAnsi="Consolas" w:cs="宋体"/>
          <w:color w:val="000000"/>
          <w:kern w:val="0"/>
          <w:sz w:val="18"/>
          <w:szCs w:val="18"/>
          <w:bdr w:val="none" w:sz="0" w:space="0" w:color="auto" w:frame="1"/>
        </w:rPr>
        <w:t> Integer initialValue() {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b/>
          <w:bCs/>
          <w:color w:val="006699"/>
          <w:kern w:val="0"/>
          <w:sz w:val="18"/>
          <w:szCs w:val="18"/>
          <w:bdr w:val="none" w:sz="0" w:space="0" w:color="auto" w:frame="1"/>
        </w:rPr>
        <w:t>return</w:t>
      </w: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color w:val="C00000"/>
          <w:kern w:val="0"/>
          <w:sz w:val="18"/>
          <w:szCs w:val="18"/>
          <w:bdr w:val="none" w:sz="0" w:space="0" w:color="auto" w:frame="1"/>
        </w:rPr>
        <w:t>0</w:t>
      </w:r>
      <w:r w:rsidRPr="00153458">
        <w:rPr>
          <w:rFonts w:ascii="Consolas" w:eastAsia="宋体" w:hAnsi="Consolas" w:cs="宋体"/>
          <w:color w:val="000000"/>
          <w:kern w:val="0"/>
          <w:sz w:val="18"/>
          <w:szCs w:val="18"/>
          <w:bdr w:val="none" w:sz="0" w:space="0" w:color="auto" w:frame="1"/>
        </w:rPr>
        <w:t>;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lastRenderedPageBreak/>
        <w:t>        }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color w:val="008200"/>
          <w:kern w:val="0"/>
          <w:sz w:val="18"/>
          <w:szCs w:val="18"/>
          <w:bdr w:val="none" w:sz="0" w:space="0" w:color="auto" w:frame="1"/>
        </w:rPr>
        <w:t>// ②</w:t>
      </w:r>
      <w:r w:rsidRPr="00153458">
        <w:rPr>
          <w:rFonts w:ascii="Consolas" w:eastAsia="宋体" w:hAnsi="Consolas" w:cs="宋体"/>
          <w:color w:val="008200"/>
          <w:kern w:val="0"/>
          <w:sz w:val="18"/>
          <w:szCs w:val="18"/>
          <w:bdr w:val="none" w:sz="0" w:space="0" w:color="auto" w:frame="1"/>
        </w:rPr>
        <w:t>获取下一个序列值</w:t>
      </w:r>
      <w:r w:rsidRPr="00153458">
        <w:rPr>
          <w:rFonts w:ascii="Consolas" w:eastAsia="宋体" w:hAnsi="Consolas" w:cs="宋体"/>
          <w:color w:val="000000"/>
          <w:kern w:val="0"/>
          <w:sz w:val="18"/>
          <w:szCs w:val="18"/>
          <w:bdr w:val="none" w:sz="0" w:space="0" w:color="auto" w:frame="1"/>
        </w:rPr>
        <w:t>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b/>
          <w:bCs/>
          <w:color w:val="006699"/>
          <w:kern w:val="0"/>
          <w:sz w:val="18"/>
          <w:szCs w:val="18"/>
          <w:bdr w:val="none" w:sz="0" w:space="0" w:color="auto" w:frame="1"/>
        </w:rPr>
        <w:t>public</w:t>
      </w: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b/>
          <w:bCs/>
          <w:color w:val="006699"/>
          <w:kern w:val="0"/>
          <w:sz w:val="18"/>
          <w:szCs w:val="18"/>
          <w:bdr w:val="none" w:sz="0" w:space="0" w:color="auto" w:frame="1"/>
        </w:rPr>
        <w:t>int</w:t>
      </w:r>
      <w:r w:rsidRPr="00153458">
        <w:rPr>
          <w:rFonts w:ascii="Consolas" w:eastAsia="宋体" w:hAnsi="Consolas" w:cs="宋体"/>
          <w:color w:val="000000"/>
          <w:kern w:val="0"/>
          <w:sz w:val="18"/>
          <w:szCs w:val="18"/>
          <w:bdr w:val="none" w:sz="0" w:space="0" w:color="auto" w:frame="1"/>
        </w:rPr>
        <w:t> getNextNum() {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seqNum.set(seqNum.get() + </w:t>
      </w:r>
      <w:r w:rsidRPr="00153458">
        <w:rPr>
          <w:rFonts w:ascii="Consolas" w:eastAsia="宋体" w:hAnsi="Consolas" w:cs="宋体"/>
          <w:color w:val="C00000"/>
          <w:kern w:val="0"/>
          <w:sz w:val="18"/>
          <w:szCs w:val="18"/>
          <w:bdr w:val="none" w:sz="0" w:space="0" w:color="auto" w:frame="1"/>
        </w:rPr>
        <w:t>1</w:t>
      </w:r>
      <w:r w:rsidRPr="00153458">
        <w:rPr>
          <w:rFonts w:ascii="Consolas" w:eastAsia="宋体" w:hAnsi="Consolas" w:cs="宋体"/>
          <w:color w:val="000000"/>
          <w:kern w:val="0"/>
          <w:sz w:val="18"/>
          <w:szCs w:val="18"/>
          <w:bdr w:val="none" w:sz="0" w:space="0" w:color="auto" w:frame="1"/>
        </w:rPr>
        <w:t>);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b/>
          <w:bCs/>
          <w:color w:val="006699"/>
          <w:kern w:val="0"/>
          <w:sz w:val="18"/>
          <w:szCs w:val="18"/>
          <w:bdr w:val="none" w:sz="0" w:space="0" w:color="auto" w:frame="1"/>
        </w:rPr>
        <w:t>return</w:t>
      </w:r>
      <w:r w:rsidRPr="00153458">
        <w:rPr>
          <w:rFonts w:ascii="Consolas" w:eastAsia="宋体" w:hAnsi="Consolas" w:cs="宋体"/>
          <w:color w:val="000000"/>
          <w:kern w:val="0"/>
          <w:sz w:val="18"/>
          <w:szCs w:val="18"/>
          <w:bdr w:val="none" w:sz="0" w:space="0" w:color="auto" w:frame="1"/>
        </w:rPr>
        <w:t> seqNum.get();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b/>
          <w:bCs/>
          <w:color w:val="006699"/>
          <w:kern w:val="0"/>
          <w:sz w:val="18"/>
          <w:szCs w:val="18"/>
          <w:bdr w:val="none" w:sz="0" w:space="0" w:color="auto" w:frame="1"/>
        </w:rPr>
        <w:t>public</w:t>
      </w: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b/>
          <w:bCs/>
          <w:color w:val="006699"/>
          <w:kern w:val="0"/>
          <w:sz w:val="18"/>
          <w:szCs w:val="18"/>
          <w:bdr w:val="none" w:sz="0" w:space="0" w:color="auto" w:frame="1"/>
        </w:rPr>
        <w:t>static</w:t>
      </w: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b/>
          <w:bCs/>
          <w:color w:val="006699"/>
          <w:kern w:val="0"/>
          <w:sz w:val="18"/>
          <w:szCs w:val="18"/>
          <w:bdr w:val="none" w:sz="0" w:space="0" w:color="auto" w:frame="1"/>
        </w:rPr>
        <w:t>void</w:t>
      </w:r>
      <w:r w:rsidRPr="00153458">
        <w:rPr>
          <w:rFonts w:ascii="Consolas" w:eastAsia="宋体" w:hAnsi="Consolas" w:cs="宋体"/>
          <w:color w:val="000000"/>
          <w:kern w:val="0"/>
          <w:sz w:val="18"/>
          <w:szCs w:val="18"/>
          <w:bdr w:val="none" w:sz="0" w:space="0" w:color="auto" w:frame="1"/>
        </w:rPr>
        <w:t> main(String[] args) {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TestNum sn = </w:t>
      </w:r>
      <w:r w:rsidRPr="00153458">
        <w:rPr>
          <w:rFonts w:ascii="Consolas" w:eastAsia="宋体" w:hAnsi="Consolas" w:cs="宋体"/>
          <w:b/>
          <w:bCs/>
          <w:color w:val="006699"/>
          <w:kern w:val="0"/>
          <w:sz w:val="18"/>
          <w:szCs w:val="18"/>
          <w:bdr w:val="none" w:sz="0" w:space="0" w:color="auto" w:frame="1"/>
        </w:rPr>
        <w:t>new</w:t>
      </w:r>
      <w:r w:rsidRPr="00153458">
        <w:rPr>
          <w:rFonts w:ascii="Consolas" w:eastAsia="宋体" w:hAnsi="Consolas" w:cs="宋体"/>
          <w:color w:val="000000"/>
          <w:kern w:val="0"/>
          <w:sz w:val="18"/>
          <w:szCs w:val="18"/>
          <w:bdr w:val="none" w:sz="0" w:space="0" w:color="auto" w:frame="1"/>
        </w:rPr>
        <w:t> TestNum();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color w:val="008200"/>
          <w:kern w:val="0"/>
          <w:sz w:val="18"/>
          <w:szCs w:val="18"/>
          <w:bdr w:val="none" w:sz="0" w:space="0" w:color="auto" w:frame="1"/>
        </w:rPr>
        <w:t>// ③ 3</w:t>
      </w:r>
      <w:r w:rsidRPr="00153458">
        <w:rPr>
          <w:rFonts w:ascii="Consolas" w:eastAsia="宋体" w:hAnsi="Consolas" w:cs="宋体"/>
          <w:color w:val="008200"/>
          <w:kern w:val="0"/>
          <w:sz w:val="18"/>
          <w:szCs w:val="18"/>
          <w:bdr w:val="none" w:sz="0" w:space="0" w:color="auto" w:frame="1"/>
        </w:rPr>
        <w:t>个线程共享</w:t>
      </w:r>
      <w:r w:rsidRPr="00153458">
        <w:rPr>
          <w:rFonts w:ascii="Consolas" w:eastAsia="宋体" w:hAnsi="Consolas" w:cs="宋体"/>
          <w:color w:val="008200"/>
          <w:kern w:val="0"/>
          <w:sz w:val="18"/>
          <w:szCs w:val="18"/>
          <w:bdr w:val="none" w:sz="0" w:space="0" w:color="auto" w:frame="1"/>
        </w:rPr>
        <w:t>sn</w:t>
      </w:r>
      <w:r w:rsidRPr="00153458">
        <w:rPr>
          <w:rFonts w:ascii="Consolas" w:eastAsia="宋体" w:hAnsi="Consolas" w:cs="宋体"/>
          <w:color w:val="008200"/>
          <w:kern w:val="0"/>
          <w:sz w:val="18"/>
          <w:szCs w:val="18"/>
          <w:bdr w:val="none" w:sz="0" w:space="0" w:color="auto" w:frame="1"/>
        </w:rPr>
        <w:t>，各自产生序列号</w:t>
      </w:r>
      <w:r w:rsidRPr="00153458">
        <w:rPr>
          <w:rFonts w:ascii="Consolas" w:eastAsia="宋体" w:hAnsi="Consolas" w:cs="宋体"/>
          <w:color w:val="000000"/>
          <w:kern w:val="0"/>
          <w:sz w:val="18"/>
          <w:szCs w:val="18"/>
          <w:bdr w:val="none" w:sz="0" w:space="0" w:color="auto" w:frame="1"/>
        </w:rPr>
        <w:t>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TestClient t1 = </w:t>
      </w:r>
      <w:r w:rsidRPr="00153458">
        <w:rPr>
          <w:rFonts w:ascii="Consolas" w:eastAsia="宋体" w:hAnsi="Consolas" w:cs="宋体"/>
          <w:b/>
          <w:bCs/>
          <w:color w:val="006699"/>
          <w:kern w:val="0"/>
          <w:sz w:val="18"/>
          <w:szCs w:val="18"/>
          <w:bdr w:val="none" w:sz="0" w:space="0" w:color="auto" w:frame="1"/>
        </w:rPr>
        <w:t>new</w:t>
      </w:r>
      <w:r w:rsidRPr="00153458">
        <w:rPr>
          <w:rFonts w:ascii="Consolas" w:eastAsia="宋体" w:hAnsi="Consolas" w:cs="宋体"/>
          <w:color w:val="000000"/>
          <w:kern w:val="0"/>
          <w:sz w:val="18"/>
          <w:szCs w:val="18"/>
          <w:bdr w:val="none" w:sz="0" w:space="0" w:color="auto" w:frame="1"/>
        </w:rPr>
        <w:t> TestClient(sn);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TestClient t2 = </w:t>
      </w:r>
      <w:r w:rsidRPr="00153458">
        <w:rPr>
          <w:rFonts w:ascii="Consolas" w:eastAsia="宋体" w:hAnsi="Consolas" w:cs="宋体"/>
          <w:b/>
          <w:bCs/>
          <w:color w:val="006699"/>
          <w:kern w:val="0"/>
          <w:sz w:val="18"/>
          <w:szCs w:val="18"/>
          <w:bdr w:val="none" w:sz="0" w:space="0" w:color="auto" w:frame="1"/>
        </w:rPr>
        <w:t>new</w:t>
      </w:r>
      <w:r w:rsidRPr="00153458">
        <w:rPr>
          <w:rFonts w:ascii="Consolas" w:eastAsia="宋体" w:hAnsi="Consolas" w:cs="宋体"/>
          <w:color w:val="000000"/>
          <w:kern w:val="0"/>
          <w:sz w:val="18"/>
          <w:szCs w:val="18"/>
          <w:bdr w:val="none" w:sz="0" w:space="0" w:color="auto" w:frame="1"/>
        </w:rPr>
        <w:t> TestClient(sn);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TestClient t3 = </w:t>
      </w:r>
      <w:r w:rsidRPr="00153458">
        <w:rPr>
          <w:rFonts w:ascii="Consolas" w:eastAsia="宋体" w:hAnsi="Consolas" w:cs="宋体"/>
          <w:b/>
          <w:bCs/>
          <w:color w:val="006699"/>
          <w:kern w:val="0"/>
          <w:sz w:val="18"/>
          <w:szCs w:val="18"/>
          <w:bdr w:val="none" w:sz="0" w:space="0" w:color="auto" w:frame="1"/>
        </w:rPr>
        <w:t>new</w:t>
      </w:r>
      <w:r w:rsidRPr="00153458">
        <w:rPr>
          <w:rFonts w:ascii="Consolas" w:eastAsia="宋体" w:hAnsi="Consolas" w:cs="宋体"/>
          <w:color w:val="000000"/>
          <w:kern w:val="0"/>
          <w:sz w:val="18"/>
          <w:szCs w:val="18"/>
          <w:bdr w:val="none" w:sz="0" w:space="0" w:color="auto" w:frame="1"/>
        </w:rPr>
        <w:t> TestClient(sn);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t1.start();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t2.start();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t3.start();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b/>
          <w:bCs/>
          <w:color w:val="006699"/>
          <w:kern w:val="0"/>
          <w:sz w:val="18"/>
          <w:szCs w:val="18"/>
          <w:bdr w:val="none" w:sz="0" w:space="0" w:color="auto" w:frame="1"/>
        </w:rPr>
        <w:t>private</w:t>
      </w: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b/>
          <w:bCs/>
          <w:color w:val="006699"/>
          <w:kern w:val="0"/>
          <w:sz w:val="18"/>
          <w:szCs w:val="18"/>
          <w:bdr w:val="none" w:sz="0" w:space="0" w:color="auto" w:frame="1"/>
        </w:rPr>
        <w:t>static</w:t>
      </w: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b/>
          <w:bCs/>
          <w:color w:val="006699"/>
          <w:kern w:val="0"/>
          <w:sz w:val="18"/>
          <w:szCs w:val="18"/>
          <w:bdr w:val="none" w:sz="0" w:space="0" w:color="auto" w:frame="1"/>
        </w:rPr>
        <w:t>class</w:t>
      </w:r>
      <w:r w:rsidRPr="00153458">
        <w:rPr>
          <w:rFonts w:ascii="Consolas" w:eastAsia="宋体" w:hAnsi="Consolas" w:cs="宋体"/>
          <w:color w:val="000000"/>
          <w:kern w:val="0"/>
          <w:sz w:val="18"/>
          <w:szCs w:val="18"/>
          <w:bdr w:val="none" w:sz="0" w:space="0" w:color="auto" w:frame="1"/>
        </w:rPr>
        <w:t> TestClient </w:t>
      </w:r>
      <w:r w:rsidRPr="00153458">
        <w:rPr>
          <w:rFonts w:ascii="Consolas" w:eastAsia="宋体" w:hAnsi="Consolas" w:cs="宋体"/>
          <w:b/>
          <w:bCs/>
          <w:color w:val="006699"/>
          <w:kern w:val="0"/>
          <w:sz w:val="18"/>
          <w:szCs w:val="18"/>
          <w:bdr w:val="none" w:sz="0" w:space="0" w:color="auto" w:frame="1"/>
        </w:rPr>
        <w:t>extends</w:t>
      </w:r>
      <w:r w:rsidRPr="00153458">
        <w:rPr>
          <w:rFonts w:ascii="Consolas" w:eastAsia="宋体" w:hAnsi="Consolas" w:cs="宋体"/>
          <w:color w:val="000000"/>
          <w:kern w:val="0"/>
          <w:sz w:val="18"/>
          <w:szCs w:val="18"/>
          <w:bdr w:val="none" w:sz="0" w:space="0" w:color="auto" w:frame="1"/>
        </w:rPr>
        <w:t> Thread {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b/>
          <w:bCs/>
          <w:color w:val="006699"/>
          <w:kern w:val="0"/>
          <w:sz w:val="18"/>
          <w:szCs w:val="18"/>
          <w:bdr w:val="none" w:sz="0" w:space="0" w:color="auto" w:frame="1"/>
        </w:rPr>
        <w:t>private</w:t>
      </w:r>
      <w:r w:rsidRPr="00153458">
        <w:rPr>
          <w:rFonts w:ascii="Consolas" w:eastAsia="宋体" w:hAnsi="Consolas" w:cs="宋体"/>
          <w:color w:val="000000"/>
          <w:kern w:val="0"/>
          <w:sz w:val="18"/>
          <w:szCs w:val="18"/>
          <w:bdr w:val="none" w:sz="0" w:space="0" w:color="auto" w:frame="1"/>
        </w:rPr>
        <w:t> TestNum sn;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b/>
          <w:bCs/>
          <w:color w:val="006699"/>
          <w:kern w:val="0"/>
          <w:sz w:val="18"/>
          <w:szCs w:val="18"/>
          <w:bdr w:val="none" w:sz="0" w:space="0" w:color="auto" w:frame="1"/>
        </w:rPr>
        <w:t>public</w:t>
      </w:r>
      <w:r w:rsidRPr="00153458">
        <w:rPr>
          <w:rFonts w:ascii="Consolas" w:eastAsia="宋体" w:hAnsi="Consolas" w:cs="宋体"/>
          <w:color w:val="000000"/>
          <w:kern w:val="0"/>
          <w:sz w:val="18"/>
          <w:szCs w:val="18"/>
          <w:bdr w:val="none" w:sz="0" w:space="0" w:color="auto" w:frame="1"/>
        </w:rPr>
        <w:t> TestClient(TestNum sn) {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b/>
          <w:bCs/>
          <w:color w:val="006699"/>
          <w:kern w:val="0"/>
          <w:sz w:val="18"/>
          <w:szCs w:val="18"/>
          <w:bdr w:val="none" w:sz="0" w:space="0" w:color="auto" w:frame="1"/>
        </w:rPr>
        <w:t>this</w:t>
      </w:r>
      <w:r w:rsidRPr="00153458">
        <w:rPr>
          <w:rFonts w:ascii="Consolas" w:eastAsia="宋体" w:hAnsi="Consolas" w:cs="宋体"/>
          <w:color w:val="000000"/>
          <w:kern w:val="0"/>
          <w:sz w:val="18"/>
          <w:szCs w:val="18"/>
          <w:bdr w:val="none" w:sz="0" w:space="0" w:color="auto" w:frame="1"/>
        </w:rPr>
        <w:t>.sn = sn;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b/>
          <w:bCs/>
          <w:color w:val="006699"/>
          <w:kern w:val="0"/>
          <w:sz w:val="18"/>
          <w:szCs w:val="18"/>
          <w:bdr w:val="none" w:sz="0" w:space="0" w:color="auto" w:frame="1"/>
        </w:rPr>
        <w:t>public</w:t>
      </w: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b/>
          <w:bCs/>
          <w:color w:val="006699"/>
          <w:kern w:val="0"/>
          <w:sz w:val="18"/>
          <w:szCs w:val="18"/>
          <w:bdr w:val="none" w:sz="0" w:space="0" w:color="auto" w:frame="1"/>
        </w:rPr>
        <w:t>void</w:t>
      </w:r>
      <w:r w:rsidRPr="00153458">
        <w:rPr>
          <w:rFonts w:ascii="Consolas" w:eastAsia="宋体" w:hAnsi="Consolas" w:cs="宋体"/>
          <w:color w:val="000000"/>
          <w:kern w:val="0"/>
          <w:sz w:val="18"/>
          <w:szCs w:val="18"/>
          <w:bdr w:val="none" w:sz="0" w:space="0" w:color="auto" w:frame="1"/>
        </w:rPr>
        <w:t> run() {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b/>
          <w:bCs/>
          <w:color w:val="006699"/>
          <w:kern w:val="0"/>
          <w:sz w:val="18"/>
          <w:szCs w:val="18"/>
          <w:bdr w:val="none" w:sz="0" w:space="0" w:color="auto" w:frame="1"/>
        </w:rPr>
        <w:t>for</w:t>
      </w: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b/>
          <w:bCs/>
          <w:color w:val="006699"/>
          <w:kern w:val="0"/>
          <w:sz w:val="18"/>
          <w:szCs w:val="18"/>
          <w:bdr w:val="none" w:sz="0" w:space="0" w:color="auto" w:frame="1"/>
        </w:rPr>
        <w:t>int</w:t>
      </w:r>
      <w:r w:rsidRPr="00153458">
        <w:rPr>
          <w:rFonts w:ascii="Consolas" w:eastAsia="宋体" w:hAnsi="Consolas" w:cs="宋体"/>
          <w:color w:val="000000"/>
          <w:kern w:val="0"/>
          <w:sz w:val="18"/>
          <w:szCs w:val="18"/>
          <w:bdr w:val="none" w:sz="0" w:space="0" w:color="auto" w:frame="1"/>
        </w:rPr>
        <w:t> i = </w:t>
      </w:r>
      <w:r w:rsidRPr="00153458">
        <w:rPr>
          <w:rFonts w:ascii="Consolas" w:eastAsia="宋体" w:hAnsi="Consolas" w:cs="宋体"/>
          <w:color w:val="C00000"/>
          <w:kern w:val="0"/>
          <w:sz w:val="18"/>
          <w:szCs w:val="18"/>
          <w:bdr w:val="none" w:sz="0" w:space="0" w:color="auto" w:frame="1"/>
        </w:rPr>
        <w:t>0</w:t>
      </w:r>
      <w:r w:rsidRPr="00153458">
        <w:rPr>
          <w:rFonts w:ascii="Consolas" w:eastAsia="宋体" w:hAnsi="Consolas" w:cs="宋体"/>
          <w:color w:val="000000"/>
          <w:kern w:val="0"/>
          <w:sz w:val="18"/>
          <w:szCs w:val="18"/>
          <w:bdr w:val="none" w:sz="0" w:space="0" w:color="auto" w:frame="1"/>
        </w:rPr>
        <w:t>; i &lt; </w:t>
      </w:r>
      <w:r w:rsidRPr="00153458">
        <w:rPr>
          <w:rFonts w:ascii="Consolas" w:eastAsia="宋体" w:hAnsi="Consolas" w:cs="宋体"/>
          <w:color w:val="C00000"/>
          <w:kern w:val="0"/>
          <w:sz w:val="18"/>
          <w:szCs w:val="18"/>
          <w:bdr w:val="none" w:sz="0" w:space="0" w:color="auto" w:frame="1"/>
        </w:rPr>
        <w:t>3</w:t>
      </w:r>
      <w:r w:rsidRPr="00153458">
        <w:rPr>
          <w:rFonts w:ascii="Consolas" w:eastAsia="宋体" w:hAnsi="Consolas" w:cs="宋体"/>
          <w:color w:val="000000"/>
          <w:kern w:val="0"/>
          <w:sz w:val="18"/>
          <w:szCs w:val="18"/>
          <w:bdr w:val="none" w:sz="0" w:space="0" w:color="auto" w:frame="1"/>
        </w:rPr>
        <w:t>; i++) {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w:t>
      </w:r>
      <w:r w:rsidRPr="00153458">
        <w:rPr>
          <w:rFonts w:ascii="Consolas" w:eastAsia="宋体" w:hAnsi="Consolas" w:cs="宋体"/>
          <w:color w:val="008200"/>
          <w:kern w:val="0"/>
          <w:sz w:val="18"/>
          <w:szCs w:val="18"/>
          <w:bdr w:val="none" w:sz="0" w:space="0" w:color="auto" w:frame="1"/>
        </w:rPr>
        <w:t>// ④</w:t>
      </w:r>
      <w:r w:rsidRPr="00153458">
        <w:rPr>
          <w:rFonts w:ascii="Consolas" w:eastAsia="宋体" w:hAnsi="Consolas" w:cs="宋体"/>
          <w:color w:val="008200"/>
          <w:kern w:val="0"/>
          <w:sz w:val="18"/>
          <w:szCs w:val="18"/>
          <w:bdr w:val="none" w:sz="0" w:space="0" w:color="auto" w:frame="1"/>
        </w:rPr>
        <w:t>每个线程打出</w:t>
      </w:r>
      <w:r w:rsidRPr="00153458">
        <w:rPr>
          <w:rFonts w:ascii="Consolas" w:eastAsia="宋体" w:hAnsi="Consolas" w:cs="宋体"/>
          <w:color w:val="008200"/>
          <w:kern w:val="0"/>
          <w:sz w:val="18"/>
          <w:szCs w:val="18"/>
          <w:bdr w:val="none" w:sz="0" w:space="0" w:color="auto" w:frame="1"/>
        </w:rPr>
        <w:t>3</w:t>
      </w:r>
      <w:r w:rsidRPr="00153458">
        <w:rPr>
          <w:rFonts w:ascii="Consolas" w:eastAsia="宋体" w:hAnsi="Consolas" w:cs="宋体"/>
          <w:color w:val="008200"/>
          <w:kern w:val="0"/>
          <w:sz w:val="18"/>
          <w:szCs w:val="18"/>
          <w:bdr w:val="none" w:sz="0" w:space="0" w:color="auto" w:frame="1"/>
        </w:rPr>
        <w:t>个序列值</w:t>
      </w:r>
      <w:r w:rsidRPr="00153458">
        <w:rPr>
          <w:rFonts w:ascii="Consolas" w:eastAsia="宋体" w:hAnsi="Consolas" w:cs="宋体"/>
          <w:color w:val="000000"/>
          <w:kern w:val="0"/>
          <w:sz w:val="18"/>
          <w:szCs w:val="18"/>
          <w:bdr w:val="none" w:sz="0" w:space="0" w:color="auto" w:frame="1"/>
        </w:rPr>
        <w:t>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System.out.println(</w:t>
      </w:r>
      <w:r w:rsidRPr="00153458">
        <w:rPr>
          <w:rFonts w:ascii="Consolas" w:eastAsia="宋体" w:hAnsi="Consolas" w:cs="宋体"/>
          <w:color w:val="0000FF"/>
          <w:kern w:val="0"/>
          <w:sz w:val="18"/>
          <w:szCs w:val="18"/>
          <w:bdr w:val="none" w:sz="0" w:space="0" w:color="auto" w:frame="1"/>
        </w:rPr>
        <w:t>"thread["</w:t>
      </w:r>
      <w:r w:rsidRPr="00153458">
        <w:rPr>
          <w:rFonts w:ascii="Consolas" w:eastAsia="宋体" w:hAnsi="Consolas" w:cs="宋体"/>
          <w:color w:val="000000"/>
          <w:kern w:val="0"/>
          <w:sz w:val="18"/>
          <w:szCs w:val="18"/>
          <w:bdr w:val="none" w:sz="0" w:space="0" w:color="auto" w:frame="1"/>
        </w:rPr>
        <w:t> + Thread.currentThread().getName() + </w:t>
      </w:r>
      <w:r w:rsidRPr="00153458">
        <w:rPr>
          <w:rFonts w:ascii="Consolas" w:eastAsia="宋体" w:hAnsi="Consolas" w:cs="宋体"/>
          <w:color w:val="0000FF"/>
          <w:kern w:val="0"/>
          <w:sz w:val="18"/>
          <w:szCs w:val="18"/>
          <w:bdr w:val="none" w:sz="0" w:space="0" w:color="auto" w:frame="1"/>
        </w:rPr>
        <w:t>"] --&gt; sn["</w:t>
      </w:r>
      <w:r w:rsidRPr="00153458">
        <w:rPr>
          <w:rFonts w:ascii="Consolas" w:eastAsia="宋体" w:hAnsi="Consolas" w:cs="宋体"/>
          <w:color w:val="000000"/>
          <w:kern w:val="0"/>
          <w:sz w:val="18"/>
          <w:szCs w:val="18"/>
          <w:bdr w:val="none" w:sz="0" w:space="0" w:color="auto" w:frame="1"/>
        </w:rPr>
        <w:t>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 sn.getNextNum() + </w:t>
      </w:r>
      <w:r w:rsidRPr="00153458">
        <w:rPr>
          <w:rFonts w:ascii="Consolas" w:eastAsia="宋体" w:hAnsi="Consolas" w:cs="宋体"/>
          <w:color w:val="0000FF"/>
          <w:kern w:val="0"/>
          <w:sz w:val="18"/>
          <w:szCs w:val="18"/>
          <w:bdr w:val="none" w:sz="0" w:space="0" w:color="auto" w:frame="1"/>
        </w:rPr>
        <w:t>"]"</w:t>
      </w:r>
      <w:r w:rsidRPr="00153458">
        <w:rPr>
          <w:rFonts w:ascii="Consolas" w:eastAsia="宋体" w:hAnsi="Consolas" w:cs="宋体"/>
          <w:color w:val="000000"/>
          <w:kern w:val="0"/>
          <w:sz w:val="18"/>
          <w:szCs w:val="18"/>
          <w:bdr w:val="none" w:sz="0" w:space="0" w:color="auto" w:frame="1"/>
        </w:rPr>
        <w:t>);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  </w:t>
      </w:r>
    </w:p>
    <w:p w:rsidR="00153458" w:rsidRPr="00153458"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  </w:t>
      </w:r>
    </w:p>
    <w:p w:rsidR="00153458" w:rsidRPr="00677B2C" w:rsidRDefault="00153458" w:rsidP="008E08B3">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153458">
        <w:rPr>
          <w:rFonts w:ascii="Consolas" w:eastAsia="宋体" w:hAnsi="Consolas" w:cs="宋体"/>
          <w:color w:val="000000"/>
          <w:kern w:val="0"/>
          <w:sz w:val="18"/>
          <w:szCs w:val="18"/>
          <w:bdr w:val="none" w:sz="0" w:space="0" w:color="auto" w:frame="1"/>
        </w:rPr>
        <w:t>}  </w:t>
      </w:r>
    </w:p>
    <w:p w:rsidR="00153458" w:rsidRDefault="00153458" w:rsidP="00655819">
      <w:r>
        <w:rPr>
          <w:rFonts w:hint="eastAsia"/>
        </w:rPr>
        <w:t>上述中使用了匿名内部类的方式定义</w:t>
      </w:r>
      <w:r>
        <w:rPr>
          <w:rFonts w:hint="eastAsia"/>
        </w:rPr>
        <w:t>ThreadLocal</w:t>
      </w:r>
      <w:r>
        <w:rPr>
          <w:rFonts w:hint="eastAsia"/>
        </w:rPr>
        <w:t>的子类，提供初始的变量值。</w:t>
      </w:r>
    </w:p>
    <w:p w:rsidR="00153458" w:rsidRDefault="00153458" w:rsidP="00655819">
      <w:r>
        <w:rPr>
          <w:rFonts w:hint="eastAsia"/>
        </w:rPr>
        <w:t>运行的结果：</w:t>
      </w:r>
    </w:p>
    <w:p w:rsidR="00153458" w:rsidRPr="001D3748" w:rsidRDefault="00153458" w:rsidP="00655819">
      <w:r>
        <w:rPr>
          <w:noProof/>
        </w:rPr>
        <w:lastRenderedPageBreak/>
        <w:drawing>
          <wp:inline distT="0" distB="0" distL="0" distR="0" wp14:anchorId="39F80B0E" wp14:editId="30EE11EA">
            <wp:extent cx="5274310" cy="14865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486535"/>
                    </a:xfrm>
                    <a:prstGeom prst="rect">
                      <a:avLst/>
                    </a:prstGeom>
                  </pic:spPr>
                </pic:pic>
              </a:graphicData>
            </a:graphic>
          </wp:inline>
        </w:drawing>
      </w:r>
    </w:p>
    <w:p w:rsidR="001D3748" w:rsidRPr="001D3748" w:rsidRDefault="001D3748" w:rsidP="001D3748">
      <w:pPr>
        <w:ind w:left="720"/>
      </w:pPr>
    </w:p>
    <w:p w:rsidR="001D3748" w:rsidRPr="00153458" w:rsidRDefault="00153458" w:rsidP="001D3748">
      <w:r>
        <w:rPr>
          <w:rFonts w:hint="eastAsia"/>
        </w:rPr>
        <w:t>每个线程所产生的序号虽然都共享同一个</w:t>
      </w:r>
      <w:r>
        <w:rPr>
          <w:rFonts w:hint="eastAsia"/>
        </w:rPr>
        <w:t>TestNum</w:t>
      </w:r>
      <w:r>
        <w:rPr>
          <w:rFonts w:hint="eastAsia"/>
        </w:rPr>
        <w:t>实例，但是并没有发生相互干扰，而是各自产生独立的序列号，这是因为</w:t>
      </w:r>
      <w:r>
        <w:rPr>
          <w:rFonts w:hint="eastAsia"/>
        </w:rPr>
        <w:t>ThreadLocal</w:t>
      </w:r>
      <w:r>
        <w:rPr>
          <w:rFonts w:hint="eastAsia"/>
        </w:rPr>
        <w:t>为每一个线程提供了单独的变量副本。</w:t>
      </w:r>
    </w:p>
    <w:p w:rsidR="001D3748" w:rsidRDefault="001D3748" w:rsidP="001D3748"/>
    <w:p w:rsidR="001D3748" w:rsidRDefault="00677B2C" w:rsidP="00677B2C">
      <w:pPr>
        <w:pStyle w:val="3"/>
      </w:pPr>
      <w:r>
        <w:rPr>
          <w:rFonts w:hint="eastAsia"/>
        </w:rPr>
        <w:t>ThreadLocal</w:t>
      </w:r>
      <w:r>
        <w:rPr>
          <w:rFonts w:hint="eastAsia"/>
        </w:rPr>
        <w:t>和同步机制</w:t>
      </w:r>
    </w:p>
    <w:p w:rsidR="00677B2C" w:rsidRDefault="00677B2C" w:rsidP="00677B2C">
      <w:r w:rsidRPr="00677B2C">
        <w:t>ThreadLocal</w:t>
      </w:r>
      <w:r w:rsidRPr="00677B2C">
        <w:t>和线程同步机制都是为了解决多线程中</w:t>
      </w:r>
      <w:r>
        <w:rPr>
          <w:rFonts w:hint="eastAsia"/>
        </w:rPr>
        <w:t>对同一个变量</w:t>
      </w:r>
      <w:r w:rsidRPr="00677B2C">
        <w:t>访问</w:t>
      </w:r>
      <w:r>
        <w:rPr>
          <w:rFonts w:hint="eastAsia"/>
        </w:rPr>
        <w:t>的</w:t>
      </w:r>
      <w:r w:rsidRPr="00677B2C">
        <w:t>冲突问题。</w:t>
      </w:r>
    </w:p>
    <w:p w:rsidR="00677B2C" w:rsidRDefault="00677B2C" w:rsidP="00677B2C">
      <w:r>
        <w:rPr>
          <w:rFonts w:hint="eastAsia"/>
        </w:rPr>
        <w:t>在同步机制中，通过对象的锁机制保证同一时间只有一个线程访问变量，这时该变量是多个线程共享的。</w:t>
      </w:r>
    </w:p>
    <w:p w:rsidR="00677B2C" w:rsidRDefault="00677B2C" w:rsidP="00677B2C">
      <w:r>
        <w:rPr>
          <w:rFonts w:hint="eastAsia"/>
        </w:rPr>
        <w:t>而</w:t>
      </w:r>
      <w:r>
        <w:rPr>
          <w:rFonts w:hint="eastAsia"/>
        </w:rPr>
        <w:t>ThreadLocal</w:t>
      </w:r>
      <w:r>
        <w:rPr>
          <w:rFonts w:hint="eastAsia"/>
        </w:rPr>
        <w:t>则是从另外一个角度来解决多线程的并发访问。</w:t>
      </w:r>
      <w:r w:rsidR="006425DB">
        <w:rPr>
          <w:rFonts w:hint="eastAsia"/>
        </w:rPr>
        <w:t>ThreadLocal</w:t>
      </w:r>
      <w:r w:rsidR="006425DB">
        <w:rPr>
          <w:rFonts w:hint="eastAsia"/>
        </w:rPr>
        <w:t>会为每一个线程提供一个独立的变量副本，从而隔离了多个线程对数据的访问冲突。因为每个线程都拥有自己的变量副本，从而也没必要对该变量进行同步。</w:t>
      </w:r>
      <w:r w:rsidR="006425DB" w:rsidRPr="006425DB">
        <w:t>ThreadLocal</w:t>
      </w:r>
      <w:r w:rsidR="006425DB" w:rsidRPr="006425DB">
        <w:t>提供了线程安全的共享对象，在编写多线程代码时，可以把不安全的变量封装进</w:t>
      </w:r>
      <w:r w:rsidR="006425DB" w:rsidRPr="006425DB">
        <w:t>ThreadLocal</w:t>
      </w:r>
      <w:r w:rsidR="006425DB" w:rsidRPr="006425DB">
        <w:t>。</w:t>
      </w:r>
    </w:p>
    <w:p w:rsidR="006425DB" w:rsidRDefault="006425DB" w:rsidP="00677B2C"/>
    <w:p w:rsidR="006425DB" w:rsidRDefault="006425DB" w:rsidP="00677B2C">
      <w:r>
        <w:rPr>
          <w:rFonts w:hint="eastAsia"/>
        </w:rPr>
        <w:t>同步和</w:t>
      </w:r>
      <w:r>
        <w:rPr>
          <w:rFonts w:hint="eastAsia"/>
        </w:rPr>
        <w:t>ThreadLocal</w:t>
      </w:r>
      <w:r>
        <w:rPr>
          <w:rFonts w:hint="eastAsia"/>
        </w:rPr>
        <w:t>采用的是不同的方式解决多线程资源共享问题，同步机制以</w:t>
      </w:r>
      <w:r>
        <w:rPr>
          <w:rFonts w:hint="eastAsia"/>
        </w:rPr>
        <w:t xml:space="preserve"> </w:t>
      </w:r>
      <w:r>
        <w:rPr>
          <w:rFonts w:hint="eastAsia"/>
        </w:rPr>
        <w:t>时间换空间</w:t>
      </w:r>
      <w:r>
        <w:rPr>
          <w:rFonts w:hint="eastAsia"/>
        </w:rPr>
        <w:t xml:space="preserve"> </w:t>
      </w:r>
      <w:r>
        <w:rPr>
          <w:rFonts w:hint="eastAsia"/>
        </w:rPr>
        <w:t>的方式，而</w:t>
      </w:r>
      <w:r>
        <w:rPr>
          <w:rFonts w:hint="eastAsia"/>
        </w:rPr>
        <w:t>ThreadLocal</w:t>
      </w:r>
      <w:r>
        <w:rPr>
          <w:rFonts w:hint="eastAsia"/>
        </w:rPr>
        <w:t>采用了</w:t>
      </w:r>
      <w:r>
        <w:rPr>
          <w:rFonts w:hint="eastAsia"/>
        </w:rPr>
        <w:t xml:space="preserve"> </w:t>
      </w:r>
      <w:r>
        <w:rPr>
          <w:rFonts w:hint="eastAsia"/>
        </w:rPr>
        <w:t>以空间换时间</w:t>
      </w:r>
      <w:r>
        <w:rPr>
          <w:rFonts w:hint="eastAsia"/>
        </w:rPr>
        <w:t xml:space="preserve"> </w:t>
      </w:r>
      <w:r>
        <w:rPr>
          <w:rFonts w:hint="eastAsia"/>
        </w:rPr>
        <w:t>的方式。前者仅提供一份变量，让不同的线程排队访问，后者是为每个线程都提供了一份变量，因此可以同时访问而互不影响。</w:t>
      </w:r>
    </w:p>
    <w:p w:rsidR="00007DD9" w:rsidRDefault="00007DD9" w:rsidP="00677B2C">
      <w:pPr>
        <w:rPr>
          <w:b/>
          <w:bCs/>
          <w:color w:val="FF0000"/>
        </w:rPr>
      </w:pPr>
      <w:r w:rsidRPr="00007DD9">
        <w:rPr>
          <w:b/>
          <w:bCs/>
          <w:color w:val="FF0000"/>
        </w:rPr>
        <w:t>ThreadLocal</w:t>
      </w:r>
      <w:r w:rsidRPr="00007DD9">
        <w:rPr>
          <w:b/>
          <w:bCs/>
          <w:color w:val="FF0000"/>
        </w:rPr>
        <w:t>的作用是提供线程内的局部变量，这种变量在线程的生命周期内起作用，减少同一个线程内多个函数或者组件之间一些公共变量的传递的复杂度。</w:t>
      </w:r>
    </w:p>
    <w:p w:rsidR="000D6543" w:rsidRDefault="000D6543" w:rsidP="00677B2C">
      <w:pPr>
        <w:rPr>
          <w:b/>
          <w:bCs/>
          <w:color w:val="FF0000"/>
        </w:rPr>
      </w:pPr>
    </w:p>
    <w:p w:rsidR="000D6543" w:rsidRPr="00007DD9" w:rsidRDefault="000D6543" w:rsidP="00677B2C">
      <w:pPr>
        <w:rPr>
          <w:color w:val="FF0000"/>
        </w:rPr>
      </w:pPr>
      <w:r w:rsidRPr="000D6543">
        <w:rPr>
          <w:color w:val="FF0000"/>
        </w:rPr>
        <w:t>当然</w:t>
      </w:r>
      <w:r w:rsidRPr="000D6543">
        <w:rPr>
          <w:color w:val="FF0000"/>
        </w:rPr>
        <w:t>ThreadLocal</w:t>
      </w:r>
      <w:r w:rsidRPr="000D6543">
        <w:rPr>
          <w:color w:val="FF0000"/>
        </w:rPr>
        <w:t>并不能替代同步机制，两者面向的问题领域不同。同步机制是为了同步多个线程对相同资源的并发访问，是为了多个线程之间进行通信的有效方式；而</w:t>
      </w:r>
      <w:r w:rsidRPr="000D6543">
        <w:rPr>
          <w:color w:val="FF0000"/>
        </w:rPr>
        <w:t>ThreadLocal</w:t>
      </w:r>
      <w:r w:rsidRPr="000D6543">
        <w:rPr>
          <w:color w:val="FF0000"/>
        </w:rPr>
        <w:t>是隔离多个线程的数据共享，从根本上就不在多个线程之间共享资源（变量），这样当然不需要对多个线程进行同步了。所以，如果你需要进行多个线程之间进行通信，则使用同步机制；如果需要隔离多个线程之间的共享冲突，可以使用</w:t>
      </w:r>
      <w:r w:rsidRPr="000D6543">
        <w:rPr>
          <w:color w:val="FF0000"/>
        </w:rPr>
        <w:t>ThreadLocal</w:t>
      </w:r>
      <w:r w:rsidRPr="000D6543">
        <w:rPr>
          <w:color w:val="FF0000"/>
        </w:rPr>
        <w:t>，这将极大地简化我们的程序，使程序更加易读、简洁。</w:t>
      </w:r>
      <w:r w:rsidRPr="000D6543">
        <w:rPr>
          <w:color w:val="FF0000"/>
        </w:rPr>
        <w:t>ThreadLocal</w:t>
      </w:r>
      <w:r w:rsidRPr="000D6543">
        <w:rPr>
          <w:color w:val="FF0000"/>
        </w:rPr>
        <w:t>类为各线程提供了存放局部变量的场所。</w:t>
      </w:r>
      <w:r w:rsidRPr="000D6543">
        <w:rPr>
          <w:color w:val="FF0000"/>
        </w:rPr>
        <w:t> </w:t>
      </w:r>
    </w:p>
    <w:p w:rsidR="006425DB" w:rsidRDefault="006425DB" w:rsidP="00677B2C"/>
    <w:p w:rsidR="006425DB" w:rsidRDefault="006425DB" w:rsidP="006425DB">
      <w:pPr>
        <w:pStyle w:val="3"/>
      </w:pPr>
      <w:r>
        <w:rPr>
          <w:rFonts w:hint="eastAsia"/>
        </w:rPr>
        <w:t>Spring</w:t>
      </w:r>
      <w:r>
        <w:rPr>
          <w:rFonts w:hint="eastAsia"/>
        </w:rPr>
        <w:t>和</w:t>
      </w:r>
      <w:r>
        <w:rPr>
          <w:rFonts w:hint="eastAsia"/>
        </w:rPr>
        <w:t>ThreadLocal</w:t>
      </w:r>
    </w:p>
    <w:p w:rsidR="006425DB" w:rsidRDefault="006425DB" w:rsidP="006425DB">
      <w:r>
        <w:rPr>
          <w:rFonts w:hint="eastAsia"/>
          <w:bCs/>
        </w:rPr>
        <w:t>S</w:t>
      </w:r>
      <w:r w:rsidRPr="006425DB">
        <w:rPr>
          <w:bCs/>
        </w:rPr>
        <w:t>pring</w:t>
      </w:r>
      <w:r w:rsidRPr="006425DB">
        <w:t>使用</w:t>
      </w:r>
      <w:r w:rsidRPr="006425DB">
        <w:t>ThreadLocal</w:t>
      </w:r>
      <w:r w:rsidRPr="006425DB">
        <w:t>解决线程安全问题</w:t>
      </w:r>
      <w:r w:rsidR="00560325">
        <w:rPr>
          <w:rFonts w:hint="eastAsia"/>
        </w:rPr>
        <w:t>。</w:t>
      </w:r>
      <w:r w:rsidRPr="006425DB">
        <w:t>在一般情况下，只有无状态的</w:t>
      </w:r>
      <w:r w:rsidRPr="006425DB">
        <w:t>Bean</w:t>
      </w:r>
      <w:r w:rsidRPr="006425DB">
        <w:t>才可以在多线程环境下共享</w:t>
      </w:r>
      <w:r w:rsidR="00560325">
        <w:rPr>
          <w:rFonts w:hint="eastAsia"/>
        </w:rPr>
        <w:t>。</w:t>
      </w:r>
      <w:r>
        <w:rPr>
          <w:rFonts w:hint="eastAsia"/>
        </w:rPr>
        <w:t>在</w:t>
      </w:r>
      <w:r>
        <w:rPr>
          <w:rFonts w:hint="eastAsia"/>
        </w:rPr>
        <w:t>Spring</w:t>
      </w:r>
      <w:r>
        <w:rPr>
          <w:rFonts w:hint="eastAsia"/>
        </w:rPr>
        <w:t>中，绝大部分的</w:t>
      </w:r>
      <w:r>
        <w:rPr>
          <w:rFonts w:hint="eastAsia"/>
        </w:rPr>
        <w:t>bean</w:t>
      </w:r>
      <w:r>
        <w:rPr>
          <w:rFonts w:hint="eastAsia"/>
        </w:rPr>
        <w:t>都是声明为</w:t>
      </w:r>
      <w:r>
        <w:rPr>
          <w:rFonts w:hint="eastAsia"/>
        </w:rPr>
        <w:t>singleton</w:t>
      </w:r>
      <w:r>
        <w:rPr>
          <w:rFonts w:hint="eastAsia"/>
        </w:rPr>
        <w:t>作用域，就是因为</w:t>
      </w:r>
      <w:r>
        <w:rPr>
          <w:rFonts w:hint="eastAsia"/>
        </w:rPr>
        <w:t>Spring</w:t>
      </w:r>
      <w:r>
        <w:rPr>
          <w:rFonts w:hint="eastAsia"/>
        </w:rPr>
        <w:t>对一些</w:t>
      </w:r>
      <w:r>
        <w:rPr>
          <w:rFonts w:hint="eastAsia"/>
        </w:rPr>
        <w:t>bean</w:t>
      </w:r>
      <w:r>
        <w:rPr>
          <w:rFonts w:hint="eastAsia"/>
        </w:rPr>
        <w:t>（如</w:t>
      </w:r>
      <w:r w:rsidRPr="006425DB">
        <w:t>RequestContextHolder</w:t>
      </w:r>
      <w:r w:rsidRPr="006425DB">
        <w:t>、</w:t>
      </w:r>
      <w:r w:rsidRPr="006425DB">
        <w:t>TransactionSynchronizationManager</w:t>
      </w:r>
      <w:r w:rsidRPr="006425DB">
        <w:t>、</w:t>
      </w:r>
      <w:r w:rsidRPr="006425DB">
        <w:t>LocaleContextHolder</w:t>
      </w:r>
      <w:r>
        <w:rPr>
          <w:rFonts w:hint="eastAsia"/>
        </w:rPr>
        <w:t>）中非线程安全状态采用了</w:t>
      </w:r>
      <w:r>
        <w:rPr>
          <w:rFonts w:hint="eastAsia"/>
        </w:rPr>
        <w:t>ThreadLocal</w:t>
      </w:r>
      <w:r>
        <w:rPr>
          <w:rFonts w:hint="eastAsia"/>
        </w:rPr>
        <w:t>进行处理，让它们也成为线程安</w:t>
      </w:r>
      <w:r>
        <w:rPr>
          <w:rFonts w:hint="eastAsia"/>
        </w:rPr>
        <w:lastRenderedPageBreak/>
        <w:t>全状态，这样有状态的</w:t>
      </w:r>
      <w:r>
        <w:rPr>
          <w:rFonts w:hint="eastAsia"/>
        </w:rPr>
        <w:t>bean</w:t>
      </w:r>
      <w:r>
        <w:rPr>
          <w:rFonts w:hint="eastAsia"/>
        </w:rPr>
        <w:t>就可以在多线程中共享了。</w:t>
      </w:r>
    </w:p>
    <w:p w:rsidR="00560325" w:rsidRDefault="00C00D5D" w:rsidP="006425DB">
      <w:r>
        <w:rPr>
          <w:noProof/>
        </w:rPr>
        <w:drawing>
          <wp:inline distT="0" distB="0" distL="0" distR="0">
            <wp:extent cx="4779010" cy="3005455"/>
            <wp:effectExtent l="0" t="0" r="2540" b="4445"/>
            <wp:docPr id="42" name="图片 42" descr="http://dl.iteye.com/upload/attachment/0068/3403/4aec4a17-aebd-387b-9e79-c7f3e3e686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68/3403/4aec4a17-aebd-387b-9e79-c7f3e3e68664.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79010" cy="3005455"/>
                    </a:xfrm>
                    <a:prstGeom prst="rect">
                      <a:avLst/>
                    </a:prstGeom>
                    <a:noFill/>
                    <a:ln>
                      <a:noFill/>
                    </a:ln>
                  </pic:spPr>
                </pic:pic>
              </a:graphicData>
            </a:graphic>
          </wp:inline>
        </w:drawing>
      </w:r>
    </w:p>
    <w:p w:rsidR="00560325" w:rsidRDefault="00560325" w:rsidP="006425DB">
      <w:r w:rsidRPr="00560325">
        <w:t>一般的</w:t>
      </w:r>
      <w:r w:rsidRPr="00560325">
        <w:t>Web</w:t>
      </w:r>
      <w:r w:rsidRPr="00560325">
        <w:t>应用划分为展现层、服务层和持久层三个层次，在不同的层中编写对应的逻辑，下层通过接口向上层开放功能调用。在一般情况下，从接收请求到返回响应所经过的所有程序调用都同属于一个线程</w:t>
      </w:r>
      <w:r>
        <w:rPr>
          <w:rFonts w:hint="eastAsia"/>
        </w:rPr>
        <w:t>。这样就可以将一些非线程安全的变量以</w:t>
      </w:r>
      <w:r>
        <w:rPr>
          <w:rFonts w:hint="eastAsia"/>
        </w:rPr>
        <w:t>ThreadLocal</w:t>
      </w:r>
      <w:r>
        <w:rPr>
          <w:rFonts w:hint="eastAsia"/>
        </w:rPr>
        <w:t>存放，在同一次请求响应的调用线程中，所有关联的对象引用都是同一个变量。</w:t>
      </w:r>
    </w:p>
    <w:p w:rsidR="00560325" w:rsidRDefault="00560325" w:rsidP="006425DB">
      <w:r>
        <w:rPr>
          <w:rFonts w:hint="eastAsia"/>
        </w:rPr>
        <w:t>下面的实例可以体现出</w:t>
      </w:r>
      <w:r>
        <w:rPr>
          <w:rFonts w:hint="eastAsia"/>
        </w:rPr>
        <w:t>S</w:t>
      </w:r>
      <w:r>
        <w:t>p</w:t>
      </w:r>
      <w:r>
        <w:rPr>
          <w:rFonts w:hint="eastAsia"/>
        </w:rPr>
        <w:t>ring</w:t>
      </w:r>
      <w:r>
        <w:rPr>
          <w:rFonts w:hint="eastAsia"/>
        </w:rPr>
        <w:t>对有状态</w:t>
      </w:r>
      <w:r>
        <w:rPr>
          <w:rFonts w:hint="eastAsia"/>
        </w:rPr>
        <w:t>bean</w:t>
      </w:r>
      <w:r>
        <w:rPr>
          <w:rFonts w:hint="eastAsia"/>
        </w:rPr>
        <w:t>的改造思路：</w:t>
      </w:r>
    </w:p>
    <w:p w:rsidR="00560325" w:rsidRPr="00560325" w:rsidRDefault="00560325" w:rsidP="008E08B3">
      <w:pPr>
        <w:widowControl/>
        <w:numPr>
          <w:ilvl w:val="0"/>
          <w:numId w:val="1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560325">
        <w:rPr>
          <w:rFonts w:ascii="Consolas" w:eastAsia="宋体" w:hAnsi="Consolas" w:cs="宋体"/>
          <w:b/>
          <w:bCs/>
          <w:color w:val="006699"/>
          <w:kern w:val="0"/>
          <w:sz w:val="18"/>
          <w:szCs w:val="18"/>
          <w:bdr w:val="none" w:sz="0" w:space="0" w:color="auto" w:frame="1"/>
        </w:rPr>
        <w:t>public</w:t>
      </w:r>
      <w:r w:rsidRPr="00560325">
        <w:rPr>
          <w:rFonts w:ascii="Consolas" w:eastAsia="宋体" w:hAnsi="Consolas" w:cs="宋体"/>
          <w:color w:val="000000"/>
          <w:kern w:val="0"/>
          <w:sz w:val="18"/>
          <w:szCs w:val="18"/>
          <w:bdr w:val="none" w:sz="0" w:space="0" w:color="auto" w:frame="1"/>
        </w:rPr>
        <w:t> </w:t>
      </w:r>
      <w:r w:rsidRPr="00560325">
        <w:rPr>
          <w:rFonts w:ascii="Consolas" w:eastAsia="宋体" w:hAnsi="Consolas" w:cs="宋体"/>
          <w:b/>
          <w:bCs/>
          <w:color w:val="006699"/>
          <w:kern w:val="0"/>
          <w:sz w:val="18"/>
          <w:szCs w:val="18"/>
          <w:bdr w:val="none" w:sz="0" w:space="0" w:color="auto" w:frame="1"/>
        </w:rPr>
        <w:t>class</w:t>
      </w:r>
      <w:r w:rsidRPr="00560325">
        <w:rPr>
          <w:rFonts w:ascii="Consolas" w:eastAsia="宋体" w:hAnsi="Consolas" w:cs="宋体"/>
          <w:color w:val="000000"/>
          <w:kern w:val="0"/>
          <w:sz w:val="18"/>
          <w:szCs w:val="18"/>
          <w:bdr w:val="none" w:sz="0" w:space="0" w:color="auto" w:frame="1"/>
        </w:rPr>
        <w:t> TestDao {  </w:t>
      </w:r>
    </w:p>
    <w:p w:rsidR="00560325" w:rsidRPr="00560325" w:rsidRDefault="00560325" w:rsidP="008E08B3">
      <w:pPr>
        <w:widowControl/>
        <w:numPr>
          <w:ilvl w:val="0"/>
          <w:numId w:val="1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560325">
        <w:rPr>
          <w:rFonts w:ascii="Consolas" w:eastAsia="宋体" w:hAnsi="Consolas" w:cs="宋体"/>
          <w:color w:val="000000"/>
          <w:kern w:val="0"/>
          <w:sz w:val="18"/>
          <w:szCs w:val="18"/>
          <w:bdr w:val="none" w:sz="0" w:space="0" w:color="auto" w:frame="1"/>
        </w:rPr>
        <w:t>    </w:t>
      </w:r>
      <w:r w:rsidRPr="00560325">
        <w:rPr>
          <w:rFonts w:ascii="Consolas" w:eastAsia="宋体" w:hAnsi="Consolas" w:cs="宋体"/>
          <w:b/>
          <w:bCs/>
          <w:color w:val="006699"/>
          <w:kern w:val="0"/>
          <w:sz w:val="18"/>
          <w:szCs w:val="18"/>
          <w:bdr w:val="none" w:sz="0" w:space="0" w:color="auto" w:frame="1"/>
        </w:rPr>
        <w:t>private</w:t>
      </w:r>
      <w:r w:rsidRPr="00560325">
        <w:rPr>
          <w:rFonts w:ascii="Consolas" w:eastAsia="宋体" w:hAnsi="Consolas" w:cs="宋体"/>
          <w:color w:val="000000"/>
          <w:kern w:val="0"/>
          <w:sz w:val="18"/>
          <w:szCs w:val="18"/>
          <w:bdr w:val="none" w:sz="0" w:space="0" w:color="auto" w:frame="1"/>
        </w:rPr>
        <w:t> Connection conn;</w:t>
      </w:r>
      <w:r w:rsidRPr="00560325">
        <w:rPr>
          <w:rFonts w:ascii="Consolas" w:eastAsia="宋体" w:hAnsi="Consolas" w:cs="宋体"/>
          <w:color w:val="008200"/>
          <w:kern w:val="0"/>
          <w:sz w:val="18"/>
          <w:szCs w:val="18"/>
          <w:bdr w:val="none" w:sz="0" w:space="0" w:color="auto" w:frame="1"/>
        </w:rPr>
        <w:t>// ①</w:t>
      </w:r>
      <w:r w:rsidRPr="00560325">
        <w:rPr>
          <w:rFonts w:ascii="Consolas" w:eastAsia="宋体" w:hAnsi="Consolas" w:cs="宋体"/>
          <w:color w:val="008200"/>
          <w:kern w:val="0"/>
          <w:sz w:val="18"/>
          <w:szCs w:val="18"/>
          <w:bdr w:val="none" w:sz="0" w:space="0" w:color="auto" w:frame="1"/>
        </w:rPr>
        <w:t>一个非线程安全的变量</w:t>
      </w:r>
      <w:r w:rsidRPr="00560325">
        <w:rPr>
          <w:rFonts w:ascii="Consolas" w:eastAsia="宋体" w:hAnsi="Consolas" w:cs="宋体"/>
          <w:color w:val="000000"/>
          <w:kern w:val="0"/>
          <w:sz w:val="18"/>
          <w:szCs w:val="18"/>
          <w:bdr w:val="none" w:sz="0" w:space="0" w:color="auto" w:frame="1"/>
        </w:rPr>
        <w:t>  </w:t>
      </w:r>
    </w:p>
    <w:p w:rsidR="00560325" w:rsidRPr="00560325" w:rsidRDefault="00560325" w:rsidP="008E08B3">
      <w:pPr>
        <w:widowControl/>
        <w:numPr>
          <w:ilvl w:val="0"/>
          <w:numId w:val="1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560325">
        <w:rPr>
          <w:rFonts w:ascii="Consolas" w:eastAsia="宋体" w:hAnsi="Consolas" w:cs="宋体"/>
          <w:color w:val="000000"/>
          <w:kern w:val="0"/>
          <w:sz w:val="18"/>
          <w:szCs w:val="18"/>
          <w:bdr w:val="none" w:sz="0" w:space="0" w:color="auto" w:frame="1"/>
        </w:rPr>
        <w:t>  </w:t>
      </w:r>
    </w:p>
    <w:p w:rsidR="00560325" w:rsidRPr="00560325" w:rsidRDefault="00560325" w:rsidP="008E08B3">
      <w:pPr>
        <w:widowControl/>
        <w:numPr>
          <w:ilvl w:val="0"/>
          <w:numId w:val="1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560325">
        <w:rPr>
          <w:rFonts w:ascii="Consolas" w:eastAsia="宋体" w:hAnsi="Consolas" w:cs="宋体"/>
          <w:color w:val="000000"/>
          <w:kern w:val="0"/>
          <w:sz w:val="18"/>
          <w:szCs w:val="18"/>
          <w:bdr w:val="none" w:sz="0" w:space="0" w:color="auto" w:frame="1"/>
        </w:rPr>
        <w:t>    </w:t>
      </w:r>
      <w:r w:rsidRPr="00560325">
        <w:rPr>
          <w:rFonts w:ascii="Consolas" w:eastAsia="宋体" w:hAnsi="Consolas" w:cs="宋体"/>
          <w:b/>
          <w:bCs/>
          <w:color w:val="006699"/>
          <w:kern w:val="0"/>
          <w:sz w:val="18"/>
          <w:szCs w:val="18"/>
          <w:bdr w:val="none" w:sz="0" w:space="0" w:color="auto" w:frame="1"/>
        </w:rPr>
        <w:t>public</w:t>
      </w:r>
      <w:r w:rsidRPr="00560325">
        <w:rPr>
          <w:rFonts w:ascii="Consolas" w:eastAsia="宋体" w:hAnsi="Consolas" w:cs="宋体"/>
          <w:color w:val="000000"/>
          <w:kern w:val="0"/>
          <w:sz w:val="18"/>
          <w:szCs w:val="18"/>
          <w:bdr w:val="none" w:sz="0" w:space="0" w:color="auto" w:frame="1"/>
        </w:rPr>
        <w:t> </w:t>
      </w:r>
      <w:r w:rsidRPr="00560325">
        <w:rPr>
          <w:rFonts w:ascii="Consolas" w:eastAsia="宋体" w:hAnsi="Consolas" w:cs="宋体"/>
          <w:b/>
          <w:bCs/>
          <w:color w:val="006699"/>
          <w:kern w:val="0"/>
          <w:sz w:val="18"/>
          <w:szCs w:val="18"/>
          <w:bdr w:val="none" w:sz="0" w:space="0" w:color="auto" w:frame="1"/>
        </w:rPr>
        <w:t>void</w:t>
      </w:r>
      <w:r w:rsidRPr="00560325">
        <w:rPr>
          <w:rFonts w:ascii="Consolas" w:eastAsia="宋体" w:hAnsi="Consolas" w:cs="宋体"/>
          <w:color w:val="000000"/>
          <w:kern w:val="0"/>
          <w:sz w:val="18"/>
          <w:szCs w:val="18"/>
          <w:bdr w:val="none" w:sz="0" w:space="0" w:color="auto" w:frame="1"/>
        </w:rPr>
        <w:t> addTopic() </w:t>
      </w:r>
      <w:r w:rsidRPr="00560325">
        <w:rPr>
          <w:rFonts w:ascii="Consolas" w:eastAsia="宋体" w:hAnsi="Consolas" w:cs="宋体"/>
          <w:b/>
          <w:bCs/>
          <w:color w:val="006699"/>
          <w:kern w:val="0"/>
          <w:sz w:val="18"/>
          <w:szCs w:val="18"/>
          <w:bdr w:val="none" w:sz="0" w:space="0" w:color="auto" w:frame="1"/>
        </w:rPr>
        <w:t>throws</w:t>
      </w:r>
      <w:r w:rsidRPr="00560325">
        <w:rPr>
          <w:rFonts w:ascii="Consolas" w:eastAsia="宋体" w:hAnsi="Consolas" w:cs="宋体"/>
          <w:color w:val="000000"/>
          <w:kern w:val="0"/>
          <w:sz w:val="18"/>
          <w:szCs w:val="18"/>
          <w:bdr w:val="none" w:sz="0" w:space="0" w:color="auto" w:frame="1"/>
        </w:rPr>
        <w:t> SQLException {  </w:t>
      </w:r>
    </w:p>
    <w:p w:rsidR="00560325" w:rsidRPr="00560325" w:rsidRDefault="00560325" w:rsidP="008E08B3">
      <w:pPr>
        <w:widowControl/>
        <w:numPr>
          <w:ilvl w:val="0"/>
          <w:numId w:val="1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560325">
        <w:rPr>
          <w:rFonts w:ascii="Consolas" w:eastAsia="宋体" w:hAnsi="Consolas" w:cs="宋体"/>
          <w:color w:val="000000"/>
          <w:kern w:val="0"/>
          <w:sz w:val="18"/>
          <w:szCs w:val="18"/>
          <w:bdr w:val="none" w:sz="0" w:space="0" w:color="auto" w:frame="1"/>
        </w:rPr>
        <w:t>        Statement stat = conn.createStatement();</w:t>
      </w:r>
      <w:r w:rsidRPr="00560325">
        <w:rPr>
          <w:rFonts w:ascii="Consolas" w:eastAsia="宋体" w:hAnsi="Consolas" w:cs="宋体"/>
          <w:color w:val="008200"/>
          <w:kern w:val="0"/>
          <w:sz w:val="18"/>
          <w:szCs w:val="18"/>
          <w:bdr w:val="none" w:sz="0" w:space="0" w:color="auto" w:frame="1"/>
        </w:rPr>
        <w:t>// ②</w:t>
      </w:r>
      <w:r w:rsidRPr="00560325">
        <w:rPr>
          <w:rFonts w:ascii="Consolas" w:eastAsia="宋体" w:hAnsi="Consolas" w:cs="宋体"/>
          <w:color w:val="008200"/>
          <w:kern w:val="0"/>
          <w:sz w:val="18"/>
          <w:szCs w:val="18"/>
          <w:bdr w:val="none" w:sz="0" w:space="0" w:color="auto" w:frame="1"/>
        </w:rPr>
        <w:t>引用非线程安全变量</w:t>
      </w:r>
      <w:r w:rsidRPr="00560325">
        <w:rPr>
          <w:rFonts w:ascii="Consolas" w:eastAsia="宋体" w:hAnsi="Consolas" w:cs="宋体"/>
          <w:color w:val="000000"/>
          <w:kern w:val="0"/>
          <w:sz w:val="18"/>
          <w:szCs w:val="18"/>
          <w:bdr w:val="none" w:sz="0" w:space="0" w:color="auto" w:frame="1"/>
        </w:rPr>
        <w:t>  </w:t>
      </w:r>
    </w:p>
    <w:p w:rsidR="00560325" w:rsidRPr="00560325" w:rsidRDefault="00560325" w:rsidP="008E08B3">
      <w:pPr>
        <w:widowControl/>
        <w:numPr>
          <w:ilvl w:val="0"/>
          <w:numId w:val="1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560325">
        <w:rPr>
          <w:rFonts w:ascii="Consolas" w:eastAsia="宋体" w:hAnsi="Consolas" w:cs="宋体"/>
          <w:color w:val="000000"/>
          <w:kern w:val="0"/>
          <w:sz w:val="18"/>
          <w:szCs w:val="18"/>
          <w:bdr w:val="none" w:sz="0" w:space="0" w:color="auto" w:frame="1"/>
        </w:rPr>
        <w:t>        </w:t>
      </w:r>
      <w:r w:rsidRPr="00560325">
        <w:rPr>
          <w:rFonts w:ascii="Consolas" w:eastAsia="宋体" w:hAnsi="Consolas" w:cs="宋体"/>
          <w:color w:val="008200"/>
          <w:kern w:val="0"/>
          <w:sz w:val="18"/>
          <w:szCs w:val="18"/>
          <w:bdr w:val="none" w:sz="0" w:space="0" w:color="auto" w:frame="1"/>
        </w:rPr>
        <w:t>// …</w:t>
      </w:r>
      <w:r w:rsidRPr="00560325">
        <w:rPr>
          <w:rFonts w:ascii="Consolas" w:eastAsia="宋体" w:hAnsi="Consolas" w:cs="宋体"/>
          <w:color w:val="000000"/>
          <w:kern w:val="0"/>
          <w:sz w:val="18"/>
          <w:szCs w:val="18"/>
          <w:bdr w:val="none" w:sz="0" w:space="0" w:color="auto" w:frame="1"/>
        </w:rPr>
        <w:t>  </w:t>
      </w:r>
    </w:p>
    <w:p w:rsidR="00560325" w:rsidRPr="00560325" w:rsidRDefault="00560325" w:rsidP="008E08B3">
      <w:pPr>
        <w:widowControl/>
        <w:numPr>
          <w:ilvl w:val="0"/>
          <w:numId w:val="1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560325">
        <w:rPr>
          <w:rFonts w:ascii="Consolas" w:eastAsia="宋体" w:hAnsi="Consolas" w:cs="宋体"/>
          <w:color w:val="000000"/>
          <w:kern w:val="0"/>
          <w:sz w:val="18"/>
          <w:szCs w:val="18"/>
          <w:bdr w:val="none" w:sz="0" w:space="0" w:color="auto" w:frame="1"/>
        </w:rPr>
        <w:t>    }  </w:t>
      </w:r>
    </w:p>
    <w:p w:rsidR="00560325" w:rsidRPr="00767CF6" w:rsidRDefault="00560325" w:rsidP="008E08B3">
      <w:pPr>
        <w:widowControl/>
        <w:numPr>
          <w:ilvl w:val="0"/>
          <w:numId w:val="1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560325">
        <w:rPr>
          <w:rFonts w:ascii="Consolas" w:eastAsia="宋体" w:hAnsi="Consolas" w:cs="宋体"/>
          <w:color w:val="000000"/>
          <w:kern w:val="0"/>
          <w:sz w:val="18"/>
          <w:szCs w:val="18"/>
          <w:bdr w:val="none" w:sz="0" w:space="0" w:color="auto" w:frame="1"/>
        </w:rPr>
        <w:t>}  </w:t>
      </w:r>
    </w:p>
    <w:p w:rsidR="001D3748" w:rsidRDefault="00767CF6" w:rsidP="009528BC">
      <w:pPr>
        <w:widowControl/>
        <w:shd w:val="clear" w:color="auto" w:fill="FFFFFF"/>
        <w:jc w:val="left"/>
      </w:pPr>
      <w:r w:rsidRPr="00767CF6">
        <w:t>由于</w:t>
      </w:r>
      <w:r w:rsidRPr="00767CF6">
        <w:rPr>
          <w:rFonts w:hint="eastAsia"/>
        </w:rPr>
        <w:t>①</w:t>
      </w:r>
      <w:r w:rsidRPr="00767CF6">
        <w:t>处的</w:t>
      </w:r>
      <w:r w:rsidRPr="00767CF6">
        <w:t>conn</w:t>
      </w:r>
      <w:r w:rsidRPr="00767CF6">
        <w:t>是成员变量，因为</w:t>
      </w:r>
      <w:r w:rsidRPr="00767CF6">
        <w:t>addTopic()</w:t>
      </w:r>
      <w:r w:rsidRPr="00767CF6">
        <w:t>方法是非线程安全的，必须在使用时创建一个新</w:t>
      </w:r>
      <w:r w:rsidRPr="00767CF6">
        <w:t>TopicDao</w:t>
      </w:r>
      <w:r w:rsidRPr="00767CF6">
        <w:t>实例（非</w:t>
      </w:r>
      <w:r w:rsidRPr="00767CF6">
        <w:t>singleton</w:t>
      </w:r>
      <w:r w:rsidRPr="00767CF6">
        <w:t>）。下面使用</w:t>
      </w:r>
      <w:r w:rsidRPr="00767CF6">
        <w:t>ThreadLocal</w:t>
      </w:r>
      <w:r w:rsidRPr="00767CF6">
        <w:t>对</w:t>
      </w:r>
      <w:r w:rsidRPr="00767CF6">
        <w:t>conn</w:t>
      </w:r>
      <w:r w:rsidRPr="00767CF6">
        <w:t>这个非线程安全的</w:t>
      </w:r>
      <w:r w:rsidRPr="00767CF6">
        <w:t>“</w:t>
      </w:r>
      <w:r w:rsidRPr="00767CF6">
        <w:t>状态</w:t>
      </w:r>
      <w:r w:rsidRPr="00767CF6">
        <w:t>”</w:t>
      </w:r>
      <w:r w:rsidRPr="00767CF6">
        <w:t>进行改造：</w:t>
      </w:r>
    </w:p>
    <w:p w:rsidR="00767CF6" w:rsidRPr="00767CF6" w:rsidRDefault="00767CF6" w:rsidP="008E08B3">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b/>
          <w:bCs/>
          <w:color w:val="006699"/>
          <w:kern w:val="0"/>
          <w:sz w:val="18"/>
          <w:szCs w:val="18"/>
          <w:bdr w:val="none" w:sz="0" w:space="0" w:color="auto" w:frame="1"/>
        </w:rPr>
        <w:t>public</w:t>
      </w: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class</w:t>
      </w:r>
      <w:r w:rsidRPr="00767CF6">
        <w:rPr>
          <w:rFonts w:ascii="Consolas" w:eastAsia="宋体" w:hAnsi="Consolas" w:cs="宋体"/>
          <w:color w:val="000000"/>
          <w:kern w:val="0"/>
          <w:sz w:val="18"/>
          <w:szCs w:val="18"/>
          <w:bdr w:val="none" w:sz="0" w:space="0" w:color="auto" w:frame="1"/>
        </w:rPr>
        <w:t> TestDaoNew {  </w:t>
      </w:r>
    </w:p>
    <w:p w:rsidR="00767CF6" w:rsidRPr="00767CF6" w:rsidRDefault="00767CF6" w:rsidP="008E08B3">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color w:val="008200"/>
          <w:kern w:val="0"/>
          <w:sz w:val="18"/>
          <w:szCs w:val="18"/>
          <w:bdr w:val="none" w:sz="0" w:space="0" w:color="auto" w:frame="1"/>
        </w:rPr>
        <w:t>// ①</w:t>
      </w:r>
      <w:r w:rsidRPr="00767CF6">
        <w:rPr>
          <w:rFonts w:ascii="Consolas" w:eastAsia="宋体" w:hAnsi="Consolas" w:cs="宋体"/>
          <w:color w:val="008200"/>
          <w:kern w:val="0"/>
          <w:sz w:val="18"/>
          <w:szCs w:val="18"/>
          <w:bdr w:val="none" w:sz="0" w:space="0" w:color="auto" w:frame="1"/>
        </w:rPr>
        <w:t>使用</w:t>
      </w:r>
      <w:r w:rsidRPr="00767CF6">
        <w:rPr>
          <w:rFonts w:ascii="Consolas" w:eastAsia="宋体" w:hAnsi="Consolas" w:cs="宋体"/>
          <w:color w:val="008200"/>
          <w:kern w:val="0"/>
          <w:sz w:val="18"/>
          <w:szCs w:val="18"/>
          <w:bdr w:val="none" w:sz="0" w:space="0" w:color="auto" w:frame="1"/>
        </w:rPr>
        <w:t>ThreadLocal</w:t>
      </w:r>
      <w:r w:rsidRPr="00767CF6">
        <w:rPr>
          <w:rFonts w:ascii="Consolas" w:eastAsia="宋体" w:hAnsi="Consolas" w:cs="宋体"/>
          <w:color w:val="008200"/>
          <w:kern w:val="0"/>
          <w:sz w:val="18"/>
          <w:szCs w:val="18"/>
          <w:bdr w:val="none" w:sz="0" w:space="0" w:color="auto" w:frame="1"/>
        </w:rPr>
        <w:t>保存</w:t>
      </w:r>
      <w:r w:rsidRPr="00767CF6">
        <w:rPr>
          <w:rFonts w:ascii="Consolas" w:eastAsia="宋体" w:hAnsi="Consolas" w:cs="宋体"/>
          <w:color w:val="008200"/>
          <w:kern w:val="0"/>
          <w:sz w:val="18"/>
          <w:szCs w:val="18"/>
          <w:bdr w:val="none" w:sz="0" w:space="0" w:color="auto" w:frame="1"/>
        </w:rPr>
        <w:t>Connection</w:t>
      </w:r>
      <w:r w:rsidRPr="00767CF6">
        <w:rPr>
          <w:rFonts w:ascii="Consolas" w:eastAsia="宋体" w:hAnsi="Consolas" w:cs="宋体"/>
          <w:color w:val="008200"/>
          <w:kern w:val="0"/>
          <w:sz w:val="18"/>
          <w:szCs w:val="18"/>
          <w:bdr w:val="none" w:sz="0" w:space="0" w:color="auto" w:frame="1"/>
        </w:rPr>
        <w:t>变量</w:t>
      </w:r>
      <w:r w:rsidRPr="00767CF6">
        <w:rPr>
          <w:rFonts w:ascii="Consolas" w:eastAsia="宋体" w:hAnsi="Consolas" w:cs="宋体"/>
          <w:color w:val="000000"/>
          <w:kern w:val="0"/>
          <w:sz w:val="18"/>
          <w:szCs w:val="18"/>
          <w:bdr w:val="none" w:sz="0" w:space="0" w:color="auto" w:frame="1"/>
        </w:rPr>
        <w:t>  </w:t>
      </w:r>
    </w:p>
    <w:p w:rsidR="00767CF6" w:rsidRPr="00767CF6" w:rsidRDefault="00767CF6" w:rsidP="008E08B3">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private</w:t>
      </w: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static</w:t>
      </w:r>
      <w:r w:rsidRPr="00767CF6">
        <w:rPr>
          <w:rFonts w:ascii="Consolas" w:eastAsia="宋体" w:hAnsi="Consolas" w:cs="宋体"/>
          <w:color w:val="000000"/>
          <w:kern w:val="0"/>
          <w:sz w:val="18"/>
          <w:szCs w:val="18"/>
          <w:bdr w:val="none" w:sz="0" w:space="0" w:color="auto" w:frame="1"/>
        </w:rPr>
        <w:t> ThreadLocal&lt;Connection&gt; connThreadLocal = </w:t>
      </w:r>
      <w:r w:rsidRPr="00767CF6">
        <w:rPr>
          <w:rFonts w:ascii="Consolas" w:eastAsia="宋体" w:hAnsi="Consolas" w:cs="宋体"/>
          <w:b/>
          <w:bCs/>
          <w:color w:val="006699"/>
          <w:kern w:val="0"/>
          <w:sz w:val="18"/>
          <w:szCs w:val="18"/>
          <w:bdr w:val="none" w:sz="0" w:space="0" w:color="auto" w:frame="1"/>
        </w:rPr>
        <w:t>new</w:t>
      </w:r>
      <w:r w:rsidRPr="00767CF6">
        <w:rPr>
          <w:rFonts w:ascii="Consolas" w:eastAsia="宋体" w:hAnsi="Consolas" w:cs="宋体"/>
          <w:color w:val="000000"/>
          <w:kern w:val="0"/>
          <w:sz w:val="18"/>
          <w:szCs w:val="18"/>
          <w:bdr w:val="none" w:sz="0" w:space="0" w:color="auto" w:frame="1"/>
        </w:rPr>
        <w:t> ThreadLocal&lt;Connection&gt;();  </w:t>
      </w:r>
    </w:p>
    <w:p w:rsidR="00767CF6" w:rsidRPr="00767CF6" w:rsidRDefault="00767CF6" w:rsidP="008E08B3">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p>
    <w:p w:rsidR="00767CF6" w:rsidRPr="00767CF6" w:rsidRDefault="00767CF6" w:rsidP="008E08B3">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public</w:t>
      </w: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static</w:t>
      </w:r>
      <w:r w:rsidRPr="00767CF6">
        <w:rPr>
          <w:rFonts w:ascii="Consolas" w:eastAsia="宋体" w:hAnsi="Consolas" w:cs="宋体"/>
          <w:color w:val="000000"/>
          <w:kern w:val="0"/>
          <w:sz w:val="18"/>
          <w:szCs w:val="18"/>
          <w:bdr w:val="none" w:sz="0" w:space="0" w:color="auto" w:frame="1"/>
        </w:rPr>
        <w:t> Connection getConnection() {  </w:t>
      </w:r>
    </w:p>
    <w:p w:rsidR="00767CF6" w:rsidRPr="00767CF6" w:rsidRDefault="00767CF6" w:rsidP="008E08B3">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color w:val="008200"/>
          <w:kern w:val="0"/>
          <w:sz w:val="18"/>
          <w:szCs w:val="18"/>
          <w:bdr w:val="none" w:sz="0" w:space="0" w:color="auto" w:frame="1"/>
        </w:rPr>
        <w:t>// ②</w:t>
      </w:r>
      <w:r w:rsidRPr="00767CF6">
        <w:rPr>
          <w:rFonts w:ascii="Consolas" w:eastAsia="宋体" w:hAnsi="Consolas" w:cs="宋体"/>
          <w:color w:val="008200"/>
          <w:kern w:val="0"/>
          <w:sz w:val="18"/>
          <w:szCs w:val="18"/>
          <w:bdr w:val="none" w:sz="0" w:space="0" w:color="auto" w:frame="1"/>
        </w:rPr>
        <w:t>如果</w:t>
      </w:r>
      <w:r w:rsidRPr="00767CF6">
        <w:rPr>
          <w:rFonts w:ascii="Consolas" w:eastAsia="宋体" w:hAnsi="Consolas" w:cs="宋体"/>
          <w:color w:val="008200"/>
          <w:kern w:val="0"/>
          <w:sz w:val="18"/>
          <w:szCs w:val="18"/>
          <w:bdr w:val="none" w:sz="0" w:space="0" w:color="auto" w:frame="1"/>
        </w:rPr>
        <w:t>connThreadLocal</w:t>
      </w:r>
      <w:r w:rsidRPr="00767CF6">
        <w:rPr>
          <w:rFonts w:ascii="Consolas" w:eastAsia="宋体" w:hAnsi="Consolas" w:cs="宋体"/>
          <w:color w:val="008200"/>
          <w:kern w:val="0"/>
          <w:sz w:val="18"/>
          <w:szCs w:val="18"/>
          <w:bdr w:val="none" w:sz="0" w:space="0" w:color="auto" w:frame="1"/>
        </w:rPr>
        <w:t>没有本线程对应的</w:t>
      </w:r>
      <w:r w:rsidRPr="00767CF6">
        <w:rPr>
          <w:rFonts w:ascii="Consolas" w:eastAsia="宋体" w:hAnsi="Consolas" w:cs="宋体"/>
          <w:color w:val="008200"/>
          <w:kern w:val="0"/>
          <w:sz w:val="18"/>
          <w:szCs w:val="18"/>
          <w:bdr w:val="none" w:sz="0" w:space="0" w:color="auto" w:frame="1"/>
        </w:rPr>
        <w:t>Connection</w:t>
      </w:r>
      <w:r w:rsidRPr="00767CF6">
        <w:rPr>
          <w:rFonts w:ascii="Consolas" w:eastAsia="宋体" w:hAnsi="Consolas" w:cs="宋体"/>
          <w:color w:val="008200"/>
          <w:kern w:val="0"/>
          <w:sz w:val="18"/>
          <w:szCs w:val="18"/>
          <w:bdr w:val="none" w:sz="0" w:space="0" w:color="auto" w:frame="1"/>
        </w:rPr>
        <w:t>创建一个新的</w:t>
      </w:r>
      <w:r w:rsidRPr="00767CF6">
        <w:rPr>
          <w:rFonts w:ascii="Consolas" w:eastAsia="宋体" w:hAnsi="Consolas" w:cs="宋体"/>
          <w:color w:val="008200"/>
          <w:kern w:val="0"/>
          <w:sz w:val="18"/>
          <w:szCs w:val="18"/>
          <w:bdr w:val="none" w:sz="0" w:space="0" w:color="auto" w:frame="1"/>
        </w:rPr>
        <w:t>Connection</w:t>
      </w:r>
      <w:r w:rsidRPr="00767CF6">
        <w:rPr>
          <w:rFonts w:ascii="Consolas" w:eastAsia="宋体" w:hAnsi="Consolas" w:cs="宋体"/>
          <w:color w:val="008200"/>
          <w:kern w:val="0"/>
          <w:sz w:val="18"/>
          <w:szCs w:val="18"/>
          <w:bdr w:val="none" w:sz="0" w:space="0" w:color="auto" w:frame="1"/>
        </w:rPr>
        <w:t>，</w:t>
      </w:r>
      <w:r w:rsidRPr="00767CF6">
        <w:rPr>
          <w:rFonts w:ascii="Consolas" w:eastAsia="宋体" w:hAnsi="Consolas" w:cs="宋体"/>
          <w:color w:val="000000"/>
          <w:kern w:val="0"/>
          <w:sz w:val="18"/>
          <w:szCs w:val="18"/>
          <w:bdr w:val="none" w:sz="0" w:space="0" w:color="auto" w:frame="1"/>
        </w:rPr>
        <w:t>  </w:t>
      </w:r>
    </w:p>
    <w:p w:rsidR="00767CF6" w:rsidRPr="00767CF6" w:rsidRDefault="00767CF6" w:rsidP="008E08B3">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color w:val="008200"/>
          <w:kern w:val="0"/>
          <w:sz w:val="18"/>
          <w:szCs w:val="18"/>
          <w:bdr w:val="none" w:sz="0" w:space="0" w:color="auto" w:frame="1"/>
        </w:rPr>
        <w:t>// </w:t>
      </w:r>
      <w:r w:rsidRPr="00767CF6">
        <w:rPr>
          <w:rFonts w:ascii="Consolas" w:eastAsia="宋体" w:hAnsi="Consolas" w:cs="宋体"/>
          <w:color w:val="008200"/>
          <w:kern w:val="0"/>
          <w:sz w:val="18"/>
          <w:szCs w:val="18"/>
          <w:bdr w:val="none" w:sz="0" w:space="0" w:color="auto" w:frame="1"/>
        </w:rPr>
        <w:t>并将其保存到线程本地变量中。</w:t>
      </w:r>
      <w:r w:rsidRPr="00767CF6">
        <w:rPr>
          <w:rFonts w:ascii="Consolas" w:eastAsia="宋体" w:hAnsi="Consolas" w:cs="宋体"/>
          <w:color w:val="000000"/>
          <w:kern w:val="0"/>
          <w:sz w:val="18"/>
          <w:szCs w:val="18"/>
          <w:bdr w:val="none" w:sz="0" w:space="0" w:color="auto" w:frame="1"/>
        </w:rPr>
        <w:t>  </w:t>
      </w:r>
    </w:p>
    <w:p w:rsidR="00767CF6" w:rsidRPr="00767CF6" w:rsidRDefault="00767CF6" w:rsidP="008E08B3">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lastRenderedPageBreak/>
        <w:t>        </w:t>
      </w:r>
      <w:r w:rsidRPr="00767CF6">
        <w:rPr>
          <w:rFonts w:ascii="Consolas" w:eastAsia="宋体" w:hAnsi="Consolas" w:cs="宋体"/>
          <w:b/>
          <w:bCs/>
          <w:color w:val="006699"/>
          <w:kern w:val="0"/>
          <w:sz w:val="18"/>
          <w:szCs w:val="18"/>
          <w:bdr w:val="none" w:sz="0" w:space="0" w:color="auto" w:frame="1"/>
        </w:rPr>
        <w:t>if</w:t>
      </w:r>
      <w:r w:rsidRPr="00767CF6">
        <w:rPr>
          <w:rFonts w:ascii="Consolas" w:eastAsia="宋体" w:hAnsi="Consolas" w:cs="宋体"/>
          <w:color w:val="000000"/>
          <w:kern w:val="0"/>
          <w:sz w:val="18"/>
          <w:szCs w:val="18"/>
          <w:bdr w:val="none" w:sz="0" w:space="0" w:color="auto" w:frame="1"/>
        </w:rPr>
        <w:t> (connThreadLocal.get() == </w:t>
      </w:r>
      <w:r w:rsidRPr="00767CF6">
        <w:rPr>
          <w:rFonts w:ascii="Consolas" w:eastAsia="宋体" w:hAnsi="Consolas" w:cs="宋体"/>
          <w:b/>
          <w:bCs/>
          <w:color w:val="006699"/>
          <w:kern w:val="0"/>
          <w:sz w:val="18"/>
          <w:szCs w:val="18"/>
          <w:bdr w:val="none" w:sz="0" w:space="0" w:color="auto" w:frame="1"/>
        </w:rPr>
        <w:t>null</w:t>
      </w:r>
      <w:r w:rsidRPr="00767CF6">
        <w:rPr>
          <w:rFonts w:ascii="Consolas" w:eastAsia="宋体" w:hAnsi="Consolas" w:cs="宋体"/>
          <w:color w:val="000000"/>
          <w:kern w:val="0"/>
          <w:sz w:val="18"/>
          <w:szCs w:val="18"/>
          <w:bdr w:val="none" w:sz="0" w:space="0" w:color="auto" w:frame="1"/>
        </w:rPr>
        <w:t>) {  </w:t>
      </w:r>
    </w:p>
    <w:p w:rsidR="00767CF6" w:rsidRPr="00767CF6" w:rsidRDefault="00767CF6" w:rsidP="008E08B3">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Connection conn = getConnection();  </w:t>
      </w:r>
    </w:p>
    <w:p w:rsidR="00767CF6" w:rsidRPr="00767CF6" w:rsidRDefault="00767CF6" w:rsidP="008E08B3">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connThreadLocal.set(conn);  </w:t>
      </w:r>
    </w:p>
    <w:p w:rsidR="00767CF6" w:rsidRPr="00767CF6" w:rsidRDefault="00767CF6" w:rsidP="008E08B3">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return</w:t>
      </w:r>
      <w:r w:rsidRPr="00767CF6">
        <w:rPr>
          <w:rFonts w:ascii="Consolas" w:eastAsia="宋体" w:hAnsi="Consolas" w:cs="宋体"/>
          <w:color w:val="000000"/>
          <w:kern w:val="0"/>
          <w:sz w:val="18"/>
          <w:szCs w:val="18"/>
          <w:bdr w:val="none" w:sz="0" w:space="0" w:color="auto" w:frame="1"/>
        </w:rPr>
        <w:t> conn;  </w:t>
      </w:r>
    </w:p>
    <w:p w:rsidR="00767CF6" w:rsidRPr="00767CF6" w:rsidRDefault="00767CF6" w:rsidP="008E08B3">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 </w:t>
      </w:r>
      <w:r w:rsidRPr="00767CF6">
        <w:rPr>
          <w:rFonts w:ascii="Consolas" w:eastAsia="宋体" w:hAnsi="Consolas" w:cs="宋体"/>
          <w:b/>
          <w:bCs/>
          <w:color w:val="006699"/>
          <w:kern w:val="0"/>
          <w:sz w:val="18"/>
          <w:szCs w:val="18"/>
          <w:bdr w:val="none" w:sz="0" w:space="0" w:color="auto" w:frame="1"/>
        </w:rPr>
        <w:t>else</w:t>
      </w:r>
      <w:r w:rsidRPr="00767CF6">
        <w:rPr>
          <w:rFonts w:ascii="Consolas" w:eastAsia="宋体" w:hAnsi="Consolas" w:cs="宋体"/>
          <w:color w:val="000000"/>
          <w:kern w:val="0"/>
          <w:sz w:val="18"/>
          <w:szCs w:val="18"/>
          <w:bdr w:val="none" w:sz="0" w:space="0" w:color="auto" w:frame="1"/>
        </w:rPr>
        <w:t> {  </w:t>
      </w:r>
    </w:p>
    <w:p w:rsidR="00767CF6" w:rsidRPr="00767CF6" w:rsidRDefault="00767CF6" w:rsidP="008E08B3">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return</w:t>
      </w:r>
      <w:r w:rsidRPr="00767CF6">
        <w:rPr>
          <w:rFonts w:ascii="Consolas" w:eastAsia="宋体" w:hAnsi="Consolas" w:cs="宋体"/>
          <w:color w:val="000000"/>
          <w:kern w:val="0"/>
          <w:sz w:val="18"/>
          <w:szCs w:val="18"/>
          <w:bdr w:val="none" w:sz="0" w:space="0" w:color="auto" w:frame="1"/>
        </w:rPr>
        <w:t> connThreadLocal.get();</w:t>
      </w:r>
      <w:r w:rsidRPr="00767CF6">
        <w:rPr>
          <w:rFonts w:ascii="Consolas" w:eastAsia="宋体" w:hAnsi="Consolas" w:cs="宋体"/>
          <w:color w:val="008200"/>
          <w:kern w:val="0"/>
          <w:sz w:val="18"/>
          <w:szCs w:val="18"/>
          <w:bdr w:val="none" w:sz="0" w:space="0" w:color="auto" w:frame="1"/>
        </w:rPr>
        <w:t>// ③</w:t>
      </w:r>
      <w:r w:rsidRPr="00767CF6">
        <w:rPr>
          <w:rFonts w:ascii="Consolas" w:eastAsia="宋体" w:hAnsi="Consolas" w:cs="宋体"/>
          <w:color w:val="008200"/>
          <w:kern w:val="0"/>
          <w:sz w:val="18"/>
          <w:szCs w:val="18"/>
          <w:bdr w:val="none" w:sz="0" w:space="0" w:color="auto" w:frame="1"/>
        </w:rPr>
        <w:t>直接返回线程本地变量</w:t>
      </w:r>
      <w:r w:rsidRPr="00767CF6">
        <w:rPr>
          <w:rFonts w:ascii="Consolas" w:eastAsia="宋体" w:hAnsi="Consolas" w:cs="宋体"/>
          <w:color w:val="000000"/>
          <w:kern w:val="0"/>
          <w:sz w:val="18"/>
          <w:szCs w:val="18"/>
          <w:bdr w:val="none" w:sz="0" w:space="0" w:color="auto" w:frame="1"/>
        </w:rPr>
        <w:t>  </w:t>
      </w:r>
    </w:p>
    <w:p w:rsidR="00767CF6" w:rsidRPr="00767CF6" w:rsidRDefault="00767CF6" w:rsidP="008E08B3">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  </w:t>
      </w:r>
    </w:p>
    <w:p w:rsidR="00767CF6" w:rsidRPr="00767CF6" w:rsidRDefault="00767CF6" w:rsidP="008E08B3">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  </w:t>
      </w:r>
    </w:p>
    <w:p w:rsidR="00767CF6" w:rsidRPr="00767CF6" w:rsidRDefault="00767CF6" w:rsidP="008E08B3">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p>
    <w:p w:rsidR="00767CF6" w:rsidRPr="00767CF6" w:rsidRDefault="00767CF6" w:rsidP="008E08B3">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public</w:t>
      </w: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void</w:t>
      </w:r>
      <w:r w:rsidRPr="00767CF6">
        <w:rPr>
          <w:rFonts w:ascii="Consolas" w:eastAsia="宋体" w:hAnsi="Consolas" w:cs="宋体"/>
          <w:color w:val="000000"/>
          <w:kern w:val="0"/>
          <w:sz w:val="18"/>
          <w:szCs w:val="18"/>
          <w:bdr w:val="none" w:sz="0" w:space="0" w:color="auto" w:frame="1"/>
        </w:rPr>
        <w:t> addTopic() </w:t>
      </w:r>
      <w:r w:rsidRPr="00767CF6">
        <w:rPr>
          <w:rFonts w:ascii="Consolas" w:eastAsia="宋体" w:hAnsi="Consolas" w:cs="宋体"/>
          <w:b/>
          <w:bCs/>
          <w:color w:val="006699"/>
          <w:kern w:val="0"/>
          <w:sz w:val="18"/>
          <w:szCs w:val="18"/>
          <w:bdr w:val="none" w:sz="0" w:space="0" w:color="auto" w:frame="1"/>
        </w:rPr>
        <w:t>throws</w:t>
      </w:r>
      <w:r w:rsidRPr="00767CF6">
        <w:rPr>
          <w:rFonts w:ascii="Consolas" w:eastAsia="宋体" w:hAnsi="Consolas" w:cs="宋体"/>
          <w:color w:val="000000"/>
          <w:kern w:val="0"/>
          <w:sz w:val="18"/>
          <w:szCs w:val="18"/>
          <w:bdr w:val="none" w:sz="0" w:space="0" w:color="auto" w:frame="1"/>
        </w:rPr>
        <w:t> SQLException {  </w:t>
      </w:r>
    </w:p>
    <w:p w:rsidR="00767CF6" w:rsidRPr="00767CF6" w:rsidRDefault="00767CF6" w:rsidP="008E08B3">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color w:val="008200"/>
          <w:kern w:val="0"/>
          <w:sz w:val="18"/>
          <w:szCs w:val="18"/>
          <w:bdr w:val="none" w:sz="0" w:space="0" w:color="auto" w:frame="1"/>
        </w:rPr>
        <w:t>// ④</w:t>
      </w:r>
      <w:r w:rsidRPr="00767CF6">
        <w:rPr>
          <w:rFonts w:ascii="Consolas" w:eastAsia="宋体" w:hAnsi="Consolas" w:cs="宋体"/>
          <w:color w:val="008200"/>
          <w:kern w:val="0"/>
          <w:sz w:val="18"/>
          <w:szCs w:val="18"/>
          <w:bdr w:val="none" w:sz="0" w:space="0" w:color="auto" w:frame="1"/>
        </w:rPr>
        <w:t>从</w:t>
      </w:r>
      <w:r w:rsidRPr="00767CF6">
        <w:rPr>
          <w:rFonts w:ascii="Consolas" w:eastAsia="宋体" w:hAnsi="Consolas" w:cs="宋体"/>
          <w:color w:val="008200"/>
          <w:kern w:val="0"/>
          <w:sz w:val="18"/>
          <w:szCs w:val="18"/>
          <w:bdr w:val="none" w:sz="0" w:space="0" w:color="auto" w:frame="1"/>
        </w:rPr>
        <w:t>ThreadLocal</w:t>
      </w:r>
      <w:r w:rsidRPr="00767CF6">
        <w:rPr>
          <w:rFonts w:ascii="Consolas" w:eastAsia="宋体" w:hAnsi="Consolas" w:cs="宋体"/>
          <w:color w:val="008200"/>
          <w:kern w:val="0"/>
          <w:sz w:val="18"/>
          <w:szCs w:val="18"/>
          <w:bdr w:val="none" w:sz="0" w:space="0" w:color="auto" w:frame="1"/>
        </w:rPr>
        <w:t>中获取线程对应的</w:t>
      </w:r>
      <w:r w:rsidRPr="00767CF6">
        <w:rPr>
          <w:rFonts w:ascii="Consolas" w:eastAsia="宋体" w:hAnsi="Consolas" w:cs="宋体"/>
          <w:color w:val="008200"/>
          <w:kern w:val="0"/>
          <w:sz w:val="18"/>
          <w:szCs w:val="18"/>
          <w:bdr w:val="none" w:sz="0" w:space="0" w:color="auto" w:frame="1"/>
        </w:rPr>
        <w:t>Connection</w:t>
      </w:r>
      <w:r w:rsidRPr="00767CF6">
        <w:rPr>
          <w:rFonts w:ascii="Consolas" w:eastAsia="宋体" w:hAnsi="Consolas" w:cs="宋体"/>
          <w:color w:val="000000"/>
          <w:kern w:val="0"/>
          <w:sz w:val="18"/>
          <w:szCs w:val="18"/>
          <w:bdr w:val="none" w:sz="0" w:space="0" w:color="auto" w:frame="1"/>
        </w:rPr>
        <w:t>  </w:t>
      </w:r>
    </w:p>
    <w:p w:rsidR="00767CF6" w:rsidRPr="00767CF6" w:rsidRDefault="00767CF6" w:rsidP="008E08B3">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Statement stat = getConnection().createStatement();  </w:t>
      </w:r>
    </w:p>
    <w:p w:rsidR="00767CF6" w:rsidRPr="00767CF6" w:rsidRDefault="00767CF6" w:rsidP="008E08B3">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  </w:t>
      </w:r>
    </w:p>
    <w:p w:rsidR="00767CF6" w:rsidRPr="00767CF6" w:rsidRDefault="00767CF6" w:rsidP="008E08B3">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p>
    <w:p w:rsidR="00767CF6" w:rsidRDefault="00767CF6" w:rsidP="009528BC">
      <w:pPr>
        <w:widowControl/>
        <w:shd w:val="clear" w:color="auto" w:fill="FFFFFF"/>
        <w:jc w:val="left"/>
      </w:pPr>
      <w:r w:rsidRPr="00767CF6">
        <w:t>不同的线程在使用</w:t>
      </w:r>
      <w:r w:rsidRPr="00767CF6">
        <w:t>TopicDao</w:t>
      </w:r>
      <w:r w:rsidRPr="00767CF6">
        <w:t>时，先判断</w:t>
      </w:r>
      <w:r w:rsidRPr="00767CF6">
        <w:t>connThreadLocal.get()</w:t>
      </w:r>
      <w:r w:rsidRPr="00767CF6">
        <w:t>是否是</w:t>
      </w:r>
      <w:r w:rsidRPr="00767CF6">
        <w:t>null</w:t>
      </w:r>
      <w:r w:rsidRPr="00767CF6">
        <w:t>，如果是</w:t>
      </w:r>
      <w:r w:rsidRPr="00767CF6">
        <w:t>null</w:t>
      </w:r>
      <w:r w:rsidRPr="00767CF6">
        <w:t>，则说明当前线程还没有对应的</w:t>
      </w:r>
      <w:r w:rsidRPr="00767CF6">
        <w:t>Connection</w:t>
      </w:r>
      <w:r w:rsidRPr="00767CF6">
        <w:t>对象，这时创建一个</w:t>
      </w:r>
      <w:r w:rsidRPr="00767CF6">
        <w:t>Connection</w:t>
      </w:r>
      <w:r w:rsidRPr="00767CF6">
        <w:t>对象并添加到本地线程变量中；如果不为</w:t>
      </w:r>
      <w:r w:rsidRPr="00767CF6">
        <w:t>null</w:t>
      </w:r>
      <w:r w:rsidRPr="00767CF6">
        <w:t>，则说明当前的线程已经拥有了</w:t>
      </w:r>
      <w:r w:rsidRPr="00767CF6">
        <w:t>Connection</w:t>
      </w:r>
      <w:r w:rsidRPr="00767CF6">
        <w:t>对象，直接使用就可以了。这样，就保证了不同的线程使用线程相关的</w:t>
      </w:r>
      <w:r w:rsidRPr="00767CF6">
        <w:t>Connection</w:t>
      </w:r>
      <w:r w:rsidRPr="00767CF6">
        <w:t>，而不会使用其它线程的</w:t>
      </w:r>
      <w:r w:rsidRPr="00767CF6">
        <w:t>Connection</w:t>
      </w:r>
      <w:r w:rsidRPr="00767CF6">
        <w:t>。因此，这个</w:t>
      </w:r>
      <w:r w:rsidRPr="00767CF6">
        <w:t>TopicDao</w:t>
      </w:r>
      <w:r w:rsidRPr="00767CF6">
        <w:t>就可以做到</w:t>
      </w:r>
      <w:r w:rsidRPr="00767CF6">
        <w:t>singleton</w:t>
      </w:r>
      <w:r w:rsidRPr="00767CF6">
        <w:t>共享了。</w:t>
      </w:r>
    </w:p>
    <w:p w:rsidR="00767CF6" w:rsidRDefault="00767CF6" w:rsidP="009528BC">
      <w:pPr>
        <w:widowControl/>
        <w:shd w:val="clear" w:color="auto" w:fill="FFFFFF"/>
        <w:jc w:val="left"/>
      </w:pPr>
      <w:r w:rsidRPr="00767CF6">
        <w:t>将</w:t>
      </w:r>
      <w:r w:rsidRPr="00767CF6">
        <w:t>Connection</w:t>
      </w:r>
      <w:r w:rsidRPr="00767CF6">
        <w:t>的</w:t>
      </w:r>
      <w:r w:rsidRPr="00767CF6">
        <w:t>ThreadLocal</w:t>
      </w:r>
      <w:r w:rsidRPr="00767CF6">
        <w:t>直接放在</w:t>
      </w:r>
      <w:r w:rsidRPr="00767CF6">
        <w:t>DAO</w:t>
      </w:r>
      <w:r w:rsidRPr="00767CF6">
        <w:t>只能做到本</w:t>
      </w:r>
      <w:r w:rsidRPr="00767CF6">
        <w:t>DAO</w:t>
      </w:r>
      <w:r w:rsidRPr="00767CF6">
        <w:t>的多个方法共享</w:t>
      </w:r>
      <w:r w:rsidRPr="00767CF6">
        <w:t>Connection</w:t>
      </w:r>
      <w:r w:rsidRPr="00767CF6">
        <w:t>时不发生线程安全问题，但无法和其它</w:t>
      </w:r>
      <w:r w:rsidRPr="00767CF6">
        <w:t>DAO</w:t>
      </w:r>
      <w:r w:rsidRPr="00767CF6">
        <w:t>共用同一个</w:t>
      </w:r>
      <w:r w:rsidRPr="00767CF6">
        <w:t>Connection</w:t>
      </w:r>
      <w:r w:rsidRPr="00767CF6">
        <w:t>，要做到同一事务多</w:t>
      </w:r>
      <w:r w:rsidRPr="00767CF6">
        <w:t>DAO</w:t>
      </w:r>
      <w:r w:rsidRPr="00767CF6">
        <w:t>共享同一</w:t>
      </w:r>
      <w:r w:rsidRPr="00767CF6">
        <w:t>Connection</w:t>
      </w:r>
      <w:r w:rsidRPr="00767CF6">
        <w:t>，必须在一个共同的外部类使用</w:t>
      </w:r>
      <w:r w:rsidRPr="00767CF6">
        <w:t>ThreadLocal</w:t>
      </w:r>
      <w:r w:rsidRPr="00767CF6">
        <w:t>保存</w:t>
      </w:r>
      <w:r w:rsidRPr="00767CF6">
        <w:t>Connection</w:t>
      </w:r>
      <w:r w:rsidRPr="00767CF6">
        <w:t>。</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b/>
          <w:bCs/>
          <w:color w:val="006699"/>
          <w:kern w:val="0"/>
          <w:sz w:val="18"/>
          <w:szCs w:val="18"/>
          <w:bdr w:val="none" w:sz="0" w:space="0" w:color="auto" w:frame="1"/>
        </w:rPr>
        <w:t>public</w:t>
      </w: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class</w:t>
      </w:r>
      <w:r w:rsidRPr="00767CF6">
        <w:rPr>
          <w:rFonts w:ascii="Consolas" w:eastAsia="宋体" w:hAnsi="Consolas" w:cs="宋体"/>
          <w:color w:val="000000"/>
          <w:kern w:val="0"/>
          <w:sz w:val="18"/>
          <w:szCs w:val="18"/>
          <w:bdr w:val="none" w:sz="0" w:space="0" w:color="auto" w:frame="1"/>
        </w:rPr>
        <w:t> ConnectionManager {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private</w:t>
      </w: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static</w:t>
      </w:r>
      <w:r w:rsidRPr="00767CF6">
        <w:rPr>
          <w:rFonts w:ascii="Consolas" w:eastAsia="宋体" w:hAnsi="Consolas" w:cs="宋体"/>
          <w:color w:val="000000"/>
          <w:kern w:val="0"/>
          <w:sz w:val="18"/>
          <w:szCs w:val="18"/>
          <w:bdr w:val="none" w:sz="0" w:space="0" w:color="auto" w:frame="1"/>
        </w:rPr>
        <w:t> ThreadLocal&lt;Connection&gt; connectionHolder = </w:t>
      </w:r>
      <w:r w:rsidRPr="00767CF6">
        <w:rPr>
          <w:rFonts w:ascii="Consolas" w:eastAsia="宋体" w:hAnsi="Consolas" w:cs="宋体"/>
          <w:b/>
          <w:bCs/>
          <w:color w:val="006699"/>
          <w:kern w:val="0"/>
          <w:sz w:val="18"/>
          <w:szCs w:val="18"/>
          <w:bdr w:val="none" w:sz="0" w:space="0" w:color="auto" w:frame="1"/>
        </w:rPr>
        <w:t>new</w:t>
      </w:r>
      <w:r w:rsidRPr="00767CF6">
        <w:rPr>
          <w:rFonts w:ascii="Consolas" w:eastAsia="宋体" w:hAnsi="Consolas" w:cs="宋体"/>
          <w:color w:val="000000"/>
          <w:kern w:val="0"/>
          <w:sz w:val="18"/>
          <w:szCs w:val="18"/>
          <w:bdr w:val="none" w:sz="0" w:space="0" w:color="auto" w:frame="1"/>
        </w:rPr>
        <w:t> ThreadLocal&lt;Connection&gt;() {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color w:val="646464"/>
          <w:kern w:val="0"/>
          <w:sz w:val="18"/>
          <w:szCs w:val="18"/>
          <w:bdr w:val="none" w:sz="0" w:space="0" w:color="auto" w:frame="1"/>
        </w:rPr>
        <w:t>@Override</w:t>
      </w:r>
      <w:r w:rsidRPr="00767CF6">
        <w:rPr>
          <w:rFonts w:ascii="Consolas" w:eastAsia="宋体" w:hAnsi="Consolas" w:cs="宋体"/>
          <w:color w:val="000000"/>
          <w:kern w:val="0"/>
          <w:sz w:val="18"/>
          <w:szCs w:val="18"/>
          <w:bdr w:val="none" w:sz="0" w:space="0" w:color="auto" w:frame="1"/>
        </w:rPr>
        <w:t>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protected</w:t>
      </w:r>
      <w:r w:rsidRPr="00767CF6">
        <w:rPr>
          <w:rFonts w:ascii="Consolas" w:eastAsia="宋体" w:hAnsi="Consolas" w:cs="宋体"/>
          <w:color w:val="000000"/>
          <w:kern w:val="0"/>
          <w:sz w:val="18"/>
          <w:szCs w:val="18"/>
          <w:bdr w:val="none" w:sz="0" w:space="0" w:color="auto" w:frame="1"/>
        </w:rPr>
        <w:t> Connection initialValue() {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Connection conn = </w:t>
      </w:r>
      <w:r w:rsidRPr="00767CF6">
        <w:rPr>
          <w:rFonts w:ascii="Consolas" w:eastAsia="宋体" w:hAnsi="Consolas" w:cs="宋体"/>
          <w:b/>
          <w:bCs/>
          <w:color w:val="006699"/>
          <w:kern w:val="0"/>
          <w:sz w:val="18"/>
          <w:szCs w:val="18"/>
          <w:bdr w:val="none" w:sz="0" w:space="0" w:color="auto" w:frame="1"/>
        </w:rPr>
        <w:t>null</w:t>
      </w:r>
      <w:r w:rsidRPr="00767CF6">
        <w:rPr>
          <w:rFonts w:ascii="Consolas" w:eastAsia="宋体" w:hAnsi="Consolas" w:cs="宋体"/>
          <w:color w:val="000000"/>
          <w:kern w:val="0"/>
          <w:sz w:val="18"/>
          <w:szCs w:val="18"/>
          <w:bdr w:val="none" w:sz="0" w:space="0" w:color="auto" w:frame="1"/>
        </w:rPr>
        <w:t>;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try</w:t>
      </w:r>
      <w:r w:rsidRPr="00767CF6">
        <w:rPr>
          <w:rFonts w:ascii="Consolas" w:eastAsia="宋体" w:hAnsi="Consolas" w:cs="宋体"/>
          <w:color w:val="000000"/>
          <w:kern w:val="0"/>
          <w:sz w:val="18"/>
          <w:szCs w:val="18"/>
          <w:bdr w:val="none" w:sz="0" w:space="0" w:color="auto" w:frame="1"/>
        </w:rPr>
        <w:t> {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conn = DriverManager.getConnection(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color w:val="0000FF"/>
          <w:kern w:val="0"/>
          <w:sz w:val="18"/>
          <w:szCs w:val="18"/>
          <w:bdr w:val="none" w:sz="0" w:space="0" w:color="auto" w:frame="1"/>
        </w:rPr>
        <w:t>"jdbc:mysql://localhost:3306/test"</w:t>
      </w: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color w:val="0000FF"/>
          <w:kern w:val="0"/>
          <w:sz w:val="18"/>
          <w:szCs w:val="18"/>
          <w:bdr w:val="none" w:sz="0" w:space="0" w:color="auto" w:frame="1"/>
        </w:rPr>
        <w:t>"username"</w:t>
      </w:r>
      <w:r w:rsidRPr="00767CF6">
        <w:rPr>
          <w:rFonts w:ascii="Consolas" w:eastAsia="宋体" w:hAnsi="Consolas" w:cs="宋体"/>
          <w:color w:val="000000"/>
          <w:kern w:val="0"/>
          <w:sz w:val="18"/>
          <w:szCs w:val="18"/>
          <w:bdr w:val="none" w:sz="0" w:space="0" w:color="auto" w:frame="1"/>
        </w:rPr>
        <w:t>,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color w:val="0000FF"/>
          <w:kern w:val="0"/>
          <w:sz w:val="18"/>
          <w:szCs w:val="18"/>
          <w:bdr w:val="none" w:sz="0" w:space="0" w:color="auto" w:frame="1"/>
        </w:rPr>
        <w:t>"password"</w:t>
      </w:r>
      <w:r w:rsidRPr="00767CF6">
        <w:rPr>
          <w:rFonts w:ascii="Consolas" w:eastAsia="宋体" w:hAnsi="Consolas" w:cs="宋体"/>
          <w:color w:val="000000"/>
          <w:kern w:val="0"/>
          <w:sz w:val="18"/>
          <w:szCs w:val="18"/>
          <w:bdr w:val="none" w:sz="0" w:space="0" w:color="auto" w:frame="1"/>
        </w:rPr>
        <w:t>);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 </w:t>
      </w:r>
      <w:r w:rsidRPr="00767CF6">
        <w:rPr>
          <w:rFonts w:ascii="Consolas" w:eastAsia="宋体" w:hAnsi="Consolas" w:cs="宋体"/>
          <w:b/>
          <w:bCs/>
          <w:color w:val="006699"/>
          <w:kern w:val="0"/>
          <w:sz w:val="18"/>
          <w:szCs w:val="18"/>
          <w:bdr w:val="none" w:sz="0" w:space="0" w:color="auto" w:frame="1"/>
        </w:rPr>
        <w:t>catch</w:t>
      </w:r>
      <w:r w:rsidRPr="00767CF6">
        <w:rPr>
          <w:rFonts w:ascii="Consolas" w:eastAsia="宋体" w:hAnsi="Consolas" w:cs="宋体"/>
          <w:color w:val="000000"/>
          <w:kern w:val="0"/>
          <w:sz w:val="18"/>
          <w:szCs w:val="18"/>
          <w:bdr w:val="none" w:sz="0" w:space="0" w:color="auto" w:frame="1"/>
        </w:rPr>
        <w:t> (SQLException e) {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e.printStackTrace();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return</w:t>
      </w:r>
      <w:r w:rsidRPr="00767CF6">
        <w:rPr>
          <w:rFonts w:ascii="Consolas" w:eastAsia="宋体" w:hAnsi="Consolas" w:cs="宋体"/>
          <w:color w:val="000000"/>
          <w:kern w:val="0"/>
          <w:sz w:val="18"/>
          <w:szCs w:val="18"/>
          <w:bdr w:val="none" w:sz="0" w:space="0" w:color="auto" w:frame="1"/>
        </w:rPr>
        <w:t> conn;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public</w:t>
      </w: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static</w:t>
      </w:r>
      <w:r w:rsidRPr="00767CF6">
        <w:rPr>
          <w:rFonts w:ascii="Consolas" w:eastAsia="宋体" w:hAnsi="Consolas" w:cs="宋体"/>
          <w:color w:val="000000"/>
          <w:kern w:val="0"/>
          <w:sz w:val="18"/>
          <w:szCs w:val="18"/>
          <w:bdr w:val="none" w:sz="0" w:space="0" w:color="auto" w:frame="1"/>
        </w:rPr>
        <w:t> Connection getConnection() {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return</w:t>
      </w:r>
      <w:r w:rsidRPr="00767CF6">
        <w:rPr>
          <w:rFonts w:ascii="Consolas" w:eastAsia="宋体" w:hAnsi="Consolas" w:cs="宋体"/>
          <w:color w:val="000000"/>
          <w:kern w:val="0"/>
          <w:sz w:val="18"/>
          <w:szCs w:val="18"/>
          <w:bdr w:val="none" w:sz="0" w:space="0" w:color="auto" w:frame="1"/>
        </w:rPr>
        <w:t> connectionHolder.get();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lastRenderedPageBreak/>
        <w:t>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public</w:t>
      </w: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static</w:t>
      </w: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void</w:t>
      </w:r>
      <w:r w:rsidRPr="00767CF6">
        <w:rPr>
          <w:rFonts w:ascii="Consolas" w:eastAsia="宋体" w:hAnsi="Consolas" w:cs="宋体"/>
          <w:color w:val="000000"/>
          <w:kern w:val="0"/>
          <w:sz w:val="18"/>
          <w:szCs w:val="18"/>
          <w:bdr w:val="none" w:sz="0" w:space="0" w:color="auto" w:frame="1"/>
        </w:rPr>
        <w:t> setConnection(Connection conn) {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connectionHolder.set(conn);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  </w:t>
      </w:r>
    </w:p>
    <w:p w:rsidR="00767CF6" w:rsidRPr="00767CF6" w:rsidRDefault="00767CF6" w:rsidP="008E08B3">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p>
    <w:p w:rsidR="00767CF6" w:rsidRDefault="00767CF6" w:rsidP="009528BC">
      <w:pPr>
        <w:widowControl/>
        <w:shd w:val="clear" w:color="auto" w:fill="FFFFFF"/>
        <w:jc w:val="left"/>
      </w:pPr>
    </w:p>
    <w:p w:rsidR="00767CF6" w:rsidRDefault="00767CF6" w:rsidP="00767CF6">
      <w:pPr>
        <w:pStyle w:val="3"/>
      </w:pPr>
      <w:r>
        <w:rPr>
          <w:rFonts w:hint="eastAsia"/>
        </w:rPr>
        <w:t>ThreadLocal</w:t>
      </w:r>
      <w:r w:rsidR="001A20A2">
        <w:rPr>
          <w:rFonts w:hint="eastAsia"/>
        </w:rPr>
        <w:t>原理</w:t>
      </w:r>
    </w:p>
    <w:p w:rsidR="00D54EB8" w:rsidRDefault="00D54EB8" w:rsidP="00D54EB8">
      <w:r w:rsidRPr="00D54EB8">
        <w:t>每个</w:t>
      </w:r>
      <w:r w:rsidRPr="00D54EB8">
        <w:t>ThreadLocal</w:t>
      </w:r>
      <w:r w:rsidRPr="00D54EB8">
        <w:t>类创建一个</w:t>
      </w:r>
      <w:r w:rsidRPr="00D54EB8">
        <w:t>Map</w:t>
      </w:r>
      <w:r w:rsidRPr="00D54EB8">
        <w:t>，然后用线程的</w:t>
      </w:r>
      <w:r w:rsidRPr="00D54EB8">
        <w:t>ID</w:t>
      </w:r>
      <w:r w:rsidRPr="00D54EB8">
        <w:t>作为</w:t>
      </w:r>
      <w:r w:rsidRPr="00D54EB8">
        <w:t>Map</w:t>
      </w:r>
      <w:r w:rsidRPr="00D54EB8">
        <w:t>的</w:t>
      </w:r>
      <w:r w:rsidRPr="00D54EB8">
        <w:t>key</w:t>
      </w:r>
      <w:r w:rsidRPr="00D54EB8">
        <w:t>，实例对象作为</w:t>
      </w:r>
      <w:r w:rsidRPr="00D54EB8">
        <w:t>Map</w:t>
      </w:r>
      <w:r w:rsidRPr="00D54EB8">
        <w:t>的</w:t>
      </w:r>
      <w:r w:rsidRPr="00D54EB8">
        <w:t>value</w:t>
      </w:r>
      <w:r w:rsidRPr="00D54EB8">
        <w:t>，这样就能达到各个线程的值隔离的效果。</w:t>
      </w:r>
      <w:r>
        <w:rPr>
          <w:rFonts w:hint="eastAsia"/>
        </w:rPr>
        <w:t>这个是在</w:t>
      </w:r>
      <w:r>
        <w:rPr>
          <w:rFonts w:hint="eastAsia"/>
        </w:rPr>
        <w:t>jdk1.3</w:t>
      </w:r>
      <w:r>
        <w:rPr>
          <w:rFonts w:hint="eastAsia"/>
        </w:rPr>
        <w:t>之前的实现，但是之后就换成相反的思路了。</w:t>
      </w:r>
      <w:r w:rsidRPr="00D54EB8">
        <w:rPr>
          <w:rFonts w:hint="eastAsia"/>
          <w:b/>
          <w:color w:val="FF0000"/>
        </w:rPr>
        <w:t>在</w:t>
      </w:r>
      <w:r w:rsidRPr="00D54EB8">
        <w:rPr>
          <w:rFonts w:hint="eastAsia"/>
          <w:b/>
          <w:color w:val="FF0000"/>
        </w:rPr>
        <w:t>Thread</w:t>
      </w:r>
      <w:r w:rsidRPr="00D54EB8">
        <w:rPr>
          <w:rFonts w:hint="eastAsia"/>
          <w:b/>
          <w:color w:val="FF0000"/>
        </w:rPr>
        <w:t>内部维护了一个</w:t>
      </w:r>
      <w:r w:rsidRPr="00D54EB8">
        <w:rPr>
          <w:rFonts w:hint="eastAsia"/>
          <w:b/>
          <w:color w:val="FF0000"/>
        </w:rPr>
        <w:t>ThreadLocalMap</w:t>
      </w:r>
      <w:r w:rsidRPr="00D54EB8">
        <w:rPr>
          <w:rFonts w:hint="eastAsia"/>
          <w:b/>
          <w:color w:val="FF0000"/>
        </w:rPr>
        <w:t>的映射表，这个映射表的</w:t>
      </w:r>
      <w:r w:rsidRPr="00D54EB8">
        <w:rPr>
          <w:rFonts w:hint="eastAsia"/>
          <w:b/>
          <w:color w:val="FF0000"/>
        </w:rPr>
        <w:t>key</w:t>
      </w:r>
      <w:r w:rsidRPr="00D54EB8">
        <w:rPr>
          <w:rFonts w:hint="eastAsia"/>
          <w:b/>
          <w:color w:val="FF0000"/>
        </w:rPr>
        <w:t>是</w:t>
      </w:r>
      <w:r w:rsidRPr="00D54EB8">
        <w:rPr>
          <w:rFonts w:hint="eastAsia"/>
          <w:b/>
          <w:color w:val="FF0000"/>
        </w:rPr>
        <w:t>ThreadLocal</w:t>
      </w:r>
      <w:r w:rsidRPr="00D54EB8">
        <w:rPr>
          <w:rFonts w:hint="eastAsia"/>
          <w:b/>
          <w:color w:val="FF0000"/>
        </w:rPr>
        <w:t>实例本身，</w:t>
      </w:r>
      <w:r w:rsidRPr="00D54EB8">
        <w:rPr>
          <w:rFonts w:hint="eastAsia"/>
          <w:b/>
          <w:color w:val="FF0000"/>
        </w:rPr>
        <w:t>value</w:t>
      </w:r>
      <w:r w:rsidRPr="00D54EB8">
        <w:rPr>
          <w:rFonts w:hint="eastAsia"/>
          <w:b/>
          <w:color w:val="FF0000"/>
        </w:rPr>
        <w:t>是真正需要存储的</w:t>
      </w:r>
      <w:r w:rsidRPr="00D54EB8">
        <w:rPr>
          <w:rFonts w:hint="eastAsia"/>
          <w:b/>
          <w:color w:val="FF0000"/>
        </w:rPr>
        <w:t>object</w:t>
      </w:r>
      <w:r w:rsidRPr="00D54EB8">
        <w:rPr>
          <w:rFonts w:hint="eastAsia"/>
          <w:b/>
          <w:color w:val="FF0000"/>
        </w:rPr>
        <w:t>。</w:t>
      </w:r>
    </w:p>
    <w:p w:rsidR="00D54EB8" w:rsidRPr="00D54EB8" w:rsidRDefault="00D54EB8" w:rsidP="00D54EB8">
      <w:pPr>
        <w:rPr>
          <w:b/>
          <w:color w:val="FF0000"/>
        </w:rPr>
      </w:pPr>
      <w:r w:rsidRPr="00D54EB8">
        <w:rPr>
          <w:rFonts w:hint="eastAsia"/>
          <w:b/>
          <w:color w:val="FF0000"/>
        </w:rPr>
        <w:t>这样设计的优势：</w:t>
      </w:r>
    </w:p>
    <w:p w:rsidR="00D54EB8" w:rsidRPr="00D54EB8" w:rsidRDefault="00D54EB8" w:rsidP="008E08B3">
      <w:pPr>
        <w:numPr>
          <w:ilvl w:val="0"/>
          <w:numId w:val="25"/>
        </w:numPr>
        <w:rPr>
          <w:b/>
          <w:color w:val="FF0000"/>
        </w:rPr>
      </w:pPr>
      <w:r w:rsidRPr="00D54EB8">
        <w:rPr>
          <w:b/>
          <w:color w:val="FF0000"/>
        </w:rPr>
        <w:t>这样设计之后每个</w:t>
      </w:r>
      <w:r w:rsidRPr="00D54EB8">
        <w:rPr>
          <w:b/>
          <w:color w:val="FF0000"/>
        </w:rPr>
        <w:t>Map</w:t>
      </w:r>
      <w:r w:rsidRPr="00D54EB8">
        <w:rPr>
          <w:b/>
          <w:color w:val="FF0000"/>
        </w:rPr>
        <w:t>的</w:t>
      </w:r>
      <w:r w:rsidRPr="00D54EB8">
        <w:rPr>
          <w:b/>
          <w:color w:val="FF0000"/>
        </w:rPr>
        <w:t>Entry</w:t>
      </w:r>
      <w:r w:rsidRPr="00D54EB8">
        <w:rPr>
          <w:b/>
          <w:color w:val="FF0000"/>
        </w:rPr>
        <w:t>数量变小了：之前是</w:t>
      </w:r>
      <w:r w:rsidRPr="00D54EB8">
        <w:rPr>
          <w:b/>
          <w:color w:val="FF0000"/>
        </w:rPr>
        <w:t>Thread</w:t>
      </w:r>
      <w:r w:rsidRPr="00D54EB8">
        <w:rPr>
          <w:b/>
          <w:color w:val="FF0000"/>
        </w:rPr>
        <w:t>的数量，现在是</w:t>
      </w:r>
      <w:r w:rsidRPr="00D54EB8">
        <w:rPr>
          <w:b/>
          <w:color w:val="FF0000"/>
        </w:rPr>
        <w:t>ThreadLocal</w:t>
      </w:r>
      <w:r w:rsidRPr="00D54EB8">
        <w:rPr>
          <w:b/>
          <w:color w:val="FF0000"/>
        </w:rPr>
        <w:t>的数量，能提高性能，据说性能的提升不是一点两点</w:t>
      </w:r>
      <w:r w:rsidRPr="00D54EB8">
        <w:rPr>
          <w:b/>
          <w:color w:val="FF0000"/>
        </w:rPr>
        <w:t>(</w:t>
      </w:r>
      <w:r w:rsidRPr="00D54EB8">
        <w:rPr>
          <w:b/>
          <w:color w:val="FF0000"/>
        </w:rPr>
        <w:t>没有亲测</w:t>
      </w:r>
      <w:r w:rsidRPr="00D54EB8">
        <w:rPr>
          <w:b/>
          <w:color w:val="FF0000"/>
        </w:rPr>
        <w:t>)</w:t>
      </w:r>
    </w:p>
    <w:p w:rsidR="00D54EB8" w:rsidRPr="00D54EB8" w:rsidRDefault="00D54EB8" w:rsidP="008E08B3">
      <w:pPr>
        <w:numPr>
          <w:ilvl w:val="0"/>
          <w:numId w:val="25"/>
        </w:numPr>
        <w:rPr>
          <w:b/>
          <w:color w:val="FF0000"/>
        </w:rPr>
      </w:pPr>
      <w:r w:rsidRPr="00D54EB8">
        <w:rPr>
          <w:b/>
          <w:color w:val="FF0000"/>
        </w:rPr>
        <w:t>当</w:t>
      </w:r>
      <w:r w:rsidRPr="00D54EB8">
        <w:rPr>
          <w:b/>
          <w:color w:val="FF0000"/>
        </w:rPr>
        <w:t>Thread</w:t>
      </w:r>
      <w:r w:rsidRPr="00D54EB8">
        <w:rPr>
          <w:b/>
          <w:color w:val="FF0000"/>
        </w:rPr>
        <w:t>销毁之后对应的</w:t>
      </w:r>
      <w:r w:rsidRPr="00D54EB8">
        <w:rPr>
          <w:b/>
          <w:color w:val="FF0000"/>
        </w:rPr>
        <w:t>ThreadLocalMap</w:t>
      </w:r>
      <w:r w:rsidRPr="00D54EB8">
        <w:rPr>
          <w:b/>
          <w:color w:val="FF0000"/>
        </w:rPr>
        <w:t>也就随之销毁了，能减少内存使用量。</w:t>
      </w:r>
    </w:p>
    <w:p w:rsidR="00D54EB8" w:rsidRDefault="00D54EB8" w:rsidP="00D54EB8"/>
    <w:p w:rsidR="00D54EB8" w:rsidRDefault="00D54EB8" w:rsidP="00D54EB8">
      <w:r>
        <w:rPr>
          <w:rFonts w:hint="eastAsia"/>
        </w:rPr>
        <w:t>下面的讲解有错误。</w:t>
      </w:r>
    </w:p>
    <w:p w:rsidR="00D54EB8" w:rsidRDefault="00D54EB8" w:rsidP="00D54EB8">
      <w:r>
        <w:rPr>
          <w:rFonts w:hint="eastAsia"/>
        </w:rPr>
        <w:t>正确请看</w:t>
      </w:r>
    </w:p>
    <w:p w:rsidR="00D54EB8" w:rsidRPr="00D54EB8" w:rsidRDefault="00D54EB8" w:rsidP="00D54EB8">
      <w:r w:rsidRPr="00292B00">
        <w:rPr>
          <w:rFonts w:ascii="Helvetica" w:hAnsi="Helvetica" w:cs="Helvetica"/>
          <w:sz w:val="23"/>
          <w:szCs w:val="23"/>
          <w:shd w:val="clear" w:color="auto" w:fill="FFFFFF"/>
        </w:rPr>
        <w:t>http://qifuguang.me/2015/09/02/[Java%E5%B9%B6%E5%8F%91%E5%8C%85%E5%AD%A6%E4%B9%A0%E4%B8%83]%E8%A7%A3%E5%AF%86ThreadLocal/</w:t>
      </w:r>
    </w:p>
    <w:p w:rsidR="00767CF6" w:rsidRDefault="00767CF6" w:rsidP="00767CF6">
      <w:r>
        <w:t>set()</w:t>
      </w:r>
      <w:r>
        <w:rPr>
          <w:rFonts w:hint="eastAsia"/>
        </w:rPr>
        <w:t>方法源码</w:t>
      </w:r>
    </w:p>
    <w:p w:rsidR="00767CF6" w:rsidRPr="00767CF6" w:rsidRDefault="00767CF6" w:rsidP="008E08B3">
      <w:pPr>
        <w:widowControl/>
        <w:numPr>
          <w:ilvl w:val="0"/>
          <w:numId w:val="1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public</w:t>
      </w: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void</w:t>
      </w:r>
      <w:r w:rsidRPr="00767CF6">
        <w:rPr>
          <w:rFonts w:ascii="Consolas" w:eastAsia="宋体" w:hAnsi="Consolas" w:cs="宋体"/>
          <w:color w:val="000000"/>
          <w:kern w:val="0"/>
          <w:sz w:val="18"/>
          <w:szCs w:val="18"/>
          <w:bdr w:val="none" w:sz="0" w:space="0" w:color="auto" w:frame="1"/>
        </w:rPr>
        <w:t> set(T value) {  </w:t>
      </w:r>
    </w:p>
    <w:p w:rsidR="00767CF6" w:rsidRPr="00767CF6" w:rsidRDefault="00767CF6" w:rsidP="008E08B3">
      <w:pPr>
        <w:widowControl/>
        <w:numPr>
          <w:ilvl w:val="0"/>
          <w:numId w:val="1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Thread t = Thread.currentThread();  </w:t>
      </w:r>
    </w:p>
    <w:p w:rsidR="00767CF6" w:rsidRPr="00767CF6" w:rsidRDefault="00767CF6" w:rsidP="008E08B3">
      <w:pPr>
        <w:widowControl/>
        <w:numPr>
          <w:ilvl w:val="0"/>
          <w:numId w:val="1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ThreadLocalMap map = getMap(t);  </w:t>
      </w:r>
    </w:p>
    <w:p w:rsidR="00767CF6" w:rsidRPr="00767CF6" w:rsidRDefault="00767CF6" w:rsidP="008E08B3">
      <w:pPr>
        <w:widowControl/>
        <w:numPr>
          <w:ilvl w:val="0"/>
          <w:numId w:val="1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if</w:t>
      </w:r>
      <w:r w:rsidRPr="00767CF6">
        <w:rPr>
          <w:rFonts w:ascii="Consolas" w:eastAsia="宋体" w:hAnsi="Consolas" w:cs="宋体"/>
          <w:color w:val="000000"/>
          <w:kern w:val="0"/>
          <w:sz w:val="18"/>
          <w:szCs w:val="18"/>
          <w:bdr w:val="none" w:sz="0" w:space="0" w:color="auto" w:frame="1"/>
        </w:rPr>
        <w:t> (map != </w:t>
      </w:r>
      <w:r w:rsidRPr="00767CF6">
        <w:rPr>
          <w:rFonts w:ascii="Consolas" w:eastAsia="宋体" w:hAnsi="Consolas" w:cs="宋体"/>
          <w:b/>
          <w:bCs/>
          <w:color w:val="006699"/>
          <w:kern w:val="0"/>
          <w:sz w:val="18"/>
          <w:szCs w:val="18"/>
          <w:bdr w:val="none" w:sz="0" w:space="0" w:color="auto" w:frame="1"/>
        </w:rPr>
        <w:t>null</w:t>
      </w:r>
      <w:r w:rsidRPr="00767CF6">
        <w:rPr>
          <w:rFonts w:ascii="Consolas" w:eastAsia="宋体" w:hAnsi="Consolas" w:cs="宋体"/>
          <w:color w:val="000000"/>
          <w:kern w:val="0"/>
          <w:sz w:val="18"/>
          <w:szCs w:val="18"/>
          <w:bdr w:val="none" w:sz="0" w:space="0" w:color="auto" w:frame="1"/>
        </w:rPr>
        <w:t>)  </w:t>
      </w:r>
    </w:p>
    <w:p w:rsidR="00767CF6" w:rsidRPr="00767CF6" w:rsidRDefault="00767CF6" w:rsidP="008E08B3">
      <w:pPr>
        <w:widowControl/>
        <w:numPr>
          <w:ilvl w:val="0"/>
          <w:numId w:val="1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map.set(</w:t>
      </w:r>
      <w:r w:rsidRPr="00767CF6">
        <w:rPr>
          <w:rFonts w:ascii="Consolas" w:eastAsia="宋体" w:hAnsi="Consolas" w:cs="宋体"/>
          <w:b/>
          <w:bCs/>
          <w:color w:val="006699"/>
          <w:kern w:val="0"/>
          <w:sz w:val="18"/>
          <w:szCs w:val="18"/>
          <w:bdr w:val="none" w:sz="0" w:space="0" w:color="auto" w:frame="1"/>
        </w:rPr>
        <w:t>this</w:t>
      </w:r>
      <w:r w:rsidRPr="00767CF6">
        <w:rPr>
          <w:rFonts w:ascii="Consolas" w:eastAsia="宋体" w:hAnsi="Consolas" w:cs="宋体"/>
          <w:color w:val="000000"/>
          <w:kern w:val="0"/>
          <w:sz w:val="18"/>
          <w:szCs w:val="18"/>
          <w:bdr w:val="none" w:sz="0" w:space="0" w:color="auto" w:frame="1"/>
        </w:rPr>
        <w:t>, value);  </w:t>
      </w:r>
    </w:p>
    <w:p w:rsidR="00767CF6" w:rsidRPr="00767CF6" w:rsidRDefault="00767CF6" w:rsidP="008E08B3">
      <w:pPr>
        <w:widowControl/>
        <w:numPr>
          <w:ilvl w:val="0"/>
          <w:numId w:val="1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else</w:t>
      </w:r>
      <w:r w:rsidRPr="00767CF6">
        <w:rPr>
          <w:rFonts w:ascii="Consolas" w:eastAsia="宋体" w:hAnsi="Consolas" w:cs="宋体"/>
          <w:color w:val="000000"/>
          <w:kern w:val="0"/>
          <w:sz w:val="18"/>
          <w:szCs w:val="18"/>
          <w:bdr w:val="none" w:sz="0" w:space="0" w:color="auto" w:frame="1"/>
        </w:rPr>
        <w:t>  </w:t>
      </w:r>
    </w:p>
    <w:p w:rsidR="00767CF6" w:rsidRPr="00767CF6" w:rsidRDefault="00767CF6" w:rsidP="008E08B3">
      <w:pPr>
        <w:widowControl/>
        <w:numPr>
          <w:ilvl w:val="0"/>
          <w:numId w:val="1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createMap(t, value);  </w:t>
      </w:r>
    </w:p>
    <w:p w:rsidR="00767CF6" w:rsidRPr="00767CF6" w:rsidRDefault="00767CF6" w:rsidP="008E08B3">
      <w:pPr>
        <w:widowControl/>
        <w:numPr>
          <w:ilvl w:val="0"/>
          <w:numId w:val="1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  </w:t>
      </w:r>
    </w:p>
    <w:p w:rsidR="00767CF6" w:rsidRDefault="00767CF6" w:rsidP="00767CF6">
      <w:r w:rsidRPr="00767CF6">
        <w:t>首先通过</w:t>
      </w:r>
      <w:r w:rsidRPr="00767CF6">
        <w:t>getMap(Thread t)</w:t>
      </w:r>
      <w:r w:rsidRPr="00767CF6">
        <w:t>方法获取一个和当前线程相关的</w:t>
      </w:r>
      <w:r w:rsidRPr="00767CF6">
        <w:t>ThreadLocalMap</w:t>
      </w:r>
      <w:r w:rsidRPr="00767CF6">
        <w:t>，然后将变量的值设置到这个</w:t>
      </w:r>
      <w:r w:rsidRPr="00767CF6">
        <w:t>ThreadLocalMap</w:t>
      </w:r>
      <w:r w:rsidRPr="00767CF6">
        <w:t>对象中，当然如果获取到的</w:t>
      </w:r>
      <w:r w:rsidRPr="00767CF6">
        <w:t>ThreadLocalMap</w:t>
      </w:r>
      <w:r w:rsidRPr="00767CF6">
        <w:t>对象为空，就通过</w:t>
      </w:r>
      <w:r w:rsidRPr="00767CF6">
        <w:t>createMap</w:t>
      </w:r>
      <w:r w:rsidRPr="00767CF6">
        <w:t>方法创建。</w:t>
      </w:r>
    </w:p>
    <w:p w:rsidR="00767CF6" w:rsidRDefault="00767CF6" w:rsidP="00767CF6">
      <w:r w:rsidRPr="00767CF6">
        <w:t>ThreadLocalMap</w:t>
      </w:r>
      <w:r w:rsidRPr="00767CF6">
        <w:t>是</w:t>
      </w:r>
      <w:r w:rsidRPr="00767CF6">
        <w:t>ThreadLocal</w:t>
      </w:r>
      <w:r w:rsidRPr="00767CF6">
        <w:t>类的一个静态内部类，它实现了键值对的设置和获取</w:t>
      </w:r>
      <w:r>
        <w:rPr>
          <w:rFonts w:hint="eastAsia"/>
        </w:rPr>
        <w:t>，</w:t>
      </w:r>
      <w:r w:rsidRPr="00767CF6">
        <w:t>每个线程中都有一个独立的</w:t>
      </w:r>
      <w:r w:rsidRPr="00767CF6">
        <w:t>ThreadLocalMap</w:t>
      </w:r>
      <w:r w:rsidRPr="00767CF6">
        <w:t>副本，它所存储的值，只能被当前线程读取和修改。</w:t>
      </w:r>
      <w:r w:rsidRPr="00767CF6">
        <w:t>ThreadLocal</w:t>
      </w:r>
      <w:r w:rsidRPr="00767CF6">
        <w:t>类通过操作每一个线程特有的</w:t>
      </w:r>
      <w:r w:rsidRPr="00767CF6">
        <w:t>ThreadLocalMap</w:t>
      </w:r>
      <w:r w:rsidRPr="00767CF6">
        <w:t>副本，从而实现了变量访问在不同线程中的隔离。因为每个线程的变量都是自己特有的，完全不会有并发错误。还有一点就是，</w:t>
      </w:r>
      <w:r w:rsidRPr="00767CF6">
        <w:t>ThreadLocalMap</w:t>
      </w:r>
      <w:r w:rsidRPr="00767CF6">
        <w:t>存储的键值对中的键是</w:t>
      </w:r>
      <w:r w:rsidRPr="00767CF6">
        <w:t>this</w:t>
      </w:r>
      <w:r w:rsidRPr="00767CF6">
        <w:t>对象指向的</w:t>
      </w:r>
      <w:r w:rsidRPr="00767CF6">
        <w:t>ThreadLocal</w:t>
      </w:r>
      <w:r w:rsidRPr="00767CF6">
        <w:t>对象，而值就是你所设置的对象了。</w:t>
      </w:r>
    </w:p>
    <w:p w:rsidR="00767CF6" w:rsidRDefault="00767CF6" w:rsidP="00767CF6"/>
    <w:p w:rsidR="00767CF6" w:rsidRDefault="00767CF6" w:rsidP="00767CF6">
      <w:r w:rsidRPr="00767CF6">
        <w:t>getMap</w:t>
      </w:r>
      <w:r>
        <w:rPr>
          <w:rFonts w:hint="eastAsia"/>
        </w:rPr>
        <w:t>()</w:t>
      </w:r>
      <w:r>
        <w:rPr>
          <w:rFonts w:hint="eastAsia"/>
        </w:rPr>
        <w:t>方法</w:t>
      </w:r>
    </w:p>
    <w:p w:rsidR="00767CF6" w:rsidRPr="00767CF6" w:rsidRDefault="00767CF6" w:rsidP="008E08B3">
      <w:pPr>
        <w:widowControl/>
        <w:numPr>
          <w:ilvl w:val="0"/>
          <w:numId w:val="20"/>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ThreadLocalMap getMap(Thread t) {  </w:t>
      </w:r>
    </w:p>
    <w:p w:rsidR="00767CF6" w:rsidRPr="00767CF6" w:rsidRDefault="00767CF6" w:rsidP="008E08B3">
      <w:pPr>
        <w:widowControl/>
        <w:numPr>
          <w:ilvl w:val="0"/>
          <w:numId w:val="20"/>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return</w:t>
      </w:r>
      <w:r w:rsidRPr="00767CF6">
        <w:rPr>
          <w:rFonts w:ascii="Consolas" w:eastAsia="宋体" w:hAnsi="Consolas" w:cs="宋体"/>
          <w:color w:val="000000"/>
          <w:kern w:val="0"/>
          <w:sz w:val="18"/>
          <w:szCs w:val="18"/>
          <w:bdr w:val="none" w:sz="0" w:space="0" w:color="auto" w:frame="1"/>
        </w:rPr>
        <w:t> t.threadLocals;  </w:t>
      </w:r>
    </w:p>
    <w:p w:rsidR="00767CF6" w:rsidRPr="00767CF6" w:rsidRDefault="00767CF6" w:rsidP="008E08B3">
      <w:pPr>
        <w:widowControl/>
        <w:numPr>
          <w:ilvl w:val="0"/>
          <w:numId w:val="20"/>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p>
    <w:p w:rsidR="00767CF6" w:rsidRDefault="00767CF6" w:rsidP="00767CF6">
      <w:r>
        <w:rPr>
          <w:rFonts w:hint="eastAsia"/>
        </w:rPr>
        <w:t>setMap()</w:t>
      </w:r>
      <w:r>
        <w:rPr>
          <w:rFonts w:hint="eastAsia"/>
        </w:rPr>
        <w:t>方法</w:t>
      </w:r>
    </w:p>
    <w:p w:rsidR="00767CF6" w:rsidRPr="00767CF6" w:rsidRDefault="00767CF6" w:rsidP="008E08B3">
      <w:pPr>
        <w:widowControl/>
        <w:numPr>
          <w:ilvl w:val="0"/>
          <w:numId w:val="2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b/>
          <w:bCs/>
          <w:color w:val="006699"/>
          <w:kern w:val="0"/>
          <w:sz w:val="18"/>
          <w:szCs w:val="18"/>
          <w:bdr w:val="none" w:sz="0" w:space="0" w:color="auto" w:frame="1"/>
        </w:rPr>
        <w:t>void</w:t>
      </w:r>
      <w:r w:rsidRPr="00767CF6">
        <w:rPr>
          <w:rFonts w:ascii="Consolas" w:eastAsia="宋体" w:hAnsi="Consolas" w:cs="宋体"/>
          <w:color w:val="000000"/>
          <w:kern w:val="0"/>
          <w:sz w:val="18"/>
          <w:szCs w:val="18"/>
          <w:bdr w:val="none" w:sz="0" w:space="0" w:color="auto" w:frame="1"/>
        </w:rPr>
        <w:t> createMap(Thread t, T firstValue) {  </w:t>
      </w:r>
    </w:p>
    <w:p w:rsidR="00767CF6" w:rsidRPr="00767CF6" w:rsidRDefault="00767CF6" w:rsidP="008E08B3">
      <w:pPr>
        <w:widowControl/>
        <w:numPr>
          <w:ilvl w:val="0"/>
          <w:numId w:val="2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t.threadLocals = </w:t>
      </w:r>
      <w:r w:rsidRPr="00767CF6">
        <w:rPr>
          <w:rFonts w:ascii="Consolas" w:eastAsia="宋体" w:hAnsi="Consolas" w:cs="宋体"/>
          <w:b/>
          <w:bCs/>
          <w:color w:val="006699"/>
          <w:kern w:val="0"/>
          <w:sz w:val="18"/>
          <w:szCs w:val="18"/>
          <w:bdr w:val="none" w:sz="0" w:space="0" w:color="auto" w:frame="1"/>
        </w:rPr>
        <w:t>new</w:t>
      </w:r>
      <w:r w:rsidRPr="00767CF6">
        <w:rPr>
          <w:rFonts w:ascii="Consolas" w:eastAsia="宋体" w:hAnsi="Consolas" w:cs="宋体"/>
          <w:color w:val="000000"/>
          <w:kern w:val="0"/>
          <w:sz w:val="18"/>
          <w:szCs w:val="18"/>
          <w:bdr w:val="none" w:sz="0" w:space="0" w:color="auto" w:frame="1"/>
        </w:rPr>
        <w:t> ThreadLocalMap(</w:t>
      </w:r>
      <w:r w:rsidRPr="00767CF6">
        <w:rPr>
          <w:rFonts w:ascii="Consolas" w:eastAsia="宋体" w:hAnsi="Consolas" w:cs="宋体"/>
          <w:b/>
          <w:bCs/>
          <w:color w:val="006699"/>
          <w:kern w:val="0"/>
          <w:sz w:val="18"/>
          <w:szCs w:val="18"/>
          <w:bdr w:val="none" w:sz="0" w:space="0" w:color="auto" w:frame="1"/>
        </w:rPr>
        <w:t>this</w:t>
      </w:r>
      <w:r w:rsidRPr="00767CF6">
        <w:rPr>
          <w:rFonts w:ascii="Consolas" w:eastAsia="宋体" w:hAnsi="Consolas" w:cs="宋体"/>
          <w:color w:val="000000"/>
          <w:kern w:val="0"/>
          <w:sz w:val="18"/>
          <w:szCs w:val="18"/>
          <w:bdr w:val="none" w:sz="0" w:space="0" w:color="auto" w:frame="1"/>
        </w:rPr>
        <w:t>, firstValue);  </w:t>
      </w:r>
    </w:p>
    <w:p w:rsidR="00767CF6" w:rsidRPr="00767CF6" w:rsidRDefault="00767CF6" w:rsidP="008E08B3">
      <w:pPr>
        <w:widowControl/>
        <w:numPr>
          <w:ilvl w:val="0"/>
          <w:numId w:val="2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p>
    <w:p w:rsidR="00767CF6" w:rsidRDefault="00767CF6" w:rsidP="00767CF6">
      <w:r>
        <w:t>get()</w:t>
      </w:r>
      <w:r>
        <w:rPr>
          <w:rFonts w:hint="eastAsia"/>
        </w:rPr>
        <w:t>方法</w:t>
      </w:r>
    </w:p>
    <w:p w:rsidR="00767CF6" w:rsidRPr="00767CF6" w:rsidRDefault="00767CF6" w:rsidP="008E08B3">
      <w:pPr>
        <w:widowControl/>
        <w:numPr>
          <w:ilvl w:val="0"/>
          <w:numId w:val="22"/>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b/>
          <w:bCs/>
          <w:color w:val="006699"/>
          <w:kern w:val="0"/>
          <w:sz w:val="18"/>
          <w:szCs w:val="18"/>
          <w:bdr w:val="none" w:sz="0" w:space="0" w:color="auto" w:frame="1"/>
        </w:rPr>
        <w:t>public</w:t>
      </w:r>
      <w:r w:rsidRPr="00767CF6">
        <w:rPr>
          <w:rFonts w:ascii="Consolas" w:eastAsia="宋体" w:hAnsi="Consolas" w:cs="宋体"/>
          <w:color w:val="000000"/>
          <w:kern w:val="0"/>
          <w:sz w:val="18"/>
          <w:szCs w:val="18"/>
          <w:bdr w:val="none" w:sz="0" w:space="0" w:color="auto" w:frame="1"/>
        </w:rPr>
        <w:t> T get() {  </w:t>
      </w:r>
    </w:p>
    <w:p w:rsidR="00767CF6" w:rsidRPr="00767CF6" w:rsidRDefault="00767CF6" w:rsidP="008E08B3">
      <w:pPr>
        <w:widowControl/>
        <w:numPr>
          <w:ilvl w:val="0"/>
          <w:numId w:val="22"/>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Thread t = Thread.currentThread();  </w:t>
      </w:r>
    </w:p>
    <w:p w:rsidR="00767CF6" w:rsidRPr="00767CF6" w:rsidRDefault="00767CF6" w:rsidP="008E08B3">
      <w:pPr>
        <w:widowControl/>
        <w:numPr>
          <w:ilvl w:val="0"/>
          <w:numId w:val="22"/>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ThreadLocalMap map = getMap(t);  </w:t>
      </w:r>
    </w:p>
    <w:p w:rsidR="00767CF6" w:rsidRPr="00767CF6" w:rsidRDefault="00767CF6" w:rsidP="008E08B3">
      <w:pPr>
        <w:widowControl/>
        <w:numPr>
          <w:ilvl w:val="0"/>
          <w:numId w:val="22"/>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if</w:t>
      </w:r>
      <w:r w:rsidRPr="00767CF6">
        <w:rPr>
          <w:rFonts w:ascii="Consolas" w:eastAsia="宋体" w:hAnsi="Consolas" w:cs="宋体"/>
          <w:color w:val="000000"/>
          <w:kern w:val="0"/>
          <w:sz w:val="18"/>
          <w:szCs w:val="18"/>
          <w:bdr w:val="none" w:sz="0" w:space="0" w:color="auto" w:frame="1"/>
        </w:rPr>
        <w:t> (map != </w:t>
      </w:r>
      <w:r w:rsidRPr="00767CF6">
        <w:rPr>
          <w:rFonts w:ascii="Consolas" w:eastAsia="宋体" w:hAnsi="Consolas" w:cs="宋体"/>
          <w:b/>
          <w:bCs/>
          <w:color w:val="006699"/>
          <w:kern w:val="0"/>
          <w:sz w:val="18"/>
          <w:szCs w:val="18"/>
          <w:bdr w:val="none" w:sz="0" w:space="0" w:color="auto" w:frame="1"/>
        </w:rPr>
        <w:t>null</w:t>
      </w:r>
      <w:r w:rsidRPr="00767CF6">
        <w:rPr>
          <w:rFonts w:ascii="Consolas" w:eastAsia="宋体" w:hAnsi="Consolas" w:cs="宋体"/>
          <w:color w:val="000000"/>
          <w:kern w:val="0"/>
          <w:sz w:val="18"/>
          <w:szCs w:val="18"/>
          <w:bdr w:val="none" w:sz="0" w:space="0" w:color="auto" w:frame="1"/>
        </w:rPr>
        <w:t>) {  </w:t>
      </w:r>
    </w:p>
    <w:p w:rsidR="00767CF6" w:rsidRPr="00767CF6" w:rsidRDefault="00767CF6" w:rsidP="008E08B3">
      <w:pPr>
        <w:widowControl/>
        <w:numPr>
          <w:ilvl w:val="0"/>
          <w:numId w:val="22"/>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ThreadLocalMap.Entry e = map.getEntry(</w:t>
      </w:r>
      <w:r w:rsidRPr="00767CF6">
        <w:rPr>
          <w:rFonts w:ascii="Consolas" w:eastAsia="宋体" w:hAnsi="Consolas" w:cs="宋体"/>
          <w:b/>
          <w:bCs/>
          <w:color w:val="006699"/>
          <w:kern w:val="0"/>
          <w:sz w:val="18"/>
          <w:szCs w:val="18"/>
          <w:bdr w:val="none" w:sz="0" w:space="0" w:color="auto" w:frame="1"/>
        </w:rPr>
        <w:t>this</w:t>
      </w:r>
      <w:r w:rsidRPr="00767CF6">
        <w:rPr>
          <w:rFonts w:ascii="Consolas" w:eastAsia="宋体" w:hAnsi="Consolas" w:cs="宋体"/>
          <w:color w:val="000000"/>
          <w:kern w:val="0"/>
          <w:sz w:val="18"/>
          <w:szCs w:val="18"/>
          <w:bdr w:val="none" w:sz="0" w:space="0" w:color="auto" w:frame="1"/>
        </w:rPr>
        <w:t>);  </w:t>
      </w:r>
    </w:p>
    <w:p w:rsidR="00767CF6" w:rsidRPr="00767CF6" w:rsidRDefault="00767CF6" w:rsidP="008E08B3">
      <w:pPr>
        <w:widowControl/>
        <w:numPr>
          <w:ilvl w:val="0"/>
          <w:numId w:val="22"/>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if</w:t>
      </w:r>
      <w:r w:rsidRPr="00767CF6">
        <w:rPr>
          <w:rFonts w:ascii="Consolas" w:eastAsia="宋体" w:hAnsi="Consolas" w:cs="宋体"/>
          <w:color w:val="000000"/>
          <w:kern w:val="0"/>
          <w:sz w:val="18"/>
          <w:szCs w:val="18"/>
          <w:bdr w:val="none" w:sz="0" w:space="0" w:color="auto" w:frame="1"/>
        </w:rPr>
        <w:t> (e != </w:t>
      </w:r>
      <w:r w:rsidRPr="00767CF6">
        <w:rPr>
          <w:rFonts w:ascii="Consolas" w:eastAsia="宋体" w:hAnsi="Consolas" w:cs="宋体"/>
          <w:b/>
          <w:bCs/>
          <w:color w:val="006699"/>
          <w:kern w:val="0"/>
          <w:sz w:val="18"/>
          <w:szCs w:val="18"/>
          <w:bdr w:val="none" w:sz="0" w:space="0" w:color="auto" w:frame="1"/>
        </w:rPr>
        <w:t>null</w:t>
      </w:r>
      <w:r w:rsidRPr="00767CF6">
        <w:rPr>
          <w:rFonts w:ascii="Consolas" w:eastAsia="宋体" w:hAnsi="Consolas" w:cs="宋体"/>
          <w:color w:val="000000"/>
          <w:kern w:val="0"/>
          <w:sz w:val="18"/>
          <w:szCs w:val="18"/>
          <w:bdr w:val="none" w:sz="0" w:space="0" w:color="auto" w:frame="1"/>
        </w:rPr>
        <w:t>)  </w:t>
      </w:r>
    </w:p>
    <w:p w:rsidR="00767CF6" w:rsidRPr="00767CF6" w:rsidRDefault="00767CF6" w:rsidP="008E08B3">
      <w:pPr>
        <w:widowControl/>
        <w:numPr>
          <w:ilvl w:val="0"/>
          <w:numId w:val="22"/>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return</w:t>
      </w:r>
      <w:r w:rsidRPr="00767CF6">
        <w:rPr>
          <w:rFonts w:ascii="Consolas" w:eastAsia="宋体" w:hAnsi="Consolas" w:cs="宋体"/>
          <w:color w:val="000000"/>
          <w:kern w:val="0"/>
          <w:sz w:val="18"/>
          <w:szCs w:val="18"/>
          <w:bdr w:val="none" w:sz="0" w:space="0" w:color="auto" w:frame="1"/>
        </w:rPr>
        <w:t> (T)e.value;  </w:t>
      </w:r>
    </w:p>
    <w:p w:rsidR="00767CF6" w:rsidRPr="00767CF6" w:rsidRDefault="00767CF6" w:rsidP="008E08B3">
      <w:pPr>
        <w:widowControl/>
        <w:numPr>
          <w:ilvl w:val="0"/>
          <w:numId w:val="22"/>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  </w:t>
      </w:r>
    </w:p>
    <w:p w:rsidR="00767CF6" w:rsidRPr="00767CF6" w:rsidRDefault="00767CF6" w:rsidP="008E08B3">
      <w:pPr>
        <w:widowControl/>
        <w:numPr>
          <w:ilvl w:val="0"/>
          <w:numId w:val="22"/>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return</w:t>
      </w:r>
      <w:r w:rsidRPr="00767CF6">
        <w:rPr>
          <w:rFonts w:ascii="Consolas" w:eastAsia="宋体" w:hAnsi="Consolas" w:cs="宋体"/>
          <w:color w:val="000000"/>
          <w:kern w:val="0"/>
          <w:sz w:val="18"/>
          <w:szCs w:val="18"/>
          <w:bdr w:val="none" w:sz="0" w:space="0" w:color="auto" w:frame="1"/>
        </w:rPr>
        <w:t> setInitialValue();  </w:t>
      </w:r>
    </w:p>
    <w:p w:rsidR="00767CF6" w:rsidRPr="00767CF6" w:rsidRDefault="00767CF6" w:rsidP="008E08B3">
      <w:pPr>
        <w:widowControl/>
        <w:numPr>
          <w:ilvl w:val="0"/>
          <w:numId w:val="22"/>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p>
    <w:p w:rsidR="00767CF6" w:rsidRDefault="00767CF6" w:rsidP="00767CF6">
      <w:pPr>
        <w:rPr>
          <w:rFonts w:ascii="Arial" w:hAnsi="Arial" w:cs="Arial"/>
          <w:color w:val="000000"/>
          <w:szCs w:val="21"/>
          <w:shd w:val="clear" w:color="auto" w:fill="FFFFFF"/>
        </w:rPr>
      </w:pPr>
      <w:r>
        <w:rPr>
          <w:rFonts w:ascii="Arial" w:hAnsi="Arial" w:cs="Arial"/>
          <w:color w:val="000000"/>
          <w:szCs w:val="21"/>
          <w:shd w:val="clear" w:color="auto" w:fill="FFFFFF"/>
        </w:rPr>
        <w:t>setInitialValue</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方法</w:t>
      </w:r>
    </w:p>
    <w:p w:rsidR="00767CF6" w:rsidRPr="00767CF6" w:rsidRDefault="00767CF6" w:rsidP="008E08B3">
      <w:pPr>
        <w:widowControl/>
        <w:numPr>
          <w:ilvl w:val="0"/>
          <w:numId w:val="2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private</w:t>
      </w:r>
      <w:r w:rsidRPr="00767CF6">
        <w:rPr>
          <w:rFonts w:ascii="Consolas" w:eastAsia="宋体" w:hAnsi="Consolas" w:cs="宋体"/>
          <w:color w:val="000000"/>
          <w:kern w:val="0"/>
          <w:sz w:val="18"/>
          <w:szCs w:val="18"/>
          <w:bdr w:val="none" w:sz="0" w:space="0" w:color="auto" w:frame="1"/>
        </w:rPr>
        <w:t> T setInitialValue() {  </w:t>
      </w:r>
    </w:p>
    <w:p w:rsidR="00767CF6" w:rsidRPr="00767CF6" w:rsidRDefault="00767CF6" w:rsidP="008E08B3">
      <w:pPr>
        <w:widowControl/>
        <w:numPr>
          <w:ilvl w:val="0"/>
          <w:numId w:val="2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T value = initialValue();  </w:t>
      </w:r>
    </w:p>
    <w:p w:rsidR="00767CF6" w:rsidRPr="00767CF6" w:rsidRDefault="00767CF6" w:rsidP="008E08B3">
      <w:pPr>
        <w:widowControl/>
        <w:numPr>
          <w:ilvl w:val="0"/>
          <w:numId w:val="2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Thread t = Thread.currentThread();  </w:t>
      </w:r>
    </w:p>
    <w:p w:rsidR="00767CF6" w:rsidRPr="00767CF6" w:rsidRDefault="00767CF6" w:rsidP="008E08B3">
      <w:pPr>
        <w:widowControl/>
        <w:numPr>
          <w:ilvl w:val="0"/>
          <w:numId w:val="2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ThreadLocalMap map = getMap(t);  </w:t>
      </w:r>
    </w:p>
    <w:p w:rsidR="00767CF6" w:rsidRPr="00767CF6" w:rsidRDefault="00767CF6" w:rsidP="008E08B3">
      <w:pPr>
        <w:widowControl/>
        <w:numPr>
          <w:ilvl w:val="0"/>
          <w:numId w:val="2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if</w:t>
      </w:r>
      <w:r w:rsidRPr="00767CF6">
        <w:rPr>
          <w:rFonts w:ascii="Consolas" w:eastAsia="宋体" w:hAnsi="Consolas" w:cs="宋体"/>
          <w:color w:val="000000"/>
          <w:kern w:val="0"/>
          <w:sz w:val="18"/>
          <w:szCs w:val="18"/>
          <w:bdr w:val="none" w:sz="0" w:space="0" w:color="auto" w:frame="1"/>
        </w:rPr>
        <w:t> (map != </w:t>
      </w:r>
      <w:r w:rsidRPr="00767CF6">
        <w:rPr>
          <w:rFonts w:ascii="Consolas" w:eastAsia="宋体" w:hAnsi="Consolas" w:cs="宋体"/>
          <w:b/>
          <w:bCs/>
          <w:color w:val="006699"/>
          <w:kern w:val="0"/>
          <w:sz w:val="18"/>
          <w:szCs w:val="18"/>
          <w:bdr w:val="none" w:sz="0" w:space="0" w:color="auto" w:frame="1"/>
        </w:rPr>
        <w:t>null</w:t>
      </w:r>
      <w:r w:rsidRPr="00767CF6">
        <w:rPr>
          <w:rFonts w:ascii="Consolas" w:eastAsia="宋体" w:hAnsi="Consolas" w:cs="宋体"/>
          <w:color w:val="000000"/>
          <w:kern w:val="0"/>
          <w:sz w:val="18"/>
          <w:szCs w:val="18"/>
          <w:bdr w:val="none" w:sz="0" w:space="0" w:color="auto" w:frame="1"/>
        </w:rPr>
        <w:t>)  </w:t>
      </w:r>
    </w:p>
    <w:p w:rsidR="00767CF6" w:rsidRPr="00767CF6" w:rsidRDefault="00767CF6" w:rsidP="008E08B3">
      <w:pPr>
        <w:widowControl/>
        <w:numPr>
          <w:ilvl w:val="0"/>
          <w:numId w:val="2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map.set(</w:t>
      </w:r>
      <w:r w:rsidRPr="00767CF6">
        <w:rPr>
          <w:rFonts w:ascii="Consolas" w:eastAsia="宋体" w:hAnsi="Consolas" w:cs="宋体"/>
          <w:b/>
          <w:bCs/>
          <w:color w:val="006699"/>
          <w:kern w:val="0"/>
          <w:sz w:val="18"/>
          <w:szCs w:val="18"/>
          <w:bdr w:val="none" w:sz="0" w:space="0" w:color="auto" w:frame="1"/>
        </w:rPr>
        <w:t>this</w:t>
      </w:r>
      <w:r w:rsidRPr="00767CF6">
        <w:rPr>
          <w:rFonts w:ascii="Consolas" w:eastAsia="宋体" w:hAnsi="Consolas" w:cs="宋体"/>
          <w:color w:val="000000"/>
          <w:kern w:val="0"/>
          <w:sz w:val="18"/>
          <w:szCs w:val="18"/>
          <w:bdr w:val="none" w:sz="0" w:space="0" w:color="auto" w:frame="1"/>
        </w:rPr>
        <w:t>, value);  </w:t>
      </w:r>
    </w:p>
    <w:p w:rsidR="00767CF6" w:rsidRPr="00767CF6" w:rsidRDefault="00767CF6" w:rsidP="008E08B3">
      <w:pPr>
        <w:widowControl/>
        <w:numPr>
          <w:ilvl w:val="0"/>
          <w:numId w:val="2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else</w:t>
      </w:r>
      <w:r w:rsidRPr="00767CF6">
        <w:rPr>
          <w:rFonts w:ascii="Consolas" w:eastAsia="宋体" w:hAnsi="Consolas" w:cs="宋体"/>
          <w:color w:val="000000"/>
          <w:kern w:val="0"/>
          <w:sz w:val="18"/>
          <w:szCs w:val="18"/>
          <w:bdr w:val="none" w:sz="0" w:space="0" w:color="auto" w:frame="1"/>
        </w:rPr>
        <w:t>  </w:t>
      </w:r>
    </w:p>
    <w:p w:rsidR="00767CF6" w:rsidRPr="00767CF6" w:rsidRDefault="00767CF6" w:rsidP="008E08B3">
      <w:pPr>
        <w:widowControl/>
        <w:numPr>
          <w:ilvl w:val="0"/>
          <w:numId w:val="2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createMap(t, value);  </w:t>
      </w:r>
    </w:p>
    <w:p w:rsidR="00767CF6" w:rsidRPr="00767CF6" w:rsidRDefault="00767CF6" w:rsidP="008E08B3">
      <w:pPr>
        <w:widowControl/>
        <w:numPr>
          <w:ilvl w:val="0"/>
          <w:numId w:val="2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w:t>
      </w:r>
      <w:r w:rsidRPr="00767CF6">
        <w:rPr>
          <w:rFonts w:ascii="Consolas" w:eastAsia="宋体" w:hAnsi="Consolas" w:cs="宋体"/>
          <w:b/>
          <w:bCs/>
          <w:color w:val="006699"/>
          <w:kern w:val="0"/>
          <w:sz w:val="18"/>
          <w:szCs w:val="18"/>
          <w:bdr w:val="none" w:sz="0" w:space="0" w:color="auto" w:frame="1"/>
        </w:rPr>
        <w:t>return</w:t>
      </w:r>
      <w:r w:rsidRPr="00767CF6">
        <w:rPr>
          <w:rFonts w:ascii="Consolas" w:eastAsia="宋体" w:hAnsi="Consolas" w:cs="宋体"/>
          <w:color w:val="000000"/>
          <w:kern w:val="0"/>
          <w:sz w:val="18"/>
          <w:szCs w:val="18"/>
          <w:bdr w:val="none" w:sz="0" w:space="0" w:color="auto" w:frame="1"/>
        </w:rPr>
        <w:t> value;  </w:t>
      </w:r>
    </w:p>
    <w:p w:rsidR="00767CF6" w:rsidRPr="00767CF6" w:rsidRDefault="00767CF6" w:rsidP="008E08B3">
      <w:pPr>
        <w:widowControl/>
        <w:numPr>
          <w:ilvl w:val="0"/>
          <w:numId w:val="2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67CF6">
        <w:rPr>
          <w:rFonts w:ascii="Consolas" w:eastAsia="宋体" w:hAnsi="Consolas" w:cs="宋体"/>
          <w:color w:val="000000"/>
          <w:kern w:val="0"/>
          <w:sz w:val="18"/>
          <w:szCs w:val="18"/>
          <w:bdr w:val="none" w:sz="0" w:space="0" w:color="auto" w:frame="1"/>
        </w:rPr>
        <w:t>   }  </w:t>
      </w:r>
    </w:p>
    <w:p w:rsidR="00767CF6" w:rsidRPr="00767CF6" w:rsidRDefault="00767CF6" w:rsidP="00767CF6">
      <w:r w:rsidRPr="00767CF6">
        <w:t>获取和当前线程绑定的值时，</w:t>
      </w:r>
      <w:r w:rsidRPr="00767CF6">
        <w:t>ThreadLocalMap</w:t>
      </w:r>
      <w:r w:rsidRPr="00767CF6">
        <w:t>对象是以</w:t>
      </w:r>
      <w:r w:rsidRPr="00767CF6">
        <w:t>this</w:t>
      </w:r>
      <w:r w:rsidRPr="00767CF6">
        <w:t>指向的</w:t>
      </w:r>
      <w:r w:rsidRPr="00767CF6">
        <w:t>ThreadLocal</w:t>
      </w:r>
      <w:r w:rsidRPr="00767CF6">
        <w:t>对象为键进行查找的，这当然和前面</w:t>
      </w:r>
      <w:r w:rsidRPr="00767CF6">
        <w:t>set()</w:t>
      </w:r>
      <w:r w:rsidRPr="00767CF6">
        <w:t>方法的代码是相呼应的。</w:t>
      </w:r>
    </w:p>
    <w:p w:rsidR="00767CF6" w:rsidRDefault="00767CF6" w:rsidP="009528BC">
      <w:pPr>
        <w:widowControl/>
        <w:shd w:val="clear" w:color="auto" w:fill="FFFFFF"/>
        <w:jc w:val="left"/>
      </w:pPr>
    </w:p>
    <w:p w:rsidR="00767CF6" w:rsidRDefault="00767CF6" w:rsidP="009528BC">
      <w:pPr>
        <w:widowControl/>
        <w:shd w:val="clear" w:color="auto" w:fill="FFFFFF"/>
        <w:jc w:val="left"/>
      </w:pPr>
    </w:p>
    <w:p w:rsidR="000D6543" w:rsidRDefault="000D6543" w:rsidP="000D6543">
      <w:pPr>
        <w:pStyle w:val="3"/>
      </w:pPr>
      <w:r>
        <w:rPr>
          <w:rFonts w:hint="eastAsia"/>
        </w:rPr>
        <w:lastRenderedPageBreak/>
        <w:t>ThreadLocal</w:t>
      </w:r>
      <w:r>
        <w:rPr>
          <w:rFonts w:hint="eastAsia"/>
        </w:rPr>
        <w:t>内存泄露</w:t>
      </w:r>
    </w:p>
    <w:p w:rsidR="000D6543" w:rsidRDefault="000D6543" w:rsidP="000D6543">
      <w:r>
        <w:rPr>
          <w:noProof/>
        </w:rPr>
        <w:drawing>
          <wp:inline distT="0" distB="0" distL="0" distR="0" wp14:anchorId="3C3ED488" wp14:editId="016DAFC3">
            <wp:extent cx="5274310" cy="291782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917825"/>
                    </a:xfrm>
                    <a:prstGeom prst="rect">
                      <a:avLst/>
                    </a:prstGeom>
                  </pic:spPr>
                </pic:pic>
              </a:graphicData>
            </a:graphic>
          </wp:inline>
        </w:drawing>
      </w:r>
    </w:p>
    <w:p w:rsidR="000D6543" w:rsidRPr="000D6543" w:rsidRDefault="000D6543" w:rsidP="000D6543"/>
    <w:p w:rsidR="000D6543" w:rsidRDefault="000D6543" w:rsidP="009528BC">
      <w:pPr>
        <w:widowControl/>
        <w:shd w:val="clear" w:color="auto" w:fill="FFFFFF"/>
        <w:jc w:val="left"/>
      </w:pPr>
    </w:p>
    <w:p w:rsidR="00767CF6" w:rsidRDefault="00CF0C51" w:rsidP="00CF0C51">
      <w:pPr>
        <w:pStyle w:val="3"/>
      </w:pPr>
      <w:r>
        <w:rPr>
          <w:rFonts w:hint="eastAsia"/>
        </w:rPr>
        <w:t>ThreadLocal</w:t>
      </w:r>
      <w:r>
        <w:rPr>
          <w:rFonts w:hint="eastAsia"/>
        </w:rPr>
        <w:t>应用场景</w:t>
      </w:r>
    </w:p>
    <w:p w:rsidR="000D6543" w:rsidRDefault="00CF59C6" w:rsidP="000D6543">
      <w:hyperlink r:id="rId170" w:history="1">
        <w:r w:rsidR="000D6543" w:rsidRPr="00B66112">
          <w:rPr>
            <w:rStyle w:val="a5"/>
          </w:rPr>
          <w:t>http://www.cnblogs.com/panxuejun/p/5920845.html</w:t>
        </w:r>
      </w:hyperlink>
    </w:p>
    <w:p w:rsidR="009908E5" w:rsidRDefault="009908E5" w:rsidP="000D6543">
      <w:r w:rsidRPr="009908E5">
        <w:t>http://blog.csdn.net/bluishglc/article/details/7784502</w:t>
      </w:r>
    </w:p>
    <w:p w:rsidR="000D6543" w:rsidRPr="000D6543" w:rsidRDefault="000D6543" w:rsidP="000D6543"/>
    <w:p w:rsidR="00CF0C51" w:rsidRDefault="00CF0C51" w:rsidP="00CF0C51">
      <w:r>
        <w:rPr>
          <w:rFonts w:hint="eastAsia"/>
        </w:rPr>
        <w:t>数据库连接</w:t>
      </w:r>
    </w:p>
    <w:p w:rsidR="00CF0C51" w:rsidRPr="00CF0C51" w:rsidRDefault="00CF0C51" w:rsidP="008E08B3">
      <w:pPr>
        <w:widowControl/>
        <w:numPr>
          <w:ilvl w:val="0"/>
          <w:numId w:val="2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b/>
          <w:bCs/>
          <w:color w:val="006699"/>
          <w:kern w:val="0"/>
          <w:sz w:val="18"/>
          <w:szCs w:val="18"/>
          <w:bdr w:val="none" w:sz="0" w:space="0" w:color="auto" w:frame="1"/>
        </w:rPr>
        <w:t>private</w:t>
      </w:r>
      <w:r w:rsidRPr="00CF0C51">
        <w:rPr>
          <w:rFonts w:ascii="Consolas" w:eastAsia="宋体" w:hAnsi="Consolas" w:cs="宋体"/>
          <w:color w:val="000000"/>
          <w:kern w:val="0"/>
          <w:sz w:val="18"/>
          <w:szCs w:val="18"/>
          <w:bdr w:val="none" w:sz="0" w:space="0" w:color="auto" w:frame="1"/>
        </w:rPr>
        <w:t> </w:t>
      </w:r>
      <w:r w:rsidRPr="00CF0C51">
        <w:rPr>
          <w:rFonts w:ascii="Consolas" w:eastAsia="宋体" w:hAnsi="Consolas" w:cs="宋体"/>
          <w:b/>
          <w:bCs/>
          <w:color w:val="006699"/>
          <w:kern w:val="0"/>
          <w:sz w:val="18"/>
          <w:szCs w:val="18"/>
          <w:bdr w:val="none" w:sz="0" w:space="0" w:color="auto" w:frame="1"/>
        </w:rPr>
        <w:t>static</w:t>
      </w:r>
      <w:r w:rsidRPr="00CF0C51">
        <w:rPr>
          <w:rFonts w:ascii="Consolas" w:eastAsia="宋体" w:hAnsi="Consolas" w:cs="宋体"/>
          <w:color w:val="000000"/>
          <w:kern w:val="0"/>
          <w:sz w:val="18"/>
          <w:szCs w:val="18"/>
          <w:bdr w:val="none" w:sz="0" w:space="0" w:color="auto" w:frame="1"/>
        </w:rPr>
        <w:t> ThreadLocal&lt;Connection&gt; connectionHolder = </w:t>
      </w:r>
      <w:r w:rsidRPr="00CF0C51">
        <w:rPr>
          <w:rFonts w:ascii="Consolas" w:eastAsia="宋体" w:hAnsi="Consolas" w:cs="宋体"/>
          <w:b/>
          <w:bCs/>
          <w:color w:val="006699"/>
          <w:kern w:val="0"/>
          <w:sz w:val="18"/>
          <w:szCs w:val="18"/>
          <w:bdr w:val="none" w:sz="0" w:space="0" w:color="auto" w:frame="1"/>
        </w:rPr>
        <w:t>new</w:t>
      </w:r>
      <w:r w:rsidRPr="00CF0C51">
        <w:rPr>
          <w:rFonts w:ascii="Consolas" w:eastAsia="宋体" w:hAnsi="Consolas" w:cs="宋体"/>
          <w:color w:val="000000"/>
          <w:kern w:val="0"/>
          <w:sz w:val="18"/>
          <w:szCs w:val="18"/>
          <w:bdr w:val="none" w:sz="0" w:space="0" w:color="auto" w:frame="1"/>
        </w:rPr>
        <w:t> ThreadLocal&lt;Connection&gt;() {  </w:t>
      </w:r>
    </w:p>
    <w:p w:rsidR="00CF0C51" w:rsidRPr="00CF0C51" w:rsidRDefault="00CF0C51" w:rsidP="008E08B3">
      <w:pPr>
        <w:widowControl/>
        <w:numPr>
          <w:ilvl w:val="0"/>
          <w:numId w:val="2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color w:val="000000"/>
          <w:kern w:val="0"/>
          <w:sz w:val="18"/>
          <w:szCs w:val="18"/>
          <w:bdr w:val="none" w:sz="0" w:space="0" w:color="auto" w:frame="1"/>
        </w:rPr>
        <w:t>    </w:t>
      </w:r>
      <w:r w:rsidRPr="00CF0C51">
        <w:rPr>
          <w:rFonts w:ascii="Consolas" w:eastAsia="宋体" w:hAnsi="Consolas" w:cs="宋体"/>
          <w:b/>
          <w:bCs/>
          <w:color w:val="006699"/>
          <w:kern w:val="0"/>
          <w:sz w:val="18"/>
          <w:szCs w:val="18"/>
          <w:bdr w:val="none" w:sz="0" w:space="0" w:color="auto" w:frame="1"/>
        </w:rPr>
        <w:t>public</w:t>
      </w:r>
      <w:r w:rsidRPr="00CF0C51">
        <w:rPr>
          <w:rFonts w:ascii="Consolas" w:eastAsia="宋体" w:hAnsi="Consolas" w:cs="宋体"/>
          <w:color w:val="000000"/>
          <w:kern w:val="0"/>
          <w:sz w:val="18"/>
          <w:szCs w:val="18"/>
          <w:bdr w:val="none" w:sz="0" w:space="0" w:color="auto" w:frame="1"/>
        </w:rPr>
        <w:t> Connection initialValue() {  </w:t>
      </w:r>
    </w:p>
    <w:p w:rsidR="00CF0C51" w:rsidRPr="00CF0C51" w:rsidRDefault="00CF0C51" w:rsidP="008E08B3">
      <w:pPr>
        <w:widowControl/>
        <w:numPr>
          <w:ilvl w:val="0"/>
          <w:numId w:val="2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color w:val="000000"/>
          <w:kern w:val="0"/>
          <w:sz w:val="18"/>
          <w:szCs w:val="18"/>
          <w:bdr w:val="none" w:sz="0" w:space="0" w:color="auto" w:frame="1"/>
        </w:rPr>
        <w:t>        </w:t>
      </w:r>
      <w:r w:rsidRPr="00CF0C51">
        <w:rPr>
          <w:rFonts w:ascii="Consolas" w:eastAsia="宋体" w:hAnsi="Consolas" w:cs="宋体"/>
          <w:b/>
          <w:bCs/>
          <w:color w:val="006699"/>
          <w:kern w:val="0"/>
          <w:sz w:val="18"/>
          <w:szCs w:val="18"/>
          <w:bdr w:val="none" w:sz="0" w:space="0" w:color="auto" w:frame="1"/>
        </w:rPr>
        <w:t>return</w:t>
      </w:r>
      <w:r w:rsidRPr="00CF0C51">
        <w:rPr>
          <w:rFonts w:ascii="Consolas" w:eastAsia="宋体" w:hAnsi="Consolas" w:cs="宋体"/>
          <w:color w:val="000000"/>
          <w:kern w:val="0"/>
          <w:sz w:val="18"/>
          <w:szCs w:val="18"/>
          <w:bdr w:val="none" w:sz="0" w:space="0" w:color="auto" w:frame="1"/>
        </w:rPr>
        <w:t> DriverManager.getConnection(DB_URL);  </w:t>
      </w:r>
    </w:p>
    <w:p w:rsidR="00CF0C51" w:rsidRPr="00CF0C51" w:rsidRDefault="00CF0C51" w:rsidP="008E08B3">
      <w:pPr>
        <w:widowControl/>
        <w:numPr>
          <w:ilvl w:val="0"/>
          <w:numId w:val="2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color w:val="000000"/>
          <w:kern w:val="0"/>
          <w:sz w:val="18"/>
          <w:szCs w:val="18"/>
          <w:bdr w:val="none" w:sz="0" w:space="0" w:color="auto" w:frame="1"/>
        </w:rPr>
        <w:t>    }  </w:t>
      </w:r>
    </w:p>
    <w:p w:rsidR="00CF0C51" w:rsidRPr="00CF0C51" w:rsidRDefault="00CF0C51" w:rsidP="008E08B3">
      <w:pPr>
        <w:widowControl/>
        <w:numPr>
          <w:ilvl w:val="0"/>
          <w:numId w:val="2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color w:val="000000"/>
          <w:kern w:val="0"/>
          <w:sz w:val="18"/>
          <w:szCs w:val="18"/>
          <w:bdr w:val="none" w:sz="0" w:space="0" w:color="auto" w:frame="1"/>
        </w:rPr>
        <w:t>};  </w:t>
      </w:r>
    </w:p>
    <w:p w:rsidR="00CF0C51" w:rsidRPr="00CF0C51" w:rsidRDefault="00CF0C51" w:rsidP="008E08B3">
      <w:pPr>
        <w:widowControl/>
        <w:numPr>
          <w:ilvl w:val="0"/>
          <w:numId w:val="2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color w:val="000000"/>
          <w:kern w:val="0"/>
          <w:sz w:val="18"/>
          <w:szCs w:val="18"/>
          <w:bdr w:val="none" w:sz="0" w:space="0" w:color="auto" w:frame="1"/>
        </w:rPr>
        <w:t>  </w:t>
      </w:r>
    </w:p>
    <w:p w:rsidR="00CF0C51" w:rsidRPr="00CF0C51" w:rsidRDefault="00CF0C51" w:rsidP="008E08B3">
      <w:pPr>
        <w:widowControl/>
        <w:numPr>
          <w:ilvl w:val="0"/>
          <w:numId w:val="2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b/>
          <w:bCs/>
          <w:color w:val="006699"/>
          <w:kern w:val="0"/>
          <w:sz w:val="18"/>
          <w:szCs w:val="18"/>
          <w:bdr w:val="none" w:sz="0" w:space="0" w:color="auto" w:frame="1"/>
        </w:rPr>
        <w:t>public</w:t>
      </w:r>
      <w:r w:rsidRPr="00CF0C51">
        <w:rPr>
          <w:rFonts w:ascii="Consolas" w:eastAsia="宋体" w:hAnsi="Consolas" w:cs="宋体"/>
          <w:color w:val="000000"/>
          <w:kern w:val="0"/>
          <w:sz w:val="18"/>
          <w:szCs w:val="18"/>
          <w:bdr w:val="none" w:sz="0" w:space="0" w:color="auto" w:frame="1"/>
        </w:rPr>
        <w:t> </w:t>
      </w:r>
      <w:r w:rsidRPr="00CF0C51">
        <w:rPr>
          <w:rFonts w:ascii="Consolas" w:eastAsia="宋体" w:hAnsi="Consolas" w:cs="宋体"/>
          <w:b/>
          <w:bCs/>
          <w:color w:val="006699"/>
          <w:kern w:val="0"/>
          <w:sz w:val="18"/>
          <w:szCs w:val="18"/>
          <w:bdr w:val="none" w:sz="0" w:space="0" w:color="auto" w:frame="1"/>
        </w:rPr>
        <w:t>static</w:t>
      </w:r>
      <w:r w:rsidRPr="00CF0C51">
        <w:rPr>
          <w:rFonts w:ascii="Consolas" w:eastAsia="宋体" w:hAnsi="Consolas" w:cs="宋体"/>
          <w:color w:val="000000"/>
          <w:kern w:val="0"/>
          <w:sz w:val="18"/>
          <w:szCs w:val="18"/>
          <w:bdr w:val="none" w:sz="0" w:space="0" w:color="auto" w:frame="1"/>
        </w:rPr>
        <w:t> Connection getConnection() {  </w:t>
      </w:r>
    </w:p>
    <w:p w:rsidR="00CF0C51" w:rsidRPr="00CF0C51" w:rsidRDefault="00CF0C51" w:rsidP="008E08B3">
      <w:pPr>
        <w:widowControl/>
        <w:numPr>
          <w:ilvl w:val="0"/>
          <w:numId w:val="2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color w:val="000000"/>
          <w:kern w:val="0"/>
          <w:sz w:val="18"/>
          <w:szCs w:val="18"/>
          <w:bdr w:val="none" w:sz="0" w:space="0" w:color="auto" w:frame="1"/>
        </w:rPr>
        <w:t>    </w:t>
      </w:r>
      <w:r w:rsidRPr="00CF0C51">
        <w:rPr>
          <w:rFonts w:ascii="Consolas" w:eastAsia="宋体" w:hAnsi="Consolas" w:cs="宋体"/>
          <w:b/>
          <w:bCs/>
          <w:color w:val="006699"/>
          <w:kern w:val="0"/>
          <w:sz w:val="18"/>
          <w:szCs w:val="18"/>
          <w:bdr w:val="none" w:sz="0" w:space="0" w:color="auto" w:frame="1"/>
        </w:rPr>
        <w:t>return</w:t>
      </w:r>
      <w:r w:rsidRPr="00CF0C51">
        <w:rPr>
          <w:rFonts w:ascii="Consolas" w:eastAsia="宋体" w:hAnsi="Consolas" w:cs="宋体"/>
          <w:color w:val="000000"/>
          <w:kern w:val="0"/>
          <w:sz w:val="18"/>
          <w:szCs w:val="18"/>
          <w:bdr w:val="none" w:sz="0" w:space="0" w:color="auto" w:frame="1"/>
        </w:rPr>
        <w:t> connectionHolder.get();  </w:t>
      </w:r>
    </w:p>
    <w:p w:rsidR="00CF0C51" w:rsidRPr="00CF0C51" w:rsidRDefault="00CF0C51" w:rsidP="008E08B3">
      <w:pPr>
        <w:widowControl/>
        <w:numPr>
          <w:ilvl w:val="0"/>
          <w:numId w:val="2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color w:val="000000"/>
          <w:kern w:val="0"/>
          <w:sz w:val="18"/>
          <w:szCs w:val="18"/>
          <w:bdr w:val="none" w:sz="0" w:space="0" w:color="auto" w:frame="1"/>
        </w:rPr>
        <w:t>}  </w:t>
      </w:r>
    </w:p>
    <w:p w:rsidR="00CF0C51" w:rsidRDefault="00CF0C51" w:rsidP="00CF0C51">
      <w:r>
        <w:t>S</w:t>
      </w:r>
      <w:r>
        <w:rPr>
          <w:rFonts w:hint="eastAsia"/>
        </w:rPr>
        <w:t>ession</w:t>
      </w:r>
      <w:r>
        <w:rPr>
          <w:rFonts w:hint="eastAsia"/>
        </w:rPr>
        <w:t>管理（</w:t>
      </w:r>
      <w:r>
        <w:rPr>
          <w:rFonts w:hint="eastAsia"/>
        </w:rPr>
        <w:t>hibernate</w:t>
      </w:r>
      <w:r>
        <w:rPr>
          <w:rFonts w:hint="eastAsia"/>
        </w:rPr>
        <w:t>中）</w:t>
      </w:r>
    </w:p>
    <w:p w:rsidR="00CF0C51" w:rsidRPr="00CF0C51" w:rsidRDefault="00CF0C51" w:rsidP="008E08B3">
      <w:pPr>
        <w:widowControl/>
        <w:numPr>
          <w:ilvl w:val="0"/>
          <w:numId w:val="27"/>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b/>
          <w:bCs/>
          <w:color w:val="006699"/>
          <w:kern w:val="0"/>
          <w:sz w:val="18"/>
          <w:szCs w:val="18"/>
          <w:bdr w:val="none" w:sz="0" w:space="0" w:color="auto" w:frame="1"/>
        </w:rPr>
        <w:t>private</w:t>
      </w:r>
      <w:r w:rsidRPr="00CF0C51">
        <w:rPr>
          <w:rFonts w:ascii="Consolas" w:eastAsia="宋体" w:hAnsi="Consolas" w:cs="宋体"/>
          <w:color w:val="000000"/>
          <w:kern w:val="0"/>
          <w:sz w:val="18"/>
          <w:szCs w:val="18"/>
          <w:bdr w:val="none" w:sz="0" w:space="0" w:color="auto" w:frame="1"/>
        </w:rPr>
        <w:t> </w:t>
      </w:r>
      <w:r w:rsidRPr="00CF0C51">
        <w:rPr>
          <w:rFonts w:ascii="Consolas" w:eastAsia="宋体" w:hAnsi="Consolas" w:cs="宋体"/>
          <w:b/>
          <w:bCs/>
          <w:color w:val="006699"/>
          <w:kern w:val="0"/>
          <w:sz w:val="18"/>
          <w:szCs w:val="18"/>
          <w:bdr w:val="none" w:sz="0" w:space="0" w:color="auto" w:frame="1"/>
        </w:rPr>
        <w:t>static</w:t>
      </w:r>
      <w:r w:rsidRPr="00CF0C51">
        <w:rPr>
          <w:rFonts w:ascii="Consolas" w:eastAsia="宋体" w:hAnsi="Consolas" w:cs="宋体"/>
          <w:color w:val="000000"/>
          <w:kern w:val="0"/>
          <w:sz w:val="18"/>
          <w:szCs w:val="18"/>
          <w:bdr w:val="none" w:sz="0" w:space="0" w:color="auto" w:frame="1"/>
        </w:rPr>
        <w:t> </w:t>
      </w:r>
      <w:r w:rsidRPr="00CF0C51">
        <w:rPr>
          <w:rFonts w:ascii="Consolas" w:eastAsia="宋体" w:hAnsi="Consolas" w:cs="宋体"/>
          <w:b/>
          <w:bCs/>
          <w:color w:val="006699"/>
          <w:kern w:val="0"/>
          <w:sz w:val="18"/>
          <w:szCs w:val="18"/>
          <w:bdr w:val="none" w:sz="0" w:space="0" w:color="auto" w:frame="1"/>
        </w:rPr>
        <w:t>final</w:t>
      </w:r>
      <w:r w:rsidRPr="00CF0C51">
        <w:rPr>
          <w:rFonts w:ascii="Consolas" w:eastAsia="宋体" w:hAnsi="Consolas" w:cs="宋体"/>
          <w:color w:val="000000"/>
          <w:kern w:val="0"/>
          <w:sz w:val="18"/>
          <w:szCs w:val="18"/>
          <w:bdr w:val="none" w:sz="0" w:space="0" w:color="auto" w:frame="1"/>
        </w:rPr>
        <w:t> ThreadLocal threadSession = </w:t>
      </w:r>
      <w:r w:rsidRPr="00CF0C51">
        <w:rPr>
          <w:rFonts w:ascii="Consolas" w:eastAsia="宋体" w:hAnsi="Consolas" w:cs="宋体"/>
          <w:b/>
          <w:bCs/>
          <w:color w:val="006699"/>
          <w:kern w:val="0"/>
          <w:sz w:val="18"/>
          <w:szCs w:val="18"/>
          <w:bdr w:val="none" w:sz="0" w:space="0" w:color="auto" w:frame="1"/>
        </w:rPr>
        <w:t>new</w:t>
      </w:r>
      <w:r w:rsidRPr="00CF0C51">
        <w:rPr>
          <w:rFonts w:ascii="Consolas" w:eastAsia="宋体" w:hAnsi="Consolas" w:cs="宋体"/>
          <w:color w:val="000000"/>
          <w:kern w:val="0"/>
          <w:sz w:val="18"/>
          <w:szCs w:val="18"/>
          <w:bdr w:val="none" w:sz="0" w:space="0" w:color="auto" w:frame="1"/>
        </w:rPr>
        <w:t> ThreadLocal();  </w:t>
      </w:r>
    </w:p>
    <w:p w:rsidR="00CF0C51" w:rsidRPr="00CF0C51" w:rsidRDefault="00CF0C51" w:rsidP="008E08B3">
      <w:pPr>
        <w:widowControl/>
        <w:numPr>
          <w:ilvl w:val="0"/>
          <w:numId w:val="27"/>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color w:val="000000"/>
          <w:kern w:val="0"/>
          <w:sz w:val="18"/>
          <w:szCs w:val="18"/>
          <w:bdr w:val="none" w:sz="0" w:space="0" w:color="auto" w:frame="1"/>
        </w:rPr>
        <w:t>  </w:t>
      </w:r>
    </w:p>
    <w:p w:rsidR="00CF0C51" w:rsidRPr="00CF0C51" w:rsidRDefault="00CF0C51" w:rsidP="008E08B3">
      <w:pPr>
        <w:widowControl/>
        <w:numPr>
          <w:ilvl w:val="0"/>
          <w:numId w:val="27"/>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b/>
          <w:bCs/>
          <w:color w:val="006699"/>
          <w:kern w:val="0"/>
          <w:sz w:val="18"/>
          <w:szCs w:val="18"/>
          <w:bdr w:val="none" w:sz="0" w:space="0" w:color="auto" w:frame="1"/>
        </w:rPr>
        <w:t>public</w:t>
      </w:r>
      <w:r w:rsidRPr="00CF0C51">
        <w:rPr>
          <w:rFonts w:ascii="Consolas" w:eastAsia="宋体" w:hAnsi="Consolas" w:cs="宋体"/>
          <w:color w:val="000000"/>
          <w:kern w:val="0"/>
          <w:sz w:val="18"/>
          <w:szCs w:val="18"/>
          <w:bdr w:val="none" w:sz="0" w:space="0" w:color="auto" w:frame="1"/>
        </w:rPr>
        <w:t> </w:t>
      </w:r>
      <w:r w:rsidRPr="00CF0C51">
        <w:rPr>
          <w:rFonts w:ascii="Consolas" w:eastAsia="宋体" w:hAnsi="Consolas" w:cs="宋体"/>
          <w:b/>
          <w:bCs/>
          <w:color w:val="006699"/>
          <w:kern w:val="0"/>
          <w:sz w:val="18"/>
          <w:szCs w:val="18"/>
          <w:bdr w:val="none" w:sz="0" w:space="0" w:color="auto" w:frame="1"/>
        </w:rPr>
        <w:t>static</w:t>
      </w:r>
      <w:r w:rsidRPr="00CF0C51">
        <w:rPr>
          <w:rFonts w:ascii="Consolas" w:eastAsia="宋体" w:hAnsi="Consolas" w:cs="宋体"/>
          <w:color w:val="000000"/>
          <w:kern w:val="0"/>
          <w:sz w:val="18"/>
          <w:szCs w:val="18"/>
          <w:bdr w:val="none" w:sz="0" w:space="0" w:color="auto" w:frame="1"/>
        </w:rPr>
        <w:t> Session getSession() </w:t>
      </w:r>
      <w:r w:rsidRPr="00CF0C51">
        <w:rPr>
          <w:rFonts w:ascii="Consolas" w:eastAsia="宋体" w:hAnsi="Consolas" w:cs="宋体"/>
          <w:b/>
          <w:bCs/>
          <w:color w:val="006699"/>
          <w:kern w:val="0"/>
          <w:sz w:val="18"/>
          <w:szCs w:val="18"/>
          <w:bdr w:val="none" w:sz="0" w:space="0" w:color="auto" w:frame="1"/>
        </w:rPr>
        <w:t>throws</w:t>
      </w:r>
      <w:r w:rsidRPr="00CF0C51">
        <w:rPr>
          <w:rFonts w:ascii="Consolas" w:eastAsia="宋体" w:hAnsi="Consolas" w:cs="宋体"/>
          <w:color w:val="000000"/>
          <w:kern w:val="0"/>
          <w:sz w:val="18"/>
          <w:szCs w:val="18"/>
          <w:bdr w:val="none" w:sz="0" w:space="0" w:color="auto" w:frame="1"/>
        </w:rPr>
        <w:t> InfrastructureException {  </w:t>
      </w:r>
    </w:p>
    <w:p w:rsidR="00CF0C51" w:rsidRPr="00CF0C51" w:rsidRDefault="00CF0C51" w:rsidP="008E08B3">
      <w:pPr>
        <w:widowControl/>
        <w:numPr>
          <w:ilvl w:val="0"/>
          <w:numId w:val="27"/>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color w:val="000000"/>
          <w:kern w:val="0"/>
          <w:sz w:val="18"/>
          <w:szCs w:val="18"/>
          <w:bdr w:val="none" w:sz="0" w:space="0" w:color="auto" w:frame="1"/>
        </w:rPr>
        <w:lastRenderedPageBreak/>
        <w:t>    Session s = (Session) threadSession.get();  </w:t>
      </w:r>
    </w:p>
    <w:p w:rsidR="00CF0C51" w:rsidRPr="00CF0C51" w:rsidRDefault="00CF0C51" w:rsidP="008E08B3">
      <w:pPr>
        <w:widowControl/>
        <w:numPr>
          <w:ilvl w:val="0"/>
          <w:numId w:val="27"/>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color w:val="000000"/>
          <w:kern w:val="0"/>
          <w:sz w:val="18"/>
          <w:szCs w:val="18"/>
          <w:bdr w:val="none" w:sz="0" w:space="0" w:color="auto" w:frame="1"/>
        </w:rPr>
        <w:t>    </w:t>
      </w:r>
      <w:r w:rsidRPr="00CF0C51">
        <w:rPr>
          <w:rFonts w:ascii="Consolas" w:eastAsia="宋体" w:hAnsi="Consolas" w:cs="宋体"/>
          <w:b/>
          <w:bCs/>
          <w:color w:val="006699"/>
          <w:kern w:val="0"/>
          <w:sz w:val="18"/>
          <w:szCs w:val="18"/>
          <w:bdr w:val="none" w:sz="0" w:space="0" w:color="auto" w:frame="1"/>
        </w:rPr>
        <w:t>try</w:t>
      </w:r>
      <w:r w:rsidRPr="00CF0C51">
        <w:rPr>
          <w:rFonts w:ascii="Consolas" w:eastAsia="宋体" w:hAnsi="Consolas" w:cs="宋体"/>
          <w:color w:val="000000"/>
          <w:kern w:val="0"/>
          <w:sz w:val="18"/>
          <w:szCs w:val="18"/>
          <w:bdr w:val="none" w:sz="0" w:space="0" w:color="auto" w:frame="1"/>
        </w:rPr>
        <w:t> {  </w:t>
      </w:r>
    </w:p>
    <w:p w:rsidR="00CF0C51" w:rsidRPr="00CF0C51" w:rsidRDefault="00CF0C51" w:rsidP="008E08B3">
      <w:pPr>
        <w:widowControl/>
        <w:numPr>
          <w:ilvl w:val="0"/>
          <w:numId w:val="27"/>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color w:val="000000"/>
          <w:kern w:val="0"/>
          <w:sz w:val="18"/>
          <w:szCs w:val="18"/>
          <w:bdr w:val="none" w:sz="0" w:space="0" w:color="auto" w:frame="1"/>
        </w:rPr>
        <w:t>        </w:t>
      </w:r>
      <w:r w:rsidRPr="00CF0C51">
        <w:rPr>
          <w:rFonts w:ascii="Consolas" w:eastAsia="宋体" w:hAnsi="Consolas" w:cs="宋体"/>
          <w:b/>
          <w:bCs/>
          <w:color w:val="006699"/>
          <w:kern w:val="0"/>
          <w:sz w:val="18"/>
          <w:szCs w:val="18"/>
          <w:bdr w:val="none" w:sz="0" w:space="0" w:color="auto" w:frame="1"/>
        </w:rPr>
        <w:t>if</w:t>
      </w:r>
      <w:r w:rsidRPr="00CF0C51">
        <w:rPr>
          <w:rFonts w:ascii="Consolas" w:eastAsia="宋体" w:hAnsi="Consolas" w:cs="宋体"/>
          <w:color w:val="000000"/>
          <w:kern w:val="0"/>
          <w:sz w:val="18"/>
          <w:szCs w:val="18"/>
          <w:bdr w:val="none" w:sz="0" w:space="0" w:color="auto" w:frame="1"/>
        </w:rPr>
        <w:t> (s == </w:t>
      </w:r>
      <w:r w:rsidRPr="00CF0C51">
        <w:rPr>
          <w:rFonts w:ascii="Consolas" w:eastAsia="宋体" w:hAnsi="Consolas" w:cs="宋体"/>
          <w:b/>
          <w:bCs/>
          <w:color w:val="006699"/>
          <w:kern w:val="0"/>
          <w:sz w:val="18"/>
          <w:szCs w:val="18"/>
          <w:bdr w:val="none" w:sz="0" w:space="0" w:color="auto" w:frame="1"/>
        </w:rPr>
        <w:t>null</w:t>
      </w:r>
      <w:r w:rsidRPr="00CF0C51">
        <w:rPr>
          <w:rFonts w:ascii="Consolas" w:eastAsia="宋体" w:hAnsi="Consolas" w:cs="宋体"/>
          <w:color w:val="000000"/>
          <w:kern w:val="0"/>
          <w:sz w:val="18"/>
          <w:szCs w:val="18"/>
          <w:bdr w:val="none" w:sz="0" w:space="0" w:color="auto" w:frame="1"/>
        </w:rPr>
        <w:t>) {  </w:t>
      </w:r>
    </w:p>
    <w:p w:rsidR="00CF0C51" w:rsidRPr="00CF0C51" w:rsidRDefault="00CF0C51" w:rsidP="008E08B3">
      <w:pPr>
        <w:widowControl/>
        <w:numPr>
          <w:ilvl w:val="0"/>
          <w:numId w:val="27"/>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color w:val="000000"/>
          <w:kern w:val="0"/>
          <w:sz w:val="18"/>
          <w:szCs w:val="18"/>
          <w:bdr w:val="none" w:sz="0" w:space="0" w:color="auto" w:frame="1"/>
        </w:rPr>
        <w:t>            s = getSessionFactory().openSession();  </w:t>
      </w:r>
    </w:p>
    <w:p w:rsidR="00CF0C51" w:rsidRPr="00CF0C51" w:rsidRDefault="00CF0C51" w:rsidP="008E08B3">
      <w:pPr>
        <w:widowControl/>
        <w:numPr>
          <w:ilvl w:val="0"/>
          <w:numId w:val="27"/>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color w:val="000000"/>
          <w:kern w:val="0"/>
          <w:sz w:val="18"/>
          <w:szCs w:val="18"/>
          <w:bdr w:val="none" w:sz="0" w:space="0" w:color="auto" w:frame="1"/>
        </w:rPr>
        <w:t>            threadSession.set(s);  </w:t>
      </w:r>
    </w:p>
    <w:p w:rsidR="00CF0C51" w:rsidRPr="00CF0C51" w:rsidRDefault="00CF0C51" w:rsidP="008E08B3">
      <w:pPr>
        <w:widowControl/>
        <w:numPr>
          <w:ilvl w:val="0"/>
          <w:numId w:val="27"/>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color w:val="000000"/>
          <w:kern w:val="0"/>
          <w:sz w:val="18"/>
          <w:szCs w:val="18"/>
          <w:bdr w:val="none" w:sz="0" w:space="0" w:color="auto" w:frame="1"/>
        </w:rPr>
        <w:t>        }  </w:t>
      </w:r>
    </w:p>
    <w:p w:rsidR="00CF0C51" w:rsidRPr="00CF0C51" w:rsidRDefault="00CF0C51" w:rsidP="008E08B3">
      <w:pPr>
        <w:widowControl/>
        <w:numPr>
          <w:ilvl w:val="0"/>
          <w:numId w:val="27"/>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color w:val="000000"/>
          <w:kern w:val="0"/>
          <w:sz w:val="18"/>
          <w:szCs w:val="18"/>
          <w:bdr w:val="none" w:sz="0" w:space="0" w:color="auto" w:frame="1"/>
        </w:rPr>
        <w:t>    } </w:t>
      </w:r>
      <w:r w:rsidRPr="00CF0C51">
        <w:rPr>
          <w:rFonts w:ascii="Consolas" w:eastAsia="宋体" w:hAnsi="Consolas" w:cs="宋体"/>
          <w:b/>
          <w:bCs/>
          <w:color w:val="006699"/>
          <w:kern w:val="0"/>
          <w:sz w:val="18"/>
          <w:szCs w:val="18"/>
          <w:bdr w:val="none" w:sz="0" w:space="0" w:color="auto" w:frame="1"/>
        </w:rPr>
        <w:t>catch</w:t>
      </w:r>
      <w:r w:rsidRPr="00CF0C51">
        <w:rPr>
          <w:rFonts w:ascii="Consolas" w:eastAsia="宋体" w:hAnsi="Consolas" w:cs="宋体"/>
          <w:color w:val="000000"/>
          <w:kern w:val="0"/>
          <w:sz w:val="18"/>
          <w:szCs w:val="18"/>
          <w:bdr w:val="none" w:sz="0" w:space="0" w:color="auto" w:frame="1"/>
        </w:rPr>
        <w:t> (HibernateException ex) {  </w:t>
      </w:r>
    </w:p>
    <w:p w:rsidR="00CF0C51" w:rsidRPr="00CF0C51" w:rsidRDefault="00CF0C51" w:rsidP="008E08B3">
      <w:pPr>
        <w:widowControl/>
        <w:numPr>
          <w:ilvl w:val="0"/>
          <w:numId w:val="27"/>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color w:val="000000"/>
          <w:kern w:val="0"/>
          <w:sz w:val="18"/>
          <w:szCs w:val="18"/>
          <w:bdr w:val="none" w:sz="0" w:space="0" w:color="auto" w:frame="1"/>
        </w:rPr>
        <w:t>        </w:t>
      </w:r>
      <w:r w:rsidRPr="00CF0C51">
        <w:rPr>
          <w:rFonts w:ascii="Consolas" w:eastAsia="宋体" w:hAnsi="Consolas" w:cs="宋体"/>
          <w:b/>
          <w:bCs/>
          <w:color w:val="006699"/>
          <w:kern w:val="0"/>
          <w:sz w:val="18"/>
          <w:szCs w:val="18"/>
          <w:bdr w:val="none" w:sz="0" w:space="0" w:color="auto" w:frame="1"/>
        </w:rPr>
        <w:t>throw</w:t>
      </w:r>
      <w:r w:rsidRPr="00CF0C51">
        <w:rPr>
          <w:rFonts w:ascii="Consolas" w:eastAsia="宋体" w:hAnsi="Consolas" w:cs="宋体"/>
          <w:color w:val="000000"/>
          <w:kern w:val="0"/>
          <w:sz w:val="18"/>
          <w:szCs w:val="18"/>
          <w:bdr w:val="none" w:sz="0" w:space="0" w:color="auto" w:frame="1"/>
        </w:rPr>
        <w:t> </w:t>
      </w:r>
      <w:r w:rsidRPr="00CF0C51">
        <w:rPr>
          <w:rFonts w:ascii="Consolas" w:eastAsia="宋体" w:hAnsi="Consolas" w:cs="宋体"/>
          <w:b/>
          <w:bCs/>
          <w:color w:val="006699"/>
          <w:kern w:val="0"/>
          <w:sz w:val="18"/>
          <w:szCs w:val="18"/>
          <w:bdr w:val="none" w:sz="0" w:space="0" w:color="auto" w:frame="1"/>
        </w:rPr>
        <w:t>new</w:t>
      </w:r>
      <w:r w:rsidRPr="00CF0C51">
        <w:rPr>
          <w:rFonts w:ascii="Consolas" w:eastAsia="宋体" w:hAnsi="Consolas" w:cs="宋体"/>
          <w:color w:val="000000"/>
          <w:kern w:val="0"/>
          <w:sz w:val="18"/>
          <w:szCs w:val="18"/>
          <w:bdr w:val="none" w:sz="0" w:space="0" w:color="auto" w:frame="1"/>
        </w:rPr>
        <w:t> InfrastructureException(ex);  </w:t>
      </w:r>
    </w:p>
    <w:p w:rsidR="00CF0C51" w:rsidRPr="00CF0C51" w:rsidRDefault="00CF0C51" w:rsidP="008E08B3">
      <w:pPr>
        <w:widowControl/>
        <w:numPr>
          <w:ilvl w:val="0"/>
          <w:numId w:val="27"/>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color w:val="000000"/>
          <w:kern w:val="0"/>
          <w:sz w:val="18"/>
          <w:szCs w:val="18"/>
          <w:bdr w:val="none" w:sz="0" w:space="0" w:color="auto" w:frame="1"/>
        </w:rPr>
        <w:t>    }  </w:t>
      </w:r>
    </w:p>
    <w:p w:rsidR="00CF0C51" w:rsidRPr="00CF0C51" w:rsidRDefault="00CF0C51" w:rsidP="008E08B3">
      <w:pPr>
        <w:widowControl/>
        <w:numPr>
          <w:ilvl w:val="0"/>
          <w:numId w:val="27"/>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color w:val="000000"/>
          <w:kern w:val="0"/>
          <w:sz w:val="18"/>
          <w:szCs w:val="18"/>
          <w:bdr w:val="none" w:sz="0" w:space="0" w:color="auto" w:frame="1"/>
        </w:rPr>
        <w:t>    </w:t>
      </w:r>
      <w:r w:rsidRPr="00CF0C51">
        <w:rPr>
          <w:rFonts w:ascii="Consolas" w:eastAsia="宋体" w:hAnsi="Consolas" w:cs="宋体"/>
          <w:b/>
          <w:bCs/>
          <w:color w:val="006699"/>
          <w:kern w:val="0"/>
          <w:sz w:val="18"/>
          <w:szCs w:val="18"/>
          <w:bdr w:val="none" w:sz="0" w:space="0" w:color="auto" w:frame="1"/>
        </w:rPr>
        <w:t>return</w:t>
      </w:r>
      <w:r w:rsidRPr="00CF0C51">
        <w:rPr>
          <w:rFonts w:ascii="Consolas" w:eastAsia="宋体" w:hAnsi="Consolas" w:cs="宋体"/>
          <w:color w:val="000000"/>
          <w:kern w:val="0"/>
          <w:sz w:val="18"/>
          <w:szCs w:val="18"/>
          <w:bdr w:val="none" w:sz="0" w:space="0" w:color="auto" w:frame="1"/>
        </w:rPr>
        <w:t> s;  </w:t>
      </w:r>
    </w:p>
    <w:p w:rsidR="00CF0C51" w:rsidRPr="00CF0C51" w:rsidRDefault="00CF0C51" w:rsidP="008E08B3">
      <w:pPr>
        <w:widowControl/>
        <w:numPr>
          <w:ilvl w:val="0"/>
          <w:numId w:val="27"/>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CF0C51">
        <w:rPr>
          <w:rFonts w:ascii="Consolas" w:eastAsia="宋体" w:hAnsi="Consolas" w:cs="宋体"/>
          <w:color w:val="000000"/>
          <w:kern w:val="0"/>
          <w:sz w:val="18"/>
          <w:szCs w:val="18"/>
          <w:bdr w:val="none" w:sz="0" w:space="0" w:color="auto" w:frame="1"/>
        </w:rPr>
        <w:t>}  </w:t>
      </w:r>
    </w:p>
    <w:p w:rsidR="00CF0C51" w:rsidRDefault="00CF0C51" w:rsidP="00CF0C51">
      <w:r w:rsidRPr="00CF0C51">
        <w:t>可以看到在</w:t>
      </w:r>
      <w:r w:rsidRPr="00CF0C51">
        <w:t>getSession()</w:t>
      </w:r>
      <w:r w:rsidRPr="00CF0C51">
        <w:t>方法中，首先判断当前线程中有没有放进去</w:t>
      </w:r>
      <w:r w:rsidRPr="00CF0C51">
        <w:t>session</w:t>
      </w:r>
      <w:r w:rsidRPr="00CF0C51">
        <w:t>，如果还没有，那么通过</w:t>
      </w:r>
      <w:r w:rsidRPr="00CF0C51">
        <w:t>sessionFactory().openSession()</w:t>
      </w:r>
      <w:r w:rsidRPr="00CF0C51">
        <w:t>来创建一个</w:t>
      </w:r>
      <w:r w:rsidRPr="00CF0C51">
        <w:t>session</w:t>
      </w:r>
      <w:r w:rsidRPr="00CF0C51">
        <w:t>，再将</w:t>
      </w:r>
      <w:r w:rsidRPr="00CF0C51">
        <w:t>session set</w:t>
      </w:r>
      <w:r w:rsidRPr="00CF0C51">
        <w:t>到线程中，实际是放到当前线程的</w:t>
      </w:r>
      <w:r w:rsidRPr="00CF0C51">
        <w:t>ThreadLocalMap</w:t>
      </w:r>
      <w:r w:rsidRPr="00CF0C51">
        <w:t>这个</w:t>
      </w:r>
      <w:r w:rsidRPr="00CF0C51">
        <w:t>map</w:t>
      </w:r>
      <w:r w:rsidRPr="00CF0C51">
        <w:t>中，这时，对于这个</w:t>
      </w:r>
      <w:r w:rsidRPr="00CF0C51">
        <w:t>session</w:t>
      </w:r>
      <w:r w:rsidRPr="00CF0C51">
        <w:t>的唯一引用就是当前线程中的那个</w:t>
      </w:r>
      <w:r w:rsidRPr="00CF0C51">
        <w:t>ThreadLocalMap</w:t>
      </w:r>
      <w:r>
        <w:rPr>
          <w:rFonts w:hint="eastAsia"/>
        </w:rPr>
        <w:t>。</w:t>
      </w:r>
      <w:r w:rsidRPr="00CF0C51">
        <w:t>而</w:t>
      </w:r>
      <w:r w:rsidRPr="00CF0C51">
        <w:t>threadSession</w:t>
      </w:r>
      <w:r w:rsidRPr="00CF0C51">
        <w:t>作为这个值的</w:t>
      </w:r>
      <w:r w:rsidRPr="00CF0C51">
        <w:t>key</w:t>
      </w:r>
      <w:r w:rsidRPr="00CF0C51">
        <w:t>，要取得这个</w:t>
      </w:r>
      <w:r w:rsidRPr="00CF0C51">
        <w:t>session</w:t>
      </w:r>
      <w:r w:rsidRPr="00CF0C51">
        <w:t>可以通过</w:t>
      </w:r>
      <w:r w:rsidRPr="00CF0C51">
        <w:t>threadSession.get()</w:t>
      </w:r>
      <w:r w:rsidRPr="00CF0C51">
        <w:t>来得到，里面执行的操作实际是先取得当前线程中的</w:t>
      </w:r>
      <w:r w:rsidRPr="00CF0C51">
        <w:t>ThreadLocalMap</w:t>
      </w:r>
      <w:r w:rsidRPr="00CF0C51">
        <w:t>，然后将</w:t>
      </w:r>
      <w:r w:rsidRPr="00CF0C51">
        <w:t>threadSession</w:t>
      </w:r>
      <w:r w:rsidRPr="00CF0C51">
        <w:t>作为</w:t>
      </w:r>
      <w:r w:rsidRPr="00CF0C51">
        <w:t>key</w:t>
      </w:r>
      <w:r w:rsidRPr="00CF0C51">
        <w:t>将对应的值取出。这个</w:t>
      </w:r>
      <w:r w:rsidRPr="00CF0C51">
        <w:t>session</w:t>
      </w:r>
      <w:r w:rsidRPr="00CF0C51">
        <w:t>相当于线程的私有变量，而不是</w:t>
      </w:r>
      <w:r w:rsidRPr="00CF0C51">
        <w:t>public</w:t>
      </w:r>
      <w:r w:rsidRPr="00CF0C51">
        <w:t>的。</w:t>
      </w:r>
      <w:r w:rsidRPr="00CF0C51">
        <w:t> </w:t>
      </w:r>
    </w:p>
    <w:p w:rsidR="00CF0C51" w:rsidRDefault="00CF0C51" w:rsidP="00CF0C51">
      <w:r w:rsidRPr="00CF0C51">
        <w:t>试想如果不用</w:t>
      </w:r>
      <w:r w:rsidRPr="00CF0C51">
        <w:t>ThreadLocal</w:t>
      </w:r>
      <w:r w:rsidRPr="00CF0C51">
        <w:t>怎么来实现呢？可能就要在</w:t>
      </w:r>
      <w:r w:rsidRPr="00CF0C51">
        <w:t>action</w:t>
      </w:r>
      <w:r w:rsidRPr="00CF0C51">
        <w:t>中创建</w:t>
      </w:r>
      <w:r w:rsidRPr="00CF0C51">
        <w:t>session</w:t>
      </w:r>
      <w:r w:rsidRPr="00CF0C51">
        <w:t>，然后把</w:t>
      </w:r>
      <w:r w:rsidRPr="00CF0C51">
        <w:t>session</w:t>
      </w:r>
      <w:r w:rsidRPr="00CF0C51">
        <w:t>一个个传到</w:t>
      </w:r>
      <w:r w:rsidRPr="00CF0C51">
        <w:t>service</w:t>
      </w:r>
      <w:r w:rsidRPr="00CF0C51">
        <w:t>和</w:t>
      </w:r>
      <w:r w:rsidRPr="00CF0C51">
        <w:t>dao</w:t>
      </w:r>
      <w:r w:rsidRPr="00CF0C51">
        <w:t>中，这可够麻烦的。</w:t>
      </w:r>
    </w:p>
    <w:p w:rsidR="00CF0C51" w:rsidRDefault="00CF0C51" w:rsidP="00CF0C51">
      <w:r w:rsidRPr="00CF0C51">
        <w:t>或者可以自己定义一个静态的</w:t>
      </w:r>
      <w:r w:rsidRPr="00CF0C51">
        <w:t>map</w:t>
      </w:r>
      <w:r w:rsidRPr="00CF0C51">
        <w:t>，将当前</w:t>
      </w:r>
      <w:r w:rsidRPr="00CF0C51">
        <w:t>thread</w:t>
      </w:r>
      <w:r w:rsidRPr="00CF0C51">
        <w:t>作为</w:t>
      </w:r>
      <w:r w:rsidRPr="00CF0C51">
        <w:t>key</w:t>
      </w:r>
      <w:r w:rsidRPr="00CF0C51">
        <w:t>，创建的</w:t>
      </w:r>
      <w:r w:rsidRPr="00CF0C51">
        <w:t>session</w:t>
      </w:r>
      <w:r w:rsidRPr="00CF0C51">
        <w:t>作为值，</w:t>
      </w:r>
      <w:r w:rsidRPr="00CF0C51">
        <w:t>put</w:t>
      </w:r>
      <w:r w:rsidRPr="00CF0C51">
        <w:t>到</w:t>
      </w:r>
      <w:r w:rsidRPr="00CF0C51">
        <w:t>map</w:t>
      </w:r>
      <w:r w:rsidRPr="00CF0C51">
        <w:t>中，应该也行，这也是一般人的想法，但事实上，</w:t>
      </w:r>
      <w:r w:rsidRPr="00CF0C51">
        <w:t>ThreadLocal</w:t>
      </w:r>
      <w:r w:rsidRPr="00CF0C51">
        <w:t>的实现刚好相反，它是在每个线程中有一个</w:t>
      </w:r>
      <w:r w:rsidRPr="00CF0C51">
        <w:t>map</w:t>
      </w:r>
      <w:r w:rsidRPr="00CF0C51">
        <w:t>，而将</w:t>
      </w:r>
      <w:r w:rsidRPr="00CF0C51">
        <w:t>ThreadLocal</w:t>
      </w:r>
      <w:r w:rsidRPr="00CF0C51">
        <w:t>实例作为</w:t>
      </w:r>
      <w:r w:rsidRPr="00CF0C51">
        <w:t>key</w:t>
      </w:r>
      <w:r w:rsidRPr="00CF0C51">
        <w:t>，这样每个</w:t>
      </w:r>
      <w:r w:rsidRPr="00CF0C51">
        <w:t>map</w:t>
      </w:r>
      <w:r w:rsidRPr="00CF0C51">
        <w:t>中的项数很少，而且当线程销毁时相应的东西也一起销毁了</w:t>
      </w:r>
      <w:r>
        <w:rPr>
          <w:rFonts w:hint="eastAsia"/>
        </w:rPr>
        <w:t>。</w:t>
      </w:r>
    </w:p>
    <w:p w:rsidR="00CF0C51" w:rsidRPr="00CF0C51" w:rsidRDefault="000D6543" w:rsidP="00CF0C51">
      <w:r>
        <w:rPr>
          <w:noProof/>
        </w:rPr>
        <w:drawing>
          <wp:inline distT="0" distB="0" distL="0" distR="0" wp14:anchorId="5290EA20" wp14:editId="24DDEA67">
            <wp:extent cx="5274310" cy="26416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641600"/>
                    </a:xfrm>
                    <a:prstGeom prst="rect">
                      <a:avLst/>
                    </a:prstGeom>
                  </pic:spPr>
                </pic:pic>
              </a:graphicData>
            </a:graphic>
          </wp:inline>
        </w:drawing>
      </w:r>
    </w:p>
    <w:p w:rsidR="00767CF6" w:rsidRPr="00767CF6" w:rsidRDefault="00767CF6" w:rsidP="009528BC">
      <w:pPr>
        <w:widowControl/>
        <w:shd w:val="clear" w:color="auto" w:fill="FFFFFF"/>
        <w:jc w:val="left"/>
      </w:pPr>
    </w:p>
    <w:p w:rsidR="001D3748" w:rsidRDefault="001D3748" w:rsidP="009528BC">
      <w:pPr>
        <w:widowControl/>
        <w:shd w:val="clear" w:color="auto" w:fill="FFFFFF"/>
        <w:jc w:val="left"/>
        <w:rPr>
          <w:rFonts w:ascii="Tahoma" w:eastAsia="宋体" w:hAnsi="Tahoma" w:cs="Tahoma"/>
          <w:color w:val="333333"/>
          <w:kern w:val="0"/>
          <w:szCs w:val="21"/>
        </w:rPr>
      </w:pPr>
    </w:p>
    <w:p w:rsidR="00EF2C01" w:rsidRDefault="00EF2C01" w:rsidP="00EF2C01">
      <w:pPr>
        <w:pStyle w:val="2"/>
      </w:pPr>
      <w:r>
        <w:lastRenderedPageBreak/>
        <w:t>S</w:t>
      </w:r>
      <w:r>
        <w:rPr>
          <w:rFonts w:hint="eastAsia"/>
        </w:rPr>
        <w:t>ervlet</w:t>
      </w:r>
      <w:r>
        <w:rPr>
          <w:rFonts w:hint="eastAsia"/>
        </w:rPr>
        <w:t>的线程安全问题</w:t>
      </w:r>
    </w:p>
    <w:p w:rsidR="00EF2C01" w:rsidRDefault="00EF2C01" w:rsidP="00EF2C01">
      <w:r>
        <w:rPr>
          <w:rFonts w:hint="eastAsia"/>
        </w:rPr>
        <w:t>Servlet</w:t>
      </w:r>
      <w:r>
        <w:rPr>
          <w:rFonts w:hint="eastAsia"/>
        </w:rPr>
        <w:t>是单例多线程的。</w:t>
      </w:r>
    </w:p>
    <w:p w:rsidR="00EF2C01" w:rsidRDefault="00EF2C01" w:rsidP="00EF2C01">
      <w:r>
        <w:rPr>
          <w:noProof/>
        </w:rPr>
        <w:drawing>
          <wp:inline distT="0" distB="0" distL="0" distR="0">
            <wp:extent cx="5274310" cy="2226126"/>
            <wp:effectExtent l="0" t="0" r="2540" b="3175"/>
            <wp:docPr id="37" name="图片 37" descr="http://images2015.cnblogs.com/blog/549734/201607/549734-20160723235154732-1352609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549734/201607/549734-20160723235154732-135260981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2226126"/>
                    </a:xfrm>
                    <a:prstGeom prst="rect">
                      <a:avLst/>
                    </a:prstGeom>
                    <a:noFill/>
                    <a:ln>
                      <a:noFill/>
                    </a:ln>
                  </pic:spPr>
                </pic:pic>
              </a:graphicData>
            </a:graphic>
          </wp:inline>
        </w:drawing>
      </w:r>
    </w:p>
    <w:p w:rsidR="00EF2C01" w:rsidRDefault="00EF2C01" w:rsidP="00EF2C01">
      <w:r w:rsidRPr="00EF2C01">
        <w:t>如果多个客户端同时请求执行一个</w:t>
      </w:r>
      <w:r w:rsidRPr="00EF2C01">
        <w:t>Servlet</w:t>
      </w:r>
      <w:r w:rsidRPr="00EF2C01">
        <w:t>实例，那么这个</w:t>
      </w:r>
      <w:r w:rsidRPr="00EF2C01">
        <w:t>Servlet</w:t>
      </w:r>
      <w:r w:rsidRPr="00EF2C01">
        <w:t>容器的</w:t>
      </w:r>
      <w:r w:rsidRPr="00EF2C01">
        <w:t>Service</w:t>
      </w:r>
      <w:r w:rsidRPr="00EF2C01">
        <w:t>方法将在多个线程中并发执行（比喻图中客户</w:t>
      </w:r>
      <w:r w:rsidRPr="00EF2C01">
        <w:t>1</w:t>
      </w:r>
      <w:r w:rsidRPr="00EF2C01">
        <w:t>，客户</w:t>
      </w:r>
      <w:r w:rsidRPr="00EF2C01">
        <w:t>2</w:t>
      </w:r>
      <w:r w:rsidRPr="00EF2C01">
        <w:t>，客户</w:t>
      </w:r>
      <w:r w:rsidRPr="00EF2C01">
        <w:t>3</w:t>
      </w:r>
      <w:r w:rsidRPr="00EF2C01">
        <w:t>同时调用</w:t>
      </w:r>
      <w:r w:rsidRPr="00EF2C01">
        <w:t>Servlet1</w:t>
      </w:r>
      <w:r w:rsidRPr="00EF2C01">
        <w:t>实例，那么调度者线程就会在线程池中调用</w:t>
      </w:r>
      <w:r w:rsidRPr="00EF2C01">
        <w:t>3</w:t>
      </w:r>
      <w:r w:rsidRPr="00EF2C01">
        <w:t>个线程分别用于客户</w:t>
      </w:r>
      <w:r w:rsidRPr="00EF2C01">
        <w:t>1,2,3</w:t>
      </w:r>
      <w:r w:rsidRPr="00EF2C01">
        <w:t>的请求，然后</w:t>
      </w:r>
      <w:r w:rsidRPr="00EF2C01">
        <w:t>3</w:t>
      </w:r>
      <w:r w:rsidRPr="00EF2C01">
        <w:t>个线程同时并发执行</w:t>
      </w:r>
      <w:r w:rsidRPr="00EF2C01">
        <w:t>Servlet1</w:t>
      </w:r>
      <w:r w:rsidRPr="00EF2C01">
        <w:t>实例的</w:t>
      </w:r>
      <w:r w:rsidRPr="00EF2C01">
        <w:t>Service</w:t>
      </w:r>
      <w:r w:rsidRPr="00EF2C01">
        <w:t>方法）因为</w:t>
      </w:r>
      <w:r w:rsidRPr="00EF2C01">
        <w:t>Servlet</w:t>
      </w:r>
      <w:r w:rsidRPr="00EF2C01">
        <w:t>容器采取的单实例多线程的方法，那么就大大的减小了</w:t>
      </w:r>
      <w:r w:rsidRPr="00EF2C01">
        <w:t>Servlet</w:t>
      </w:r>
      <w:r w:rsidRPr="00EF2C01">
        <w:t>实例创建的开销，提升了对请求的响应时间，也是这样引起了</w:t>
      </w:r>
      <w:r w:rsidRPr="00EF2C01">
        <w:t>Servlet</w:t>
      </w:r>
      <w:r w:rsidRPr="00EF2C01">
        <w:t>线程安全问题。</w:t>
      </w:r>
    </w:p>
    <w:p w:rsidR="00EF2C01" w:rsidRDefault="00EF2C01" w:rsidP="00EF2C01">
      <w:r>
        <w:rPr>
          <w:noProof/>
        </w:rPr>
        <w:drawing>
          <wp:inline distT="0" distB="0" distL="0" distR="0" wp14:anchorId="008AE1D9" wp14:editId="14A10764">
            <wp:extent cx="5274310" cy="187071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870710"/>
                    </a:xfrm>
                    <a:prstGeom prst="rect">
                      <a:avLst/>
                    </a:prstGeom>
                  </pic:spPr>
                </pic:pic>
              </a:graphicData>
            </a:graphic>
          </wp:inline>
        </w:drawing>
      </w:r>
      <w:r w:rsidRPr="00EF2C01">
        <w:t>现在有</w:t>
      </w:r>
      <w:r w:rsidRPr="00EF2C01">
        <w:t>A</w:t>
      </w:r>
      <w:r w:rsidRPr="00EF2C01">
        <w:t>，</w:t>
      </w:r>
      <w:r w:rsidRPr="00EF2C01">
        <w:t>B2</w:t>
      </w:r>
      <w:r w:rsidRPr="00EF2C01">
        <w:t>个客户端同时请求</w:t>
      </w:r>
      <w:r w:rsidRPr="00EF2C01">
        <w:t xml:space="preserve">HelloWorldServlet </w:t>
      </w:r>
      <w:r w:rsidRPr="00EF2C01">
        <w:t>这个实例，</w:t>
      </w:r>
      <w:r w:rsidRPr="00EF2C01">
        <w:t>Servlet</w:t>
      </w:r>
      <w:r w:rsidRPr="00EF2C01">
        <w:t>容器分配线程</w:t>
      </w:r>
      <w:r w:rsidRPr="00EF2C01">
        <w:t>T1</w:t>
      </w:r>
      <w:r w:rsidRPr="00EF2C01">
        <w:t>来服务</w:t>
      </w:r>
      <w:r w:rsidRPr="00EF2C01">
        <w:t>A</w:t>
      </w:r>
      <w:r w:rsidRPr="00EF2C01">
        <w:t>客户端的请求，</w:t>
      </w:r>
      <w:r w:rsidRPr="00EF2C01">
        <w:t>T2</w:t>
      </w:r>
      <w:r w:rsidRPr="00EF2C01">
        <w:t>来服务</w:t>
      </w:r>
      <w:r w:rsidRPr="00EF2C01">
        <w:t>B</w:t>
      </w:r>
      <w:r w:rsidRPr="00EF2C01">
        <w:t>客户端的请求，操作系统首先调用</w:t>
      </w:r>
      <w:r w:rsidRPr="00EF2C01">
        <w:t>T1</w:t>
      </w:r>
      <w:r w:rsidRPr="00EF2C01">
        <w:t>来运行，</w:t>
      </w:r>
      <w:r w:rsidRPr="00EF2C01">
        <w:t>T1</w:t>
      </w:r>
      <w:r w:rsidRPr="00EF2C01">
        <w:t>运行到第</w:t>
      </w:r>
      <w:r w:rsidRPr="00EF2C01">
        <w:t>6</w:t>
      </w:r>
      <w:r w:rsidRPr="00EF2C01">
        <w:t>行的时候得到了用户名为张三并保存，此时时间片段到了，操作系统开始调用</w:t>
      </w:r>
      <w:r w:rsidRPr="00EF2C01">
        <w:t>T2</w:t>
      </w:r>
      <w:r w:rsidRPr="00EF2C01">
        <w:t>运行也运行到第</w:t>
      </w:r>
      <w:r w:rsidRPr="00EF2C01">
        <w:t>6</w:t>
      </w:r>
      <w:r w:rsidRPr="00EF2C01">
        <w:t>行但是这个用户名是李四，此时时间片段又到了，操作系统又开始运行</w:t>
      </w:r>
      <w:r w:rsidRPr="00EF2C01">
        <w:t>T1</w:t>
      </w:r>
      <w:r w:rsidRPr="00EF2C01">
        <w:t>，从第</w:t>
      </w:r>
      <w:r w:rsidRPr="00EF2C01">
        <w:t>7</w:t>
      </w:r>
      <w:r w:rsidRPr="00EF2C01">
        <w:t>行开始运行，但是此时的用户名却成了李四，输出的时候确实李四（很明显是错误的），那么这个时候就出现了线程安全问题。</w:t>
      </w:r>
    </w:p>
    <w:p w:rsidR="00EF2C01" w:rsidRDefault="00EF2C01" w:rsidP="00EF2C01"/>
    <w:p w:rsidR="00EF2C01" w:rsidRDefault="00EF2C01" w:rsidP="00EF2C01">
      <w:r>
        <w:rPr>
          <w:rFonts w:hint="eastAsia"/>
        </w:rPr>
        <w:t>解决：</w:t>
      </w:r>
    </w:p>
    <w:p w:rsidR="00EF2C01" w:rsidRDefault="00EF2C01" w:rsidP="00EF2C01">
      <w:r>
        <w:rPr>
          <w:rFonts w:hint="eastAsia"/>
        </w:rPr>
        <w:t>1</w:t>
      </w:r>
      <w:r>
        <w:t xml:space="preserve"> </w:t>
      </w:r>
      <w:r>
        <w:rPr>
          <w:rFonts w:hint="eastAsia"/>
        </w:rPr>
        <w:t>将全局变量改为局部变量</w:t>
      </w:r>
    </w:p>
    <w:p w:rsidR="00EF2C01" w:rsidRDefault="00EF2C01" w:rsidP="00EF2C01">
      <w:r>
        <w:rPr>
          <w:noProof/>
        </w:rPr>
        <w:lastRenderedPageBreak/>
        <w:drawing>
          <wp:inline distT="0" distB="0" distL="0" distR="0" wp14:anchorId="4EE346B8" wp14:editId="567F5FC6">
            <wp:extent cx="5274310" cy="158496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584960"/>
                    </a:xfrm>
                    <a:prstGeom prst="rect">
                      <a:avLst/>
                    </a:prstGeom>
                  </pic:spPr>
                </pic:pic>
              </a:graphicData>
            </a:graphic>
          </wp:inline>
        </w:drawing>
      </w:r>
    </w:p>
    <w:p w:rsidR="00EF2C01" w:rsidRDefault="00EF2C01" w:rsidP="00EF2C01">
      <w:r>
        <w:rPr>
          <w:rFonts w:hint="eastAsia"/>
        </w:rPr>
        <w:t>2</w:t>
      </w:r>
      <w:r>
        <w:t xml:space="preserve"> </w:t>
      </w:r>
      <w:r>
        <w:rPr>
          <w:rFonts w:hint="eastAsia"/>
        </w:rPr>
        <w:t>使用</w:t>
      </w:r>
      <w:r>
        <w:rPr>
          <w:rFonts w:hint="eastAsia"/>
        </w:rPr>
        <w:t>synchronized</w:t>
      </w:r>
      <w:r>
        <w:rPr>
          <w:rFonts w:hint="eastAsia"/>
        </w:rPr>
        <w:t>对</w:t>
      </w:r>
      <w:r>
        <w:rPr>
          <w:rFonts w:hint="eastAsia"/>
        </w:rPr>
        <w:t>doGet</w:t>
      </w:r>
      <w:r>
        <w:rPr>
          <w:rFonts w:hint="eastAsia"/>
        </w:rPr>
        <w:t>同步</w:t>
      </w:r>
    </w:p>
    <w:p w:rsidR="00EF2C01" w:rsidRPr="00EF2C01" w:rsidRDefault="00EF2C01" w:rsidP="00EF2C01">
      <w:r w:rsidRPr="00EF2C01">
        <w:t> protected synchronized  void doGet(HttpServletRequest request, HttpServletResponse response) </w:t>
      </w:r>
    </w:p>
    <w:p w:rsidR="00EF2C01" w:rsidRPr="00EF2C01" w:rsidRDefault="00EF2C01" w:rsidP="00EF2C01">
      <w:r w:rsidRPr="00EF2C01">
        <w:t xml:space="preserve">      </w:t>
      </w:r>
      <w:r w:rsidRPr="00EF2C01">
        <w:t>采用这种方式明显不合适，因为这样</w:t>
      </w:r>
      <w:r w:rsidRPr="00EF2C01">
        <w:t>T2</w:t>
      </w:r>
      <w:r w:rsidRPr="00EF2C01">
        <w:t>必须要等</w:t>
      </w:r>
      <w:r w:rsidRPr="00EF2C01">
        <w:t>T1</w:t>
      </w:r>
      <w:r w:rsidRPr="00EF2C01">
        <w:t>执行完毕以后才可以执行，大大的影响了效率。</w:t>
      </w:r>
    </w:p>
    <w:p w:rsidR="00EF2C01" w:rsidRDefault="00EF2C01" w:rsidP="00EF2C01">
      <w:r>
        <w:rPr>
          <w:rFonts w:hint="eastAsia"/>
        </w:rPr>
        <w:t>3</w:t>
      </w:r>
      <w:r>
        <w:t xml:space="preserve"> </w:t>
      </w:r>
      <w:r>
        <w:rPr>
          <w:rFonts w:hint="eastAsia"/>
        </w:rPr>
        <w:t>如果是静态资源，加上</w:t>
      </w:r>
      <w:r>
        <w:rPr>
          <w:rFonts w:hint="eastAsia"/>
        </w:rPr>
        <w:t>final</w:t>
      </w:r>
      <w:r>
        <w:rPr>
          <w:rFonts w:hint="eastAsia"/>
        </w:rPr>
        <w:t>表示这个资源不可变</w:t>
      </w:r>
    </w:p>
    <w:p w:rsidR="00EF2C01" w:rsidRDefault="00EF2C01" w:rsidP="00EF2C01">
      <w:r w:rsidRPr="00EF2C01">
        <w:t> final static String url="jdbc:mysql://localhost:3306/blog";</w:t>
      </w:r>
    </w:p>
    <w:p w:rsidR="00EF2C01" w:rsidRPr="00EF2C01" w:rsidRDefault="00EF2C01" w:rsidP="00EF2C01"/>
    <w:p w:rsidR="00EF2C01" w:rsidRDefault="00EF2C01" w:rsidP="009528BC">
      <w:pPr>
        <w:widowControl/>
        <w:shd w:val="clear" w:color="auto" w:fill="FFFFFF"/>
        <w:jc w:val="left"/>
        <w:rPr>
          <w:rFonts w:ascii="Tahoma" w:eastAsia="宋体" w:hAnsi="Tahoma" w:cs="Tahoma"/>
          <w:color w:val="333333"/>
          <w:kern w:val="0"/>
          <w:szCs w:val="21"/>
        </w:rPr>
      </w:pPr>
    </w:p>
    <w:p w:rsidR="00EF2C01" w:rsidRDefault="007A36EA" w:rsidP="009528BC">
      <w:pPr>
        <w:widowControl/>
        <w:shd w:val="clear" w:color="auto" w:fill="FFFFFF"/>
        <w:jc w:val="left"/>
        <w:rPr>
          <w:rFonts w:ascii="Tahoma" w:eastAsia="宋体" w:hAnsi="Tahoma" w:cs="Tahoma"/>
          <w:color w:val="333333"/>
          <w:kern w:val="0"/>
          <w:szCs w:val="21"/>
        </w:rPr>
      </w:pPr>
      <w:r>
        <w:rPr>
          <w:rFonts w:ascii="Tahoma" w:eastAsia="宋体" w:hAnsi="Tahoma" w:cs="Tahoma" w:hint="eastAsia"/>
          <w:color w:val="333333"/>
          <w:kern w:val="0"/>
          <w:szCs w:val="21"/>
        </w:rPr>
        <w:t>属性的线程安全</w:t>
      </w:r>
    </w:p>
    <w:p w:rsidR="007A36EA" w:rsidRDefault="007A36EA" w:rsidP="009528BC">
      <w:pPr>
        <w:widowControl/>
        <w:shd w:val="clear" w:color="auto" w:fill="FFFFFF"/>
        <w:jc w:val="left"/>
        <w:rPr>
          <w:rFonts w:ascii="Tahoma" w:eastAsia="宋体" w:hAnsi="Tahoma" w:cs="Tahoma"/>
          <w:color w:val="333333"/>
          <w:kern w:val="0"/>
          <w:szCs w:val="21"/>
        </w:rPr>
      </w:pPr>
      <w:r w:rsidRPr="007A36EA">
        <w:rPr>
          <w:rFonts w:ascii="Tahoma" w:eastAsia="宋体" w:hAnsi="Tahoma" w:cs="Tahoma"/>
          <w:color w:val="333333"/>
          <w:kern w:val="0"/>
          <w:szCs w:val="21"/>
        </w:rPr>
        <w:t>在</w:t>
      </w:r>
      <w:r w:rsidRPr="007A36EA">
        <w:rPr>
          <w:rFonts w:ascii="Tahoma" w:eastAsia="宋体" w:hAnsi="Tahoma" w:cs="Tahoma"/>
          <w:color w:val="333333"/>
          <w:kern w:val="0"/>
          <w:szCs w:val="21"/>
        </w:rPr>
        <w:t>Servlet</w:t>
      </w:r>
      <w:r w:rsidRPr="007A36EA">
        <w:rPr>
          <w:rFonts w:ascii="Tahoma" w:eastAsia="宋体" w:hAnsi="Tahoma" w:cs="Tahoma"/>
          <w:color w:val="333333"/>
          <w:kern w:val="0"/>
          <w:szCs w:val="21"/>
        </w:rPr>
        <w:t>中可以访问保存在</w:t>
      </w:r>
      <w:r w:rsidRPr="007A36EA">
        <w:rPr>
          <w:rFonts w:ascii="Tahoma" w:eastAsia="宋体" w:hAnsi="Tahoma" w:cs="Tahoma"/>
          <w:color w:val="333333"/>
          <w:kern w:val="0"/>
          <w:szCs w:val="21"/>
        </w:rPr>
        <w:t>ServletContext</w:t>
      </w:r>
      <w:r w:rsidRPr="007A36EA">
        <w:rPr>
          <w:rFonts w:ascii="Tahoma" w:eastAsia="宋体" w:hAnsi="Tahoma" w:cs="Tahoma"/>
          <w:color w:val="333333"/>
          <w:kern w:val="0"/>
          <w:szCs w:val="21"/>
        </w:rPr>
        <w:t>，</w:t>
      </w:r>
      <w:r w:rsidRPr="007A36EA">
        <w:rPr>
          <w:rFonts w:ascii="Tahoma" w:eastAsia="宋体" w:hAnsi="Tahoma" w:cs="Tahoma"/>
          <w:color w:val="333333"/>
          <w:kern w:val="0"/>
          <w:szCs w:val="21"/>
        </w:rPr>
        <w:t>HttpSession</w:t>
      </w:r>
      <w:r w:rsidRPr="007A36EA">
        <w:rPr>
          <w:rFonts w:ascii="Tahoma" w:eastAsia="宋体" w:hAnsi="Tahoma" w:cs="Tahoma"/>
          <w:color w:val="333333"/>
          <w:kern w:val="0"/>
          <w:szCs w:val="21"/>
        </w:rPr>
        <w:t>，</w:t>
      </w:r>
      <w:r w:rsidRPr="007A36EA">
        <w:rPr>
          <w:rFonts w:ascii="Tahoma" w:eastAsia="宋体" w:hAnsi="Tahoma" w:cs="Tahoma"/>
          <w:color w:val="333333"/>
          <w:kern w:val="0"/>
          <w:szCs w:val="21"/>
        </w:rPr>
        <w:t>ServletRequest</w:t>
      </w:r>
      <w:r w:rsidRPr="007A36EA">
        <w:rPr>
          <w:rFonts w:ascii="Tahoma" w:eastAsia="宋体" w:hAnsi="Tahoma" w:cs="Tahoma"/>
          <w:color w:val="333333"/>
          <w:kern w:val="0"/>
          <w:szCs w:val="21"/>
        </w:rPr>
        <w:t>对象中的属性，这三种对象都提供了</w:t>
      </w:r>
      <w:r w:rsidRPr="007A36EA">
        <w:rPr>
          <w:rFonts w:ascii="Tahoma" w:eastAsia="宋体" w:hAnsi="Tahoma" w:cs="Tahoma"/>
          <w:color w:val="333333"/>
          <w:kern w:val="0"/>
          <w:szCs w:val="21"/>
        </w:rPr>
        <w:t xml:space="preserve">getAttribute(),setAttribute() </w:t>
      </w:r>
      <w:r w:rsidRPr="007A36EA">
        <w:rPr>
          <w:rFonts w:ascii="Tahoma" w:eastAsia="宋体" w:hAnsi="Tahoma" w:cs="Tahoma"/>
          <w:color w:val="333333"/>
          <w:kern w:val="0"/>
          <w:szCs w:val="21"/>
        </w:rPr>
        <w:t>方法用来对取和设置属性</w:t>
      </w:r>
    </w:p>
    <w:p w:rsidR="00275AE5" w:rsidRDefault="007A36EA" w:rsidP="009528BC">
      <w:pPr>
        <w:widowControl/>
        <w:shd w:val="clear" w:color="auto" w:fill="FFFFFF"/>
        <w:jc w:val="left"/>
        <w:rPr>
          <w:rFonts w:ascii="Tahoma" w:eastAsia="宋体" w:hAnsi="Tahoma" w:cs="Tahoma"/>
          <w:color w:val="333333"/>
          <w:kern w:val="0"/>
          <w:szCs w:val="21"/>
        </w:rPr>
      </w:pPr>
      <w:r>
        <w:rPr>
          <w:noProof/>
        </w:rPr>
        <w:drawing>
          <wp:inline distT="0" distB="0" distL="0" distR="0" wp14:anchorId="64B7A8D7" wp14:editId="33C039F9">
            <wp:extent cx="5274310" cy="31845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184525"/>
                    </a:xfrm>
                    <a:prstGeom prst="rect">
                      <a:avLst/>
                    </a:prstGeom>
                  </pic:spPr>
                </pic:pic>
              </a:graphicData>
            </a:graphic>
          </wp:inline>
        </w:drawing>
      </w:r>
      <w:r>
        <w:rPr>
          <w:noProof/>
        </w:rPr>
        <w:drawing>
          <wp:inline distT="0" distB="0" distL="0" distR="0" wp14:anchorId="42925131" wp14:editId="6F9E0147">
            <wp:extent cx="5274310" cy="26987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69875"/>
                    </a:xfrm>
                    <a:prstGeom prst="rect">
                      <a:avLst/>
                    </a:prstGeom>
                  </pic:spPr>
                </pic:pic>
              </a:graphicData>
            </a:graphic>
          </wp:inline>
        </w:drawing>
      </w:r>
      <w:r>
        <w:rPr>
          <w:noProof/>
        </w:rPr>
        <w:lastRenderedPageBreak/>
        <w:drawing>
          <wp:inline distT="0" distB="0" distL="0" distR="0" wp14:anchorId="2B16B9F5" wp14:editId="3BB554B5">
            <wp:extent cx="5274310" cy="297561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975610"/>
                    </a:xfrm>
                    <a:prstGeom prst="rect">
                      <a:avLst/>
                    </a:prstGeom>
                  </pic:spPr>
                </pic:pic>
              </a:graphicData>
            </a:graphic>
          </wp:inline>
        </w:drawing>
      </w:r>
      <w:r>
        <w:rPr>
          <w:noProof/>
        </w:rPr>
        <w:drawing>
          <wp:inline distT="0" distB="0" distL="0" distR="0" wp14:anchorId="23A5C718" wp14:editId="5141BDF4">
            <wp:extent cx="5274310" cy="55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54355"/>
                    </a:xfrm>
                    <a:prstGeom prst="rect">
                      <a:avLst/>
                    </a:prstGeom>
                  </pic:spPr>
                </pic:pic>
              </a:graphicData>
            </a:graphic>
          </wp:inline>
        </w:drawing>
      </w:r>
    </w:p>
    <w:p w:rsidR="00751F29" w:rsidRDefault="00751F29" w:rsidP="009528BC">
      <w:pPr>
        <w:widowControl/>
        <w:shd w:val="clear" w:color="auto" w:fill="FFFFFF"/>
        <w:jc w:val="left"/>
        <w:rPr>
          <w:rFonts w:ascii="Tahoma" w:eastAsia="宋体" w:hAnsi="Tahoma" w:cs="Tahoma"/>
          <w:color w:val="333333"/>
          <w:kern w:val="0"/>
          <w:szCs w:val="21"/>
        </w:rPr>
      </w:pPr>
    </w:p>
    <w:p w:rsidR="00751F29" w:rsidRDefault="00751F29" w:rsidP="00751F29">
      <w:pPr>
        <w:pStyle w:val="2"/>
      </w:pPr>
      <w:r>
        <w:t>J</w:t>
      </w:r>
      <w:r>
        <w:rPr>
          <w:rFonts w:hint="eastAsia"/>
        </w:rPr>
        <w:t>dbc</w:t>
      </w:r>
      <w:r>
        <w:rPr>
          <w:rFonts w:hint="eastAsia"/>
        </w:rPr>
        <w:t>线程安全问题</w:t>
      </w:r>
    </w:p>
    <w:p w:rsidR="00751F29" w:rsidRDefault="00751F29" w:rsidP="00751F29">
      <w:pPr>
        <w:pStyle w:val="a7"/>
        <w:shd w:val="clear" w:color="auto" w:fill="FFFFFF"/>
        <w:spacing w:before="0" w:beforeAutospacing="0" w:after="0" w:afterAutospacing="0" w:line="378" w:lineRule="atLeast"/>
        <w:rPr>
          <w:rFonts w:ascii="Helvetica" w:hAnsi="Helvetica" w:cs="Helvetica"/>
          <w:color w:val="333333"/>
          <w:sz w:val="21"/>
          <w:szCs w:val="21"/>
        </w:rPr>
      </w:pPr>
      <w:r>
        <w:rPr>
          <w:rStyle w:val="a6"/>
          <w:rFonts w:ascii="Helvetica" w:hAnsi="Helvetica" w:cs="Helvetica"/>
          <w:color w:val="333333"/>
          <w:sz w:val="21"/>
          <w:szCs w:val="21"/>
        </w:rPr>
        <w:t>1.Connection</w:t>
      </w:r>
      <w:r>
        <w:rPr>
          <w:rStyle w:val="a6"/>
          <w:rFonts w:ascii="Helvetica" w:hAnsi="Helvetica" w:cs="Helvetica"/>
          <w:color w:val="333333"/>
          <w:sz w:val="21"/>
          <w:szCs w:val="21"/>
        </w:rPr>
        <w:t>实例是线程安全的吗</w:t>
      </w:r>
      <w:r>
        <w:rPr>
          <w:rStyle w:val="a6"/>
          <w:rFonts w:ascii="Helvetica" w:hAnsi="Helvetica" w:cs="Helvetica"/>
          <w:color w:val="333333"/>
          <w:sz w:val="21"/>
          <w:szCs w:val="21"/>
        </w:rPr>
        <w:t>?</w:t>
      </w:r>
    </w:p>
    <w:p w:rsidR="00751F29" w:rsidRDefault="00751F29" w:rsidP="00751F29">
      <w:pPr>
        <w:pStyle w:val="a7"/>
        <w:shd w:val="clear" w:color="auto" w:fill="FFFFFF"/>
        <w:spacing w:before="0" w:beforeAutospacing="0" w:after="0" w:afterAutospacing="0" w:line="378" w:lineRule="atLeast"/>
        <w:rPr>
          <w:rFonts w:ascii="Helvetica" w:hAnsi="Helvetica" w:cs="Helvetica"/>
          <w:color w:val="333333"/>
          <w:sz w:val="21"/>
          <w:szCs w:val="21"/>
        </w:rPr>
      </w:pPr>
      <w:r>
        <w:rPr>
          <w:rFonts w:ascii="Helvetica" w:hAnsi="Helvetica" w:cs="Helvetica"/>
          <w:color w:val="333333"/>
          <w:sz w:val="21"/>
          <w:szCs w:val="21"/>
        </w:rPr>
        <w:t xml:space="preserve">    </w:t>
      </w:r>
      <w:r>
        <w:rPr>
          <w:rFonts w:ascii="Helvetica" w:hAnsi="Helvetica" w:cs="Helvetica"/>
          <w:color w:val="333333"/>
          <w:sz w:val="21"/>
          <w:szCs w:val="21"/>
        </w:rPr>
        <w:t>即一个</w:t>
      </w:r>
      <w:r>
        <w:rPr>
          <w:rFonts w:ascii="Helvetica" w:hAnsi="Helvetica" w:cs="Helvetica"/>
          <w:color w:val="333333"/>
          <w:sz w:val="21"/>
          <w:szCs w:val="21"/>
        </w:rPr>
        <w:t>connection</w:t>
      </w:r>
      <w:r>
        <w:rPr>
          <w:rFonts w:ascii="Helvetica" w:hAnsi="Helvetica" w:cs="Helvetica"/>
          <w:color w:val="333333"/>
          <w:sz w:val="21"/>
          <w:szCs w:val="21"/>
        </w:rPr>
        <w:t>实例</w:t>
      </w:r>
      <w:r>
        <w:rPr>
          <w:rFonts w:ascii="Helvetica" w:hAnsi="Helvetica" w:cs="Helvetica"/>
          <w:color w:val="333333"/>
          <w:sz w:val="21"/>
          <w:szCs w:val="21"/>
        </w:rPr>
        <w:t>,</w:t>
      </w:r>
      <w:r>
        <w:rPr>
          <w:rFonts w:ascii="Helvetica" w:hAnsi="Helvetica" w:cs="Helvetica"/>
          <w:color w:val="333333"/>
          <w:sz w:val="21"/>
          <w:szCs w:val="21"/>
        </w:rPr>
        <w:t>在多线程环境中是否可以确保数据操作是安全的</w:t>
      </w:r>
      <w:r>
        <w:rPr>
          <w:rFonts w:ascii="Helvetica" w:hAnsi="Helvetica" w:cs="Helvetica"/>
          <w:color w:val="333333"/>
          <w:sz w:val="21"/>
          <w:szCs w:val="21"/>
        </w:rPr>
        <w:t>?</w:t>
      </w:r>
    </w:p>
    <w:p w:rsidR="00751F29" w:rsidRDefault="00751F29" w:rsidP="00751F29">
      <w:pPr>
        <w:shd w:val="clear" w:color="auto" w:fill="F8F8F8"/>
        <w:wordWrap w:val="0"/>
        <w:rPr>
          <w:rFonts w:ascii="Verdana" w:hAnsi="Verdana" w:cs="DejaVu Sans Mono"/>
          <w:b/>
          <w:bCs/>
          <w:color w:val="C0C0C0"/>
          <w:sz w:val="14"/>
          <w:szCs w:val="14"/>
        </w:rPr>
      </w:pPr>
      <w:r>
        <w:rPr>
          <w:rFonts w:ascii="Verdana" w:hAnsi="Verdana" w:cs="DejaVu Sans Mono"/>
          <w:b/>
          <w:bCs/>
          <w:color w:val="C0C0C0"/>
          <w:sz w:val="14"/>
          <w:szCs w:val="14"/>
        </w:rPr>
        <w:t>Java</w:t>
      </w:r>
      <w:r>
        <w:rPr>
          <w:rFonts w:ascii="Verdana" w:hAnsi="Verdana" w:cs="DejaVu Sans Mono"/>
          <w:b/>
          <w:bCs/>
          <w:color w:val="C0C0C0"/>
          <w:sz w:val="14"/>
          <w:szCs w:val="14"/>
        </w:rPr>
        <w:t>代码</w:t>
      </w:r>
      <w:r>
        <w:rPr>
          <w:rFonts w:ascii="Verdana" w:hAnsi="Verdana" w:cs="DejaVu Sans Mono"/>
          <w:b/>
          <w:bCs/>
          <w:color w:val="C0C0C0"/>
          <w:sz w:val="14"/>
          <w:szCs w:val="14"/>
        </w:rPr>
        <w:t>  </w:t>
      </w:r>
      <w:r>
        <w:rPr>
          <w:rFonts w:ascii="Verdana" w:hAnsi="Verdana" w:cs="DejaVu Sans Mono"/>
          <w:b/>
          <w:bCs/>
          <w:noProof/>
          <w:color w:val="C0C0C0"/>
          <w:sz w:val="14"/>
          <w:szCs w:val="14"/>
        </w:rPr>
        <w:drawing>
          <wp:inline distT="0" distB="0" distL="0" distR="0">
            <wp:extent cx="142875" cy="135255"/>
            <wp:effectExtent l="0" t="0" r="9525" b="0"/>
            <wp:docPr id="52" name="图片 52"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2875" cy="135255"/>
                    </a:xfrm>
                    <a:prstGeom prst="rect">
                      <a:avLst/>
                    </a:prstGeom>
                    <a:noFill/>
                    <a:ln>
                      <a:noFill/>
                    </a:ln>
                  </pic:spPr>
                </pic:pic>
              </a:graphicData>
            </a:graphic>
          </wp:inline>
        </w:drawing>
      </w:r>
    </w:p>
    <w:p w:rsidR="00751F29" w:rsidRDefault="00751F29" w:rsidP="00751F29">
      <w:pPr>
        <w:widowControl/>
        <w:numPr>
          <w:ilvl w:val="0"/>
          <w:numId w:val="29"/>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Style w:val="keyword"/>
          <w:rFonts w:ascii="DejaVu Sans Mono" w:hAnsi="DejaVu Sans Mono" w:cs="DejaVu Sans Mono"/>
          <w:b/>
          <w:bCs/>
          <w:color w:val="7F0055"/>
          <w:sz w:val="18"/>
          <w:szCs w:val="18"/>
          <w:bdr w:val="none" w:sz="0" w:space="0" w:color="auto" w:frame="1"/>
        </w:rPr>
        <w:t>private</w:t>
      </w:r>
      <w:r>
        <w:rPr>
          <w:rFonts w:ascii="DejaVu Sans Mono" w:hAnsi="DejaVu Sans Mono" w:cs="DejaVu Sans Mono"/>
          <w:color w:val="000000"/>
          <w:sz w:val="18"/>
          <w:szCs w:val="18"/>
          <w:bdr w:val="none" w:sz="0" w:space="0" w:color="auto" w:frame="1"/>
        </w:rPr>
        <w:t> </w:t>
      </w:r>
      <w:r>
        <w:rPr>
          <w:rStyle w:val="keyword"/>
          <w:rFonts w:ascii="DejaVu Sans Mono" w:hAnsi="DejaVu Sans Mono" w:cs="DejaVu Sans Mono"/>
          <w:b/>
          <w:bCs/>
          <w:color w:val="7F0055"/>
          <w:sz w:val="18"/>
          <w:szCs w:val="18"/>
          <w:bdr w:val="none" w:sz="0" w:space="0" w:color="auto" w:frame="1"/>
        </w:rPr>
        <w:t>static</w:t>
      </w:r>
      <w:r>
        <w:rPr>
          <w:rFonts w:ascii="DejaVu Sans Mono" w:hAnsi="DejaVu Sans Mono" w:cs="DejaVu Sans Mono"/>
          <w:color w:val="000000"/>
          <w:sz w:val="18"/>
          <w:szCs w:val="18"/>
          <w:bdr w:val="none" w:sz="0" w:space="0" w:color="auto" w:frame="1"/>
        </w:rPr>
        <w:t> Connection connection;  </w:t>
      </w:r>
    </w:p>
    <w:p w:rsidR="00751F29" w:rsidRDefault="00751F29" w:rsidP="00751F29">
      <w:pPr>
        <w:pStyle w:val="a7"/>
        <w:shd w:val="clear" w:color="auto" w:fill="FFFFFF"/>
        <w:spacing w:before="0" w:beforeAutospacing="0" w:after="0" w:afterAutospacing="0" w:line="378" w:lineRule="atLeast"/>
        <w:rPr>
          <w:rFonts w:ascii="Helvetica" w:hAnsi="Helvetica" w:cs="Helvetica"/>
          <w:color w:val="333333"/>
          <w:sz w:val="21"/>
          <w:szCs w:val="21"/>
        </w:rPr>
      </w:pPr>
      <w:r>
        <w:rPr>
          <w:rFonts w:ascii="Helvetica" w:hAnsi="Helvetica" w:cs="Helvetica"/>
          <w:color w:val="333333"/>
          <w:sz w:val="21"/>
          <w:szCs w:val="21"/>
        </w:rPr>
        <w:t xml:space="preserve">    </w:t>
      </w:r>
      <w:r>
        <w:rPr>
          <w:rFonts w:ascii="Helvetica" w:hAnsi="Helvetica" w:cs="Helvetica"/>
          <w:color w:val="333333"/>
          <w:sz w:val="21"/>
          <w:szCs w:val="21"/>
        </w:rPr>
        <w:t>上述代码</w:t>
      </w:r>
      <w:r>
        <w:rPr>
          <w:rFonts w:ascii="Helvetica" w:hAnsi="Helvetica" w:cs="Helvetica"/>
          <w:color w:val="333333"/>
          <w:sz w:val="21"/>
          <w:szCs w:val="21"/>
        </w:rPr>
        <w:t>,</w:t>
      </w:r>
      <w:r>
        <w:rPr>
          <w:rFonts w:ascii="Helvetica" w:hAnsi="Helvetica" w:cs="Helvetica"/>
          <w:color w:val="333333"/>
          <w:sz w:val="21"/>
          <w:szCs w:val="21"/>
        </w:rPr>
        <w:t>设计会不会有问题</w:t>
      </w:r>
      <w:r>
        <w:rPr>
          <w:rFonts w:ascii="Helvetica" w:hAnsi="Helvetica" w:cs="Helvetica"/>
          <w:color w:val="333333"/>
          <w:sz w:val="21"/>
          <w:szCs w:val="21"/>
        </w:rPr>
        <w:t xml:space="preserve">? </w:t>
      </w:r>
      <w:r>
        <w:rPr>
          <w:rFonts w:ascii="Helvetica" w:hAnsi="Helvetica" w:cs="Helvetica"/>
          <w:color w:val="333333"/>
          <w:sz w:val="21"/>
          <w:szCs w:val="21"/>
        </w:rPr>
        <w:t>一个</w:t>
      </w:r>
      <w:r>
        <w:rPr>
          <w:rFonts w:ascii="Helvetica" w:hAnsi="Helvetica" w:cs="Helvetica"/>
          <w:color w:val="333333"/>
          <w:sz w:val="21"/>
          <w:szCs w:val="21"/>
        </w:rPr>
        <w:t>Connection</w:t>
      </w:r>
      <w:r>
        <w:rPr>
          <w:rFonts w:ascii="Helvetica" w:hAnsi="Helvetica" w:cs="Helvetica"/>
          <w:color w:val="333333"/>
          <w:sz w:val="21"/>
          <w:szCs w:val="21"/>
        </w:rPr>
        <w:t>实例</w:t>
      </w:r>
      <w:r>
        <w:rPr>
          <w:rFonts w:ascii="Helvetica" w:hAnsi="Helvetica" w:cs="Helvetica"/>
          <w:color w:val="333333"/>
          <w:sz w:val="21"/>
          <w:szCs w:val="21"/>
        </w:rPr>
        <w:t>,</w:t>
      </w:r>
      <w:r>
        <w:rPr>
          <w:rFonts w:ascii="Helvetica" w:hAnsi="Helvetica" w:cs="Helvetica"/>
          <w:color w:val="333333"/>
          <w:sz w:val="21"/>
          <w:szCs w:val="21"/>
        </w:rPr>
        <w:t>即对应底层一个</w:t>
      </w:r>
      <w:r>
        <w:rPr>
          <w:rFonts w:ascii="Helvetica" w:hAnsi="Helvetica" w:cs="Helvetica"/>
          <w:color w:val="333333"/>
          <w:sz w:val="21"/>
          <w:szCs w:val="21"/>
        </w:rPr>
        <w:t>TCP</w:t>
      </w:r>
      <w:r>
        <w:rPr>
          <w:rFonts w:ascii="Helvetica" w:hAnsi="Helvetica" w:cs="Helvetica"/>
          <w:color w:val="333333"/>
          <w:sz w:val="21"/>
          <w:szCs w:val="21"/>
        </w:rPr>
        <w:t>链接</w:t>
      </w:r>
      <w:r>
        <w:rPr>
          <w:rFonts w:ascii="Helvetica" w:hAnsi="Helvetica" w:cs="Helvetica"/>
          <w:color w:val="333333"/>
          <w:sz w:val="21"/>
          <w:szCs w:val="21"/>
        </w:rPr>
        <w:t>,</w:t>
      </w:r>
      <w:r>
        <w:rPr>
          <w:rFonts w:ascii="Helvetica" w:hAnsi="Helvetica" w:cs="Helvetica"/>
          <w:color w:val="333333"/>
          <w:sz w:val="21"/>
          <w:szCs w:val="21"/>
        </w:rPr>
        <w:t>有些开发者可能考虑到</w:t>
      </w:r>
      <w:r>
        <w:rPr>
          <w:rFonts w:ascii="Helvetica" w:hAnsi="Helvetica" w:cs="Helvetica"/>
          <w:color w:val="333333"/>
          <w:sz w:val="21"/>
          <w:szCs w:val="21"/>
        </w:rPr>
        <w:t>"</w:t>
      </w:r>
      <w:r>
        <w:rPr>
          <w:rFonts w:ascii="Helvetica" w:hAnsi="Helvetica" w:cs="Helvetica"/>
          <w:color w:val="333333"/>
          <w:sz w:val="21"/>
          <w:szCs w:val="21"/>
        </w:rPr>
        <w:t>性能</w:t>
      </w:r>
      <w:r>
        <w:rPr>
          <w:rFonts w:ascii="Helvetica" w:hAnsi="Helvetica" w:cs="Helvetica"/>
          <w:color w:val="333333"/>
          <w:sz w:val="21"/>
          <w:szCs w:val="21"/>
        </w:rPr>
        <w:t>",</w:t>
      </w:r>
      <w:r>
        <w:rPr>
          <w:rFonts w:ascii="Helvetica" w:hAnsi="Helvetica" w:cs="Helvetica"/>
          <w:color w:val="333333"/>
          <w:sz w:val="21"/>
          <w:szCs w:val="21"/>
        </w:rPr>
        <w:t>就将代码写成上述样式</w:t>
      </w:r>
      <w:r>
        <w:rPr>
          <w:rFonts w:ascii="Helvetica" w:hAnsi="Helvetica" w:cs="Helvetica"/>
          <w:color w:val="333333"/>
          <w:sz w:val="21"/>
          <w:szCs w:val="21"/>
        </w:rPr>
        <w:t>,</w:t>
      </w:r>
      <w:r>
        <w:rPr>
          <w:rFonts w:ascii="Helvetica" w:hAnsi="Helvetica" w:cs="Helvetica"/>
          <w:color w:val="333333"/>
          <w:sz w:val="21"/>
          <w:szCs w:val="21"/>
        </w:rPr>
        <w:t>最终一个</w:t>
      </w:r>
      <w:r>
        <w:rPr>
          <w:rFonts w:ascii="Helvetica" w:hAnsi="Helvetica" w:cs="Helvetica"/>
          <w:color w:val="333333"/>
          <w:sz w:val="21"/>
          <w:szCs w:val="21"/>
        </w:rPr>
        <w:t>application</w:t>
      </w:r>
      <w:r>
        <w:rPr>
          <w:rFonts w:ascii="Helvetica" w:hAnsi="Helvetica" w:cs="Helvetica"/>
          <w:color w:val="333333"/>
          <w:sz w:val="21"/>
          <w:szCs w:val="21"/>
        </w:rPr>
        <w:t>中所有的</w:t>
      </w:r>
      <w:r>
        <w:rPr>
          <w:rFonts w:ascii="Helvetica" w:hAnsi="Helvetica" w:cs="Helvetica"/>
          <w:color w:val="333333"/>
          <w:sz w:val="21"/>
          <w:szCs w:val="21"/>
        </w:rPr>
        <w:t>DB</w:t>
      </w:r>
      <w:r>
        <w:rPr>
          <w:rFonts w:ascii="Helvetica" w:hAnsi="Helvetica" w:cs="Helvetica"/>
          <w:color w:val="333333"/>
          <w:sz w:val="21"/>
          <w:szCs w:val="21"/>
        </w:rPr>
        <w:t>操作</w:t>
      </w:r>
      <w:r>
        <w:rPr>
          <w:rFonts w:ascii="Helvetica" w:hAnsi="Helvetica" w:cs="Helvetica"/>
          <w:color w:val="333333"/>
          <w:sz w:val="21"/>
          <w:szCs w:val="21"/>
        </w:rPr>
        <w:t>,</w:t>
      </w:r>
      <w:r>
        <w:rPr>
          <w:rFonts w:ascii="Helvetica" w:hAnsi="Helvetica" w:cs="Helvetica"/>
          <w:color w:val="333333"/>
          <w:sz w:val="21"/>
          <w:szCs w:val="21"/>
        </w:rPr>
        <w:t>使用一个</w:t>
      </w:r>
      <w:r>
        <w:rPr>
          <w:rFonts w:ascii="Helvetica" w:hAnsi="Helvetica" w:cs="Helvetica"/>
          <w:color w:val="333333"/>
          <w:sz w:val="21"/>
          <w:szCs w:val="21"/>
        </w:rPr>
        <w:t>connection.</w:t>
      </w:r>
      <w:r>
        <w:rPr>
          <w:rFonts w:ascii="Helvetica" w:hAnsi="Helvetica" w:cs="Helvetica"/>
          <w:color w:val="333333"/>
          <w:sz w:val="21"/>
          <w:szCs w:val="21"/>
        </w:rPr>
        <w:t>确实减少了与</w:t>
      </w:r>
      <w:r>
        <w:rPr>
          <w:rFonts w:ascii="Helvetica" w:hAnsi="Helvetica" w:cs="Helvetica"/>
          <w:color w:val="333333"/>
          <w:sz w:val="21"/>
          <w:szCs w:val="21"/>
        </w:rPr>
        <w:t>DB</w:t>
      </w:r>
      <w:r>
        <w:rPr>
          <w:rFonts w:ascii="Helvetica" w:hAnsi="Helvetica" w:cs="Helvetica"/>
          <w:color w:val="333333"/>
          <w:sz w:val="21"/>
          <w:szCs w:val="21"/>
        </w:rPr>
        <w:t>的</w:t>
      </w:r>
      <w:r>
        <w:rPr>
          <w:rFonts w:ascii="Helvetica" w:hAnsi="Helvetica" w:cs="Helvetica"/>
          <w:color w:val="333333"/>
          <w:sz w:val="21"/>
          <w:szCs w:val="21"/>
        </w:rPr>
        <w:t>TCP</w:t>
      </w:r>
      <w:r>
        <w:rPr>
          <w:rFonts w:ascii="Helvetica" w:hAnsi="Helvetica" w:cs="Helvetica"/>
          <w:color w:val="333333"/>
          <w:sz w:val="21"/>
          <w:szCs w:val="21"/>
        </w:rPr>
        <w:t>链接个数</w:t>
      </w:r>
      <w:r>
        <w:rPr>
          <w:rFonts w:ascii="Helvetica" w:hAnsi="Helvetica" w:cs="Helvetica"/>
          <w:color w:val="333333"/>
          <w:sz w:val="21"/>
          <w:szCs w:val="21"/>
        </w:rPr>
        <w:t>,</w:t>
      </w:r>
      <w:r>
        <w:rPr>
          <w:rFonts w:ascii="Helvetica" w:hAnsi="Helvetica" w:cs="Helvetica"/>
          <w:color w:val="333333"/>
          <w:sz w:val="21"/>
          <w:szCs w:val="21"/>
        </w:rPr>
        <w:t>但是这真的安全吗</w:t>
      </w:r>
      <w:r>
        <w:rPr>
          <w:rFonts w:ascii="Helvetica" w:hAnsi="Helvetica" w:cs="Helvetica"/>
          <w:color w:val="333333"/>
          <w:sz w:val="21"/>
          <w:szCs w:val="21"/>
        </w:rPr>
        <w:t>??</w:t>
      </w:r>
      <w:r>
        <w:rPr>
          <w:rFonts w:ascii="Helvetica" w:hAnsi="Helvetica" w:cs="Helvetica"/>
          <w:color w:val="333333"/>
          <w:sz w:val="21"/>
          <w:szCs w:val="21"/>
        </w:rPr>
        <w:t>真的提升了性能了吗</w:t>
      </w:r>
      <w:r>
        <w:rPr>
          <w:rFonts w:ascii="Helvetica" w:hAnsi="Helvetica" w:cs="Helvetica"/>
          <w:color w:val="333333"/>
          <w:sz w:val="21"/>
          <w:szCs w:val="21"/>
        </w:rPr>
        <w:t>??</w:t>
      </w:r>
    </w:p>
    <w:p w:rsidR="00751F29" w:rsidRDefault="00751F29" w:rsidP="00751F29">
      <w:pPr>
        <w:pStyle w:val="a7"/>
        <w:shd w:val="clear" w:color="auto" w:fill="FFFFFF"/>
        <w:spacing w:before="0" w:beforeAutospacing="0" w:after="0" w:afterAutospacing="0" w:line="378" w:lineRule="atLeast"/>
        <w:rPr>
          <w:rFonts w:ascii="Helvetica" w:hAnsi="Helvetica" w:cs="Helvetica"/>
          <w:color w:val="333333"/>
          <w:sz w:val="21"/>
          <w:szCs w:val="21"/>
        </w:rPr>
      </w:pPr>
      <w:r>
        <w:rPr>
          <w:rFonts w:ascii="Helvetica" w:hAnsi="Helvetica" w:cs="Helvetica"/>
          <w:color w:val="333333"/>
          <w:sz w:val="21"/>
          <w:szCs w:val="21"/>
        </w:rPr>
        <w:t xml:space="preserve">    1) </w:t>
      </w:r>
      <w:r>
        <w:rPr>
          <w:rFonts w:ascii="Helvetica" w:hAnsi="Helvetica" w:cs="Helvetica"/>
          <w:color w:val="333333"/>
          <w:sz w:val="21"/>
          <w:szCs w:val="21"/>
        </w:rPr>
        <w:t>似乎一个初学者都不会这些写</w:t>
      </w:r>
      <w:r>
        <w:rPr>
          <w:rFonts w:ascii="Helvetica" w:hAnsi="Helvetica" w:cs="Helvetica"/>
          <w:color w:val="333333"/>
          <w:sz w:val="21"/>
          <w:szCs w:val="21"/>
        </w:rPr>
        <w:t>,</w:t>
      </w:r>
      <w:r>
        <w:rPr>
          <w:rFonts w:ascii="Helvetica" w:hAnsi="Helvetica" w:cs="Helvetica"/>
          <w:color w:val="333333"/>
          <w:sz w:val="21"/>
          <w:szCs w:val="21"/>
        </w:rPr>
        <w:t>因为没有</w:t>
      </w:r>
      <w:r>
        <w:rPr>
          <w:rFonts w:ascii="Helvetica" w:hAnsi="Helvetica" w:cs="Helvetica"/>
          <w:color w:val="333333"/>
          <w:sz w:val="21"/>
          <w:szCs w:val="21"/>
        </w:rPr>
        <w:t>sample</w:t>
      </w:r>
      <w:r>
        <w:rPr>
          <w:rFonts w:ascii="Helvetica" w:hAnsi="Helvetica" w:cs="Helvetica"/>
          <w:color w:val="333333"/>
          <w:sz w:val="21"/>
          <w:szCs w:val="21"/>
        </w:rPr>
        <w:t>是这么展示的</w:t>
      </w:r>
      <w:r>
        <w:rPr>
          <w:rFonts w:ascii="Helvetica" w:hAnsi="Helvetica" w:cs="Helvetica"/>
          <w:color w:val="333333"/>
          <w:sz w:val="21"/>
          <w:szCs w:val="21"/>
        </w:rPr>
        <w:t>.</w:t>
      </w:r>
      <w:r>
        <w:rPr>
          <w:rFonts w:ascii="Helvetica" w:hAnsi="Helvetica" w:cs="Helvetica"/>
          <w:color w:val="333333"/>
          <w:sz w:val="21"/>
          <w:szCs w:val="21"/>
        </w:rPr>
        <w:t>但是往往会在每个方法调用时都新建</w:t>
      </w:r>
      <w:r>
        <w:rPr>
          <w:rFonts w:ascii="Helvetica" w:hAnsi="Helvetica" w:cs="Helvetica"/>
          <w:color w:val="333333"/>
          <w:sz w:val="21"/>
          <w:szCs w:val="21"/>
        </w:rPr>
        <w:t>connection,</w:t>
      </w:r>
      <w:r>
        <w:rPr>
          <w:rFonts w:ascii="Helvetica" w:hAnsi="Helvetica" w:cs="Helvetica"/>
          <w:color w:val="333333"/>
          <w:sz w:val="21"/>
          <w:szCs w:val="21"/>
        </w:rPr>
        <w:t>然后</w:t>
      </w:r>
      <w:r>
        <w:rPr>
          <w:rFonts w:ascii="Helvetica" w:hAnsi="Helvetica" w:cs="Helvetica"/>
          <w:color w:val="333333"/>
          <w:sz w:val="21"/>
          <w:szCs w:val="21"/>
        </w:rPr>
        <w:t>close();</w:t>
      </w:r>
    </w:p>
    <w:p w:rsidR="00751F29" w:rsidRDefault="00751F29" w:rsidP="00751F29">
      <w:pPr>
        <w:pStyle w:val="a7"/>
        <w:shd w:val="clear" w:color="auto" w:fill="FFFFFF"/>
        <w:spacing w:before="0" w:beforeAutospacing="0" w:after="0" w:afterAutospacing="0" w:line="378" w:lineRule="atLeast"/>
        <w:rPr>
          <w:rFonts w:ascii="Helvetica" w:hAnsi="Helvetica" w:cs="Helvetica"/>
          <w:color w:val="333333"/>
          <w:sz w:val="21"/>
          <w:szCs w:val="21"/>
        </w:rPr>
      </w:pPr>
      <w:r>
        <w:rPr>
          <w:rFonts w:ascii="Helvetica" w:hAnsi="Helvetica" w:cs="Helvetica"/>
          <w:color w:val="333333"/>
          <w:sz w:val="21"/>
          <w:szCs w:val="21"/>
        </w:rPr>
        <w:t xml:space="preserve">    2) </w:t>
      </w:r>
      <w:r>
        <w:rPr>
          <w:rFonts w:ascii="Helvetica" w:hAnsi="Helvetica" w:cs="Helvetica"/>
          <w:color w:val="333333"/>
          <w:sz w:val="21"/>
          <w:szCs w:val="21"/>
        </w:rPr>
        <w:t>当一个开发者考虑到性能的时候</w:t>
      </w:r>
      <w:r>
        <w:rPr>
          <w:rFonts w:ascii="Helvetica" w:hAnsi="Helvetica" w:cs="Helvetica"/>
          <w:color w:val="333333"/>
          <w:sz w:val="21"/>
          <w:szCs w:val="21"/>
        </w:rPr>
        <w:t>,</w:t>
      </w:r>
      <w:r>
        <w:rPr>
          <w:rFonts w:ascii="Helvetica" w:hAnsi="Helvetica" w:cs="Helvetica"/>
          <w:color w:val="333333"/>
          <w:sz w:val="21"/>
          <w:szCs w:val="21"/>
        </w:rPr>
        <w:t>可能会写出上面的代码</w:t>
      </w:r>
      <w:r>
        <w:rPr>
          <w:rFonts w:ascii="Helvetica" w:hAnsi="Helvetica" w:cs="Helvetica"/>
          <w:color w:val="333333"/>
          <w:sz w:val="21"/>
          <w:szCs w:val="21"/>
        </w:rPr>
        <w:t>..</w:t>
      </w:r>
    </w:p>
    <w:p w:rsidR="00751F29" w:rsidRDefault="00751F29" w:rsidP="00751F29">
      <w:pPr>
        <w:pStyle w:val="a7"/>
        <w:shd w:val="clear" w:color="auto" w:fill="FFFFFF"/>
        <w:spacing w:before="0" w:beforeAutospacing="0" w:after="0" w:afterAutospacing="0" w:line="378" w:lineRule="atLeast"/>
        <w:rPr>
          <w:rFonts w:ascii="Helvetica" w:hAnsi="Helvetica" w:cs="Helvetica"/>
          <w:color w:val="333333"/>
          <w:sz w:val="21"/>
          <w:szCs w:val="21"/>
        </w:rPr>
      </w:pPr>
      <w:r>
        <w:rPr>
          <w:rFonts w:ascii="Helvetica" w:hAnsi="Helvetica" w:cs="Helvetica"/>
          <w:color w:val="333333"/>
          <w:sz w:val="21"/>
          <w:szCs w:val="21"/>
        </w:rPr>
        <w:t> </w:t>
      </w:r>
    </w:p>
    <w:p w:rsidR="00751F29" w:rsidRDefault="00751F29" w:rsidP="00751F29">
      <w:pPr>
        <w:pStyle w:val="a7"/>
        <w:shd w:val="clear" w:color="auto" w:fill="FFFFFF"/>
        <w:spacing w:before="0" w:beforeAutospacing="0" w:after="0" w:afterAutospacing="0" w:line="378" w:lineRule="atLeast"/>
        <w:rPr>
          <w:rFonts w:ascii="Helvetica" w:hAnsi="Helvetica" w:cs="Helvetica"/>
          <w:color w:val="333333"/>
          <w:sz w:val="21"/>
          <w:szCs w:val="21"/>
        </w:rPr>
      </w:pPr>
      <w:r>
        <w:rPr>
          <w:rFonts w:ascii="Helvetica" w:hAnsi="Helvetica" w:cs="Helvetica"/>
          <w:color w:val="333333"/>
          <w:sz w:val="21"/>
          <w:szCs w:val="21"/>
        </w:rPr>
        <w:t>    Connection</w:t>
      </w:r>
      <w:r>
        <w:rPr>
          <w:rFonts w:ascii="Helvetica" w:hAnsi="Helvetica" w:cs="Helvetica"/>
          <w:color w:val="333333"/>
          <w:sz w:val="21"/>
          <w:szCs w:val="21"/>
        </w:rPr>
        <w:t>不是线程安全的</w:t>
      </w:r>
      <w:r>
        <w:rPr>
          <w:rFonts w:ascii="Helvetica" w:hAnsi="Helvetica" w:cs="Helvetica"/>
          <w:color w:val="333333"/>
          <w:sz w:val="21"/>
          <w:szCs w:val="21"/>
        </w:rPr>
        <w:t>,</w:t>
      </w:r>
      <w:r>
        <w:rPr>
          <w:rFonts w:ascii="Helvetica" w:hAnsi="Helvetica" w:cs="Helvetica"/>
          <w:color w:val="333333"/>
          <w:sz w:val="21"/>
          <w:szCs w:val="21"/>
        </w:rPr>
        <w:t>它在多线程环境中使用时</w:t>
      </w:r>
      <w:r>
        <w:rPr>
          <w:rFonts w:ascii="Helvetica" w:hAnsi="Helvetica" w:cs="Helvetica"/>
          <w:color w:val="333333"/>
          <w:sz w:val="21"/>
          <w:szCs w:val="21"/>
        </w:rPr>
        <w:t>,</w:t>
      </w:r>
      <w:r>
        <w:rPr>
          <w:rFonts w:ascii="Helvetica" w:hAnsi="Helvetica" w:cs="Helvetica"/>
          <w:color w:val="333333"/>
          <w:sz w:val="21"/>
          <w:szCs w:val="21"/>
        </w:rPr>
        <w:t>会导致数据操作的错乱</w:t>
      </w:r>
      <w:r>
        <w:rPr>
          <w:rFonts w:ascii="Helvetica" w:hAnsi="Helvetica" w:cs="Helvetica"/>
          <w:color w:val="333333"/>
          <w:sz w:val="21"/>
          <w:szCs w:val="21"/>
        </w:rPr>
        <w:t>,</w:t>
      </w:r>
      <w:r>
        <w:rPr>
          <w:rFonts w:ascii="Helvetica" w:hAnsi="Helvetica" w:cs="Helvetica"/>
          <w:color w:val="333333"/>
          <w:sz w:val="21"/>
          <w:szCs w:val="21"/>
        </w:rPr>
        <w:t>特别是有事务的情况</w:t>
      </w:r>
      <w:r>
        <w:rPr>
          <w:rFonts w:ascii="Helvetica" w:hAnsi="Helvetica" w:cs="Helvetica"/>
          <w:color w:val="333333"/>
          <w:sz w:val="21"/>
          <w:szCs w:val="21"/>
        </w:rPr>
        <w:t>.connection.commit()</w:t>
      </w:r>
      <w:r>
        <w:rPr>
          <w:rFonts w:ascii="Helvetica" w:hAnsi="Helvetica" w:cs="Helvetica"/>
          <w:color w:val="333333"/>
          <w:sz w:val="21"/>
          <w:szCs w:val="21"/>
        </w:rPr>
        <w:t>方法就是提交事务</w:t>
      </w:r>
      <w:r>
        <w:rPr>
          <w:rFonts w:ascii="Helvetica" w:hAnsi="Helvetica" w:cs="Helvetica"/>
          <w:color w:val="333333"/>
          <w:sz w:val="21"/>
          <w:szCs w:val="21"/>
        </w:rPr>
        <w:t>,</w:t>
      </w:r>
      <w:r>
        <w:rPr>
          <w:rFonts w:ascii="Helvetica" w:hAnsi="Helvetica" w:cs="Helvetica"/>
          <w:color w:val="333333"/>
          <w:sz w:val="21"/>
          <w:szCs w:val="21"/>
        </w:rPr>
        <w:t>你可以想象</w:t>
      </w:r>
      <w:r>
        <w:rPr>
          <w:rFonts w:ascii="Helvetica" w:hAnsi="Helvetica" w:cs="Helvetica"/>
          <w:color w:val="333333"/>
          <w:sz w:val="21"/>
          <w:szCs w:val="21"/>
        </w:rPr>
        <w:t>,</w:t>
      </w:r>
      <w:r>
        <w:rPr>
          <w:rFonts w:ascii="Helvetica" w:hAnsi="Helvetica" w:cs="Helvetica"/>
          <w:color w:val="333333"/>
          <w:sz w:val="21"/>
          <w:szCs w:val="21"/>
        </w:rPr>
        <w:t>在多线程环境中</w:t>
      </w:r>
      <w:r>
        <w:rPr>
          <w:rFonts w:ascii="Helvetica" w:hAnsi="Helvetica" w:cs="Helvetica"/>
          <w:color w:val="333333"/>
          <w:sz w:val="21"/>
          <w:szCs w:val="21"/>
        </w:rPr>
        <w:t>,</w:t>
      </w:r>
      <w:r>
        <w:rPr>
          <w:rFonts w:ascii="Helvetica" w:hAnsi="Helvetica" w:cs="Helvetica"/>
          <w:color w:val="333333"/>
          <w:sz w:val="21"/>
          <w:szCs w:val="21"/>
        </w:rPr>
        <w:t>线程</w:t>
      </w:r>
      <w:r>
        <w:rPr>
          <w:rFonts w:ascii="Helvetica" w:hAnsi="Helvetica" w:cs="Helvetica"/>
          <w:color w:val="333333"/>
          <w:sz w:val="21"/>
          <w:szCs w:val="21"/>
        </w:rPr>
        <w:t>A</w:t>
      </w:r>
      <w:r>
        <w:rPr>
          <w:rFonts w:ascii="Helvetica" w:hAnsi="Helvetica" w:cs="Helvetica"/>
          <w:color w:val="333333"/>
          <w:sz w:val="21"/>
          <w:szCs w:val="21"/>
        </w:rPr>
        <w:t>开启了事务</w:t>
      </w:r>
      <w:r>
        <w:rPr>
          <w:rFonts w:ascii="Helvetica" w:hAnsi="Helvetica" w:cs="Helvetica"/>
          <w:color w:val="333333"/>
          <w:sz w:val="21"/>
          <w:szCs w:val="21"/>
        </w:rPr>
        <w:t>,</w:t>
      </w:r>
      <w:r>
        <w:rPr>
          <w:rFonts w:ascii="Helvetica" w:hAnsi="Helvetica" w:cs="Helvetica"/>
          <w:color w:val="333333"/>
          <w:sz w:val="21"/>
          <w:szCs w:val="21"/>
        </w:rPr>
        <w:t>然后线程</w:t>
      </w:r>
      <w:r>
        <w:rPr>
          <w:rFonts w:ascii="Helvetica" w:hAnsi="Helvetica" w:cs="Helvetica"/>
          <w:color w:val="333333"/>
          <w:sz w:val="21"/>
          <w:szCs w:val="21"/>
        </w:rPr>
        <w:t>B</w:t>
      </w:r>
      <w:r>
        <w:rPr>
          <w:rFonts w:ascii="Helvetica" w:hAnsi="Helvetica" w:cs="Helvetica"/>
          <w:color w:val="333333"/>
          <w:sz w:val="21"/>
          <w:szCs w:val="21"/>
        </w:rPr>
        <w:t>却意外的</w:t>
      </w:r>
      <w:r>
        <w:rPr>
          <w:rFonts w:ascii="Helvetica" w:hAnsi="Helvetica" w:cs="Helvetica"/>
          <w:color w:val="333333"/>
          <w:sz w:val="21"/>
          <w:szCs w:val="21"/>
        </w:rPr>
        <w:t>commit,</w:t>
      </w:r>
      <w:r>
        <w:rPr>
          <w:rFonts w:ascii="Helvetica" w:hAnsi="Helvetica" w:cs="Helvetica"/>
          <w:color w:val="333333"/>
          <w:sz w:val="21"/>
          <w:szCs w:val="21"/>
        </w:rPr>
        <w:t>这该是个多么纠结的情况</w:t>
      </w:r>
      <w:r>
        <w:rPr>
          <w:rFonts w:ascii="Helvetica" w:hAnsi="Helvetica" w:cs="Helvetica"/>
          <w:color w:val="333333"/>
          <w:sz w:val="21"/>
          <w:szCs w:val="21"/>
        </w:rPr>
        <w:t>.</w:t>
      </w:r>
    </w:p>
    <w:p w:rsidR="00751F29" w:rsidRDefault="00751F29" w:rsidP="00751F29">
      <w:pPr>
        <w:pStyle w:val="a7"/>
        <w:shd w:val="clear" w:color="auto" w:fill="FFFFFF"/>
        <w:spacing w:before="0" w:beforeAutospacing="0" w:after="0" w:afterAutospacing="0" w:line="378" w:lineRule="atLeast"/>
        <w:rPr>
          <w:rFonts w:ascii="Helvetica" w:hAnsi="Helvetica" w:cs="Helvetica"/>
          <w:color w:val="333333"/>
          <w:sz w:val="21"/>
          <w:szCs w:val="21"/>
        </w:rPr>
      </w:pPr>
      <w:r>
        <w:rPr>
          <w:rFonts w:ascii="Helvetica" w:hAnsi="Helvetica" w:cs="Helvetica"/>
          <w:color w:val="333333"/>
          <w:sz w:val="21"/>
          <w:szCs w:val="21"/>
        </w:rPr>
        <w:lastRenderedPageBreak/>
        <w:t xml:space="preserve">    </w:t>
      </w:r>
      <w:r>
        <w:rPr>
          <w:rFonts w:ascii="Helvetica" w:hAnsi="Helvetica" w:cs="Helvetica"/>
          <w:color w:val="333333"/>
          <w:sz w:val="21"/>
          <w:szCs w:val="21"/>
        </w:rPr>
        <w:t>如果在没有事务的情况下</w:t>
      </w:r>
      <w:r>
        <w:rPr>
          <w:rFonts w:ascii="Helvetica" w:hAnsi="Helvetica" w:cs="Helvetica"/>
          <w:color w:val="333333"/>
          <w:sz w:val="21"/>
          <w:szCs w:val="21"/>
        </w:rPr>
        <w:t>,</w:t>
      </w:r>
      <w:r>
        <w:rPr>
          <w:rFonts w:ascii="Helvetica" w:hAnsi="Helvetica" w:cs="Helvetica"/>
          <w:color w:val="333333"/>
          <w:sz w:val="21"/>
          <w:szCs w:val="21"/>
        </w:rPr>
        <w:t>且仅仅是简单的</w:t>
      </w:r>
      <w:r>
        <w:rPr>
          <w:rFonts w:ascii="Helvetica" w:hAnsi="Helvetica" w:cs="Helvetica"/>
          <w:color w:val="333333"/>
          <w:sz w:val="21"/>
          <w:szCs w:val="21"/>
        </w:rPr>
        <w:t>SQL Select</w:t>
      </w:r>
      <w:r>
        <w:rPr>
          <w:rFonts w:ascii="Helvetica" w:hAnsi="Helvetica" w:cs="Helvetica"/>
          <w:color w:val="333333"/>
          <w:sz w:val="21"/>
          <w:szCs w:val="21"/>
        </w:rPr>
        <w:t>操作</w:t>
      </w:r>
      <w:r>
        <w:rPr>
          <w:rFonts w:ascii="Helvetica" w:hAnsi="Helvetica" w:cs="Helvetica"/>
          <w:color w:val="333333"/>
          <w:sz w:val="21"/>
          <w:szCs w:val="21"/>
        </w:rPr>
        <w:t>,</w:t>
      </w:r>
      <w:r>
        <w:rPr>
          <w:rFonts w:ascii="Helvetica" w:hAnsi="Helvetica" w:cs="Helvetica"/>
          <w:color w:val="333333"/>
          <w:sz w:val="21"/>
          <w:szCs w:val="21"/>
        </w:rPr>
        <w:t>似乎在不会出现数据错乱</w:t>
      </w:r>
      <w:r>
        <w:rPr>
          <w:rFonts w:ascii="Helvetica" w:hAnsi="Helvetica" w:cs="Helvetica"/>
          <w:color w:val="333333"/>
          <w:sz w:val="21"/>
          <w:szCs w:val="21"/>
        </w:rPr>
        <w:t>,</w:t>
      </w:r>
      <w:r>
        <w:rPr>
          <w:rFonts w:ascii="Helvetica" w:hAnsi="Helvetica" w:cs="Helvetica"/>
          <w:color w:val="333333"/>
          <w:sz w:val="21"/>
          <w:szCs w:val="21"/>
        </w:rPr>
        <w:t>一切看起来比较安全</w:t>
      </w:r>
      <w:r>
        <w:rPr>
          <w:rFonts w:ascii="Helvetica" w:hAnsi="Helvetica" w:cs="Helvetica"/>
          <w:color w:val="333333"/>
          <w:sz w:val="21"/>
          <w:szCs w:val="21"/>
        </w:rPr>
        <w:t>.</w:t>
      </w:r>
      <w:r>
        <w:rPr>
          <w:rFonts w:ascii="Helvetica" w:hAnsi="Helvetica" w:cs="Helvetica"/>
          <w:color w:val="333333"/>
          <w:sz w:val="21"/>
          <w:szCs w:val="21"/>
        </w:rPr>
        <w:t>但是这并非意味着提升了性能</w:t>
      </w:r>
      <w:r>
        <w:rPr>
          <w:rFonts w:ascii="Helvetica" w:hAnsi="Helvetica" w:cs="Helvetica"/>
          <w:color w:val="333333"/>
          <w:sz w:val="21"/>
          <w:szCs w:val="21"/>
        </w:rPr>
        <w:t>,JDBC</w:t>
      </w:r>
      <w:r>
        <w:rPr>
          <w:rFonts w:ascii="Helvetica" w:hAnsi="Helvetica" w:cs="Helvetica"/>
          <w:color w:val="333333"/>
          <w:sz w:val="21"/>
          <w:szCs w:val="21"/>
        </w:rPr>
        <w:t>的各种实现中</w:t>
      </w:r>
      <w:r>
        <w:rPr>
          <w:rFonts w:ascii="Helvetica" w:hAnsi="Helvetica" w:cs="Helvetica"/>
          <w:color w:val="333333"/>
          <w:sz w:val="21"/>
          <w:szCs w:val="21"/>
        </w:rPr>
        <w:t>,connection</w:t>
      </w:r>
      <w:r>
        <w:rPr>
          <w:rFonts w:ascii="Helvetica" w:hAnsi="Helvetica" w:cs="Helvetica"/>
          <w:color w:val="333333"/>
          <w:sz w:val="21"/>
          <w:szCs w:val="21"/>
        </w:rPr>
        <w:t>的各种操作都进行了同步</w:t>
      </w:r>
      <w:r>
        <w:rPr>
          <w:rFonts w:ascii="Helvetica" w:hAnsi="Helvetica" w:cs="Helvetica"/>
          <w:color w:val="333333"/>
          <w:sz w:val="21"/>
          <w:szCs w:val="21"/>
        </w:rPr>
        <w:t>:</w:t>
      </w:r>
    </w:p>
    <w:p w:rsidR="00751F29" w:rsidRDefault="00751F29" w:rsidP="00751F29">
      <w:pPr>
        <w:shd w:val="clear" w:color="auto" w:fill="F8F8F8"/>
        <w:wordWrap w:val="0"/>
        <w:rPr>
          <w:rFonts w:ascii="Verdana" w:hAnsi="Verdana" w:cs="DejaVu Sans Mono"/>
          <w:b/>
          <w:bCs/>
          <w:color w:val="C0C0C0"/>
          <w:sz w:val="14"/>
          <w:szCs w:val="14"/>
        </w:rPr>
      </w:pPr>
      <w:r>
        <w:rPr>
          <w:rFonts w:ascii="Verdana" w:hAnsi="Verdana" w:cs="DejaVu Sans Mono"/>
          <w:b/>
          <w:bCs/>
          <w:color w:val="C0C0C0"/>
          <w:sz w:val="14"/>
          <w:szCs w:val="14"/>
        </w:rPr>
        <w:t>Java</w:t>
      </w:r>
      <w:r>
        <w:rPr>
          <w:rFonts w:ascii="Verdana" w:hAnsi="Verdana" w:cs="DejaVu Sans Mono"/>
          <w:b/>
          <w:bCs/>
          <w:color w:val="C0C0C0"/>
          <w:sz w:val="14"/>
          <w:szCs w:val="14"/>
        </w:rPr>
        <w:t>代码</w:t>
      </w:r>
      <w:r>
        <w:rPr>
          <w:rFonts w:ascii="Verdana" w:hAnsi="Verdana" w:cs="DejaVu Sans Mono"/>
          <w:b/>
          <w:bCs/>
          <w:color w:val="C0C0C0"/>
          <w:sz w:val="14"/>
          <w:szCs w:val="14"/>
        </w:rPr>
        <w:t>  </w:t>
      </w:r>
      <w:r>
        <w:rPr>
          <w:rFonts w:ascii="Verdana" w:hAnsi="Verdana" w:cs="DejaVu Sans Mono"/>
          <w:b/>
          <w:bCs/>
          <w:noProof/>
          <w:color w:val="C0C0C0"/>
          <w:sz w:val="14"/>
          <w:szCs w:val="14"/>
        </w:rPr>
        <w:drawing>
          <wp:inline distT="0" distB="0" distL="0" distR="0">
            <wp:extent cx="142875" cy="135255"/>
            <wp:effectExtent l="0" t="0" r="9525" b="0"/>
            <wp:docPr id="51" name="图片 51"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2875" cy="135255"/>
                    </a:xfrm>
                    <a:prstGeom prst="rect">
                      <a:avLst/>
                    </a:prstGeom>
                    <a:noFill/>
                    <a:ln>
                      <a:noFill/>
                    </a:ln>
                  </pic:spPr>
                </pic:pic>
              </a:graphicData>
            </a:graphic>
          </wp:inline>
        </w:drawing>
      </w:r>
    </w:p>
    <w:p w:rsidR="00751F29" w:rsidRDefault="00751F29" w:rsidP="00751F29">
      <w:pPr>
        <w:widowControl/>
        <w:numPr>
          <w:ilvl w:val="0"/>
          <w:numId w:val="30"/>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##PreparedStatement  </w:t>
      </w:r>
    </w:p>
    <w:p w:rsidR="00751F29" w:rsidRDefault="00751F29" w:rsidP="00751F29">
      <w:pPr>
        <w:widowControl/>
        <w:numPr>
          <w:ilvl w:val="0"/>
          <w:numId w:val="30"/>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Style w:val="keyword"/>
          <w:rFonts w:ascii="DejaVu Sans Mono" w:hAnsi="DejaVu Sans Mono" w:cs="DejaVu Sans Mono"/>
          <w:b/>
          <w:bCs/>
          <w:color w:val="7F0055"/>
          <w:sz w:val="18"/>
          <w:szCs w:val="18"/>
          <w:bdr w:val="none" w:sz="0" w:space="0" w:color="auto" w:frame="1"/>
        </w:rPr>
        <w:t>public</w:t>
      </w:r>
      <w:r>
        <w:rPr>
          <w:rFonts w:ascii="DejaVu Sans Mono" w:hAnsi="DejaVu Sans Mono" w:cs="DejaVu Sans Mono"/>
          <w:color w:val="000000"/>
          <w:sz w:val="18"/>
          <w:szCs w:val="18"/>
          <w:bdr w:val="none" w:sz="0" w:space="0" w:color="auto" w:frame="1"/>
        </w:rPr>
        <w:t> </w:t>
      </w:r>
      <w:r>
        <w:rPr>
          <w:rStyle w:val="keyword"/>
          <w:rFonts w:ascii="DejaVu Sans Mono" w:hAnsi="DejaVu Sans Mono" w:cs="DejaVu Sans Mono"/>
          <w:b/>
          <w:bCs/>
          <w:color w:val="7F0055"/>
          <w:sz w:val="18"/>
          <w:szCs w:val="18"/>
          <w:bdr w:val="none" w:sz="0" w:space="0" w:color="auto" w:frame="1"/>
        </w:rPr>
        <w:t>int</w:t>
      </w:r>
      <w:r>
        <w:rPr>
          <w:rFonts w:ascii="DejaVu Sans Mono" w:hAnsi="DejaVu Sans Mono" w:cs="DejaVu Sans Mono"/>
          <w:color w:val="000000"/>
          <w:sz w:val="18"/>
          <w:szCs w:val="18"/>
          <w:bdr w:val="none" w:sz="0" w:space="0" w:color="auto" w:frame="1"/>
        </w:rPr>
        <w:t> executeUpdate(){  </w:t>
      </w:r>
    </w:p>
    <w:p w:rsidR="00751F29" w:rsidRDefault="00751F29" w:rsidP="00751F29">
      <w:pPr>
        <w:widowControl/>
        <w:numPr>
          <w:ilvl w:val="0"/>
          <w:numId w:val="30"/>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w:t>
      </w:r>
      <w:r>
        <w:rPr>
          <w:rStyle w:val="keyword"/>
          <w:rFonts w:ascii="DejaVu Sans Mono" w:hAnsi="DejaVu Sans Mono" w:cs="DejaVu Sans Mono"/>
          <w:b/>
          <w:bCs/>
          <w:color w:val="7F0055"/>
          <w:sz w:val="18"/>
          <w:szCs w:val="18"/>
          <w:bdr w:val="none" w:sz="0" w:space="0" w:color="auto" w:frame="1"/>
        </w:rPr>
        <w:t>synchronized</w:t>
      </w:r>
      <w:r>
        <w:rPr>
          <w:rFonts w:ascii="DejaVu Sans Mono" w:hAnsi="DejaVu Sans Mono" w:cs="DejaVu Sans Mono"/>
          <w:color w:val="000000"/>
          <w:sz w:val="18"/>
          <w:szCs w:val="18"/>
          <w:bdr w:val="none" w:sz="0" w:space="0" w:color="auto" w:frame="1"/>
        </w:rPr>
        <w:t>(connection){  </w:t>
      </w:r>
    </w:p>
    <w:p w:rsidR="00751F29" w:rsidRDefault="00751F29" w:rsidP="00751F29">
      <w:pPr>
        <w:widowControl/>
        <w:numPr>
          <w:ilvl w:val="0"/>
          <w:numId w:val="30"/>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w:t>
      </w:r>
      <w:r>
        <w:rPr>
          <w:rStyle w:val="comment"/>
          <w:rFonts w:ascii="DejaVu Sans Mono" w:hAnsi="DejaVu Sans Mono" w:cs="DejaVu Sans Mono"/>
          <w:color w:val="008200"/>
          <w:bdr w:val="none" w:sz="0" w:space="0" w:color="auto" w:frame="1"/>
        </w:rPr>
        <w:t>//do    </w:t>
      </w:r>
      <w:r>
        <w:rPr>
          <w:rFonts w:ascii="DejaVu Sans Mono" w:hAnsi="DejaVu Sans Mono" w:cs="DejaVu Sans Mono"/>
          <w:color w:val="000000"/>
          <w:sz w:val="18"/>
          <w:szCs w:val="18"/>
          <w:bdr w:val="none" w:sz="0" w:space="0" w:color="auto" w:frame="1"/>
        </w:rPr>
        <w:t>  </w:t>
      </w:r>
    </w:p>
    <w:p w:rsidR="00751F29" w:rsidRDefault="00751F29" w:rsidP="00751F29">
      <w:pPr>
        <w:widowControl/>
        <w:numPr>
          <w:ilvl w:val="0"/>
          <w:numId w:val="30"/>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  </w:t>
      </w:r>
    </w:p>
    <w:p w:rsidR="00751F29" w:rsidRDefault="00751F29" w:rsidP="00751F29">
      <w:pPr>
        <w:widowControl/>
        <w:numPr>
          <w:ilvl w:val="0"/>
          <w:numId w:val="30"/>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w:t>
      </w:r>
    </w:p>
    <w:p w:rsidR="00751F29" w:rsidRDefault="00751F29" w:rsidP="00751F29">
      <w:pPr>
        <w:pStyle w:val="a7"/>
        <w:shd w:val="clear" w:color="auto" w:fill="FFFFFF"/>
        <w:spacing w:before="0" w:beforeAutospacing="0" w:after="0" w:afterAutospacing="0" w:line="378" w:lineRule="atLeast"/>
        <w:rPr>
          <w:rFonts w:ascii="Helvetica" w:hAnsi="Helvetica" w:cs="Helvetica"/>
          <w:color w:val="333333"/>
          <w:sz w:val="21"/>
          <w:szCs w:val="21"/>
        </w:rPr>
      </w:pPr>
      <w:r>
        <w:rPr>
          <w:rFonts w:ascii="Helvetica" w:hAnsi="Helvetica" w:cs="Helvetica"/>
          <w:color w:val="333333"/>
          <w:sz w:val="21"/>
          <w:szCs w:val="21"/>
        </w:rPr>
        <w:t>同时只有当</w:t>
      </w:r>
      <w:r>
        <w:rPr>
          <w:rFonts w:ascii="Helvetica" w:hAnsi="Helvetica" w:cs="Helvetica"/>
          <w:color w:val="333333"/>
          <w:sz w:val="21"/>
          <w:szCs w:val="21"/>
        </w:rPr>
        <w:t>DB</w:t>
      </w:r>
      <w:r>
        <w:rPr>
          <w:rFonts w:ascii="Helvetica" w:hAnsi="Helvetica" w:cs="Helvetica"/>
          <w:color w:val="333333"/>
          <w:sz w:val="21"/>
          <w:szCs w:val="21"/>
        </w:rPr>
        <w:t>操作完成之后</w:t>
      </w:r>
      <w:r>
        <w:rPr>
          <w:rFonts w:ascii="Helvetica" w:hAnsi="Helvetica" w:cs="Helvetica"/>
          <w:color w:val="333333"/>
          <w:sz w:val="21"/>
          <w:szCs w:val="21"/>
        </w:rPr>
        <w:t>,</w:t>
      </w:r>
      <w:r>
        <w:rPr>
          <w:rFonts w:ascii="Helvetica" w:hAnsi="Helvetica" w:cs="Helvetica"/>
          <w:color w:val="333333"/>
          <w:sz w:val="21"/>
          <w:szCs w:val="21"/>
        </w:rPr>
        <w:t>方法调用才会返回</w:t>
      </w:r>
      <w:r>
        <w:rPr>
          <w:rFonts w:ascii="Helvetica" w:hAnsi="Helvetica" w:cs="Helvetica"/>
          <w:color w:val="333333"/>
          <w:sz w:val="21"/>
          <w:szCs w:val="21"/>
        </w:rPr>
        <w:t xml:space="preserve">. </w:t>
      </w:r>
      <w:r>
        <w:rPr>
          <w:rFonts w:ascii="Helvetica" w:hAnsi="Helvetica" w:cs="Helvetica"/>
          <w:color w:val="333333"/>
          <w:sz w:val="21"/>
          <w:szCs w:val="21"/>
        </w:rPr>
        <w:t>尽管</w:t>
      </w:r>
      <w:r>
        <w:rPr>
          <w:rFonts w:ascii="Helvetica" w:hAnsi="Helvetica" w:cs="Helvetica"/>
          <w:color w:val="333333"/>
          <w:sz w:val="21"/>
          <w:szCs w:val="21"/>
        </w:rPr>
        <w:t>connection</w:t>
      </w:r>
      <w:r>
        <w:rPr>
          <w:rFonts w:ascii="Helvetica" w:hAnsi="Helvetica" w:cs="Helvetica"/>
          <w:color w:val="333333"/>
          <w:sz w:val="21"/>
          <w:szCs w:val="21"/>
        </w:rPr>
        <w:t>实例的个数唯一</w:t>
      </w:r>
      <w:r>
        <w:rPr>
          <w:rFonts w:ascii="Helvetica" w:hAnsi="Helvetica" w:cs="Helvetica"/>
          <w:color w:val="333333"/>
          <w:sz w:val="21"/>
          <w:szCs w:val="21"/>
        </w:rPr>
        <w:t>,</w:t>
      </w:r>
      <w:r>
        <w:rPr>
          <w:rFonts w:ascii="Helvetica" w:hAnsi="Helvetica" w:cs="Helvetica"/>
          <w:color w:val="333333"/>
          <w:sz w:val="21"/>
          <w:szCs w:val="21"/>
        </w:rPr>
        <w:t>但是在并发环境中</w:t>
      </w:r>
      <w:r>
        <w:rPr>
          <w:rFonts w:ascii="Helvetica" w:hAnsi="Helvetica" w:cs="Helvetica"/>
          <w:color w:val="333333"/>
          <w:sz w:val="21"/>
          <w:szCs w:val="21"/>
        </w:rPr>
        <w:t>,connection</w:t>
      </w:r>
      <w:r>
        <w:rPr>
          <w:rFonts w:ascii="Helvetica" w:hAnsi="Helvetica" w:cs="Helvetica"/>
          <w:color w:val="333333"/>
          <w:sz w:val="21"/>
          <w:szCs w:val="21"/>
        </w:rPr>
        <w:t>实例上锁竞争是必然的</w:t>
      </w:r>
      <w:r>
        <w:rPr>
          <w:rFonts w:ascii="Helvetica" w:hAnsi="Helvetica" w:cs="Helvetica"/>
          <w:color w:val="333333"/>
          <w:sz w:val="21"/>
          <w:szCs w:val="21"/>
        </w:rPr>
        <w:t>,</w:t>
      </w:r>
      <w:r>
        <w:rPr>
          <w:rFonts w:ascii="Helvetica" w:hAnsi="Helvetica" w:cs="Helvetica"/>
          <w:color w:val="333333"/>
          <w:sz w:val="21"/>
          <w:szCs w:val="21"/>
        </w:rPr>
        <w:t>反而没有提升性能</w:t>
      </w:r>
      <w:r>
        <w:rPr>
          <w:rFonts w:ascii="Helvetica" w:hAnsi="Helvetica" w:cs="Helvetica"/>
          <w:color w:val="333333"/>
          <w:sz w:val="21"/>
          <w:szCs w:val="21"/>
        </w:rPr>
        <w:t>(</w:t>
      </w:r>
      <w:r>
        <w:rPr>
          <w:rFonts w:ascii="Helvetica" w:hAnsi="Helvetica" w:cs="Helvetica"/>
          <w:color w:val="333333"/>
          <w:sz w:val="21"/>
          <w:szCs w:val="21"/>
        </w:rPr>
        <w:t>并发量</w:t>
      </w:r>
      <w:r>
        <w:rPr>
          <w:rFonts w:ascii="Helvetica" w:hAnsi="Helvetica" w:cs="Helvetica"/>
          <w:color w:val="333333"/>
          <w:sz w:val="21"/>
          <w:szCs w:val="21"/>
        </w:rPr>
        <w:t>).</w:t>
      </w:r>
      <w:r>
        <w:rPr>
          <w:rFonts w:ascii="Helvetica" w:hAnsi="Helvetica" w:cs="Helvetica"/>
          <w:color w:val="333333"/>
          <w:sz w:val="21"/>
          <w:szCs w:val="21"/>
        </w:rPr>
        <w:t>通常情况下</w:t>
      </w:r>
      <w:r>
        <w:rPr>
          <w:rFonts w:ascii="Helvetica" w:hAnsi="Helvetica" w:cs="Helvetica"/>
          <w:color w:val="333333"/>
          <w:sz w:val="21"/>
          <w:szCs w:val="21"/>
        </w:rPr>
        <w:t>,</w:t>
      </w:r>
      <w:r>
        <w:rPr>
          <w:rFonts w:ascii="Helvetica" w:hAnsi="Helvetica" w:cs="Helvetica"/>
          <w:color w:val="333333"/>
          <w:sz w:val="21"/>
          <w:szCs w:val="21"/>
        </w:rPr>
        <w:t>一个</w:t>
      </w:r>
      <w:r>
        <w:rPr>
          <w:rFonts w:ascii="Helvetica" w:hAnsi="Helvetica" w:cs="Helvetica"/>
          <w:color w:val="333333"/>
          <w:sz w:val="21"/>
          <w:szCs w:val="21"/>
        </w:rPr>
        <w:t>Connection</w:t>
      </w:r>
      <w:r>
        <w:rPr>
          <w:rFonts w:ascii="Helvetica" w:hAnsi="Helvetica" w:cs="Helvetica"/>
          <w:color w:val="333333"/>
          <w:sz w:val="21"/>
          <w:szCs w:val="21"/>
        </w:rPr>
        <w:t>实例只会在一个线程中使用</w:t>
      </w:r>
      <w:r>
        <w:rPr>
          <w:rFonts w:ascii="Helvetica" w:hAnsi="Helvetica" w:cs="Helvetica"/>
          <w:color w:val="333333"/>
          <w:sz w:val="21"/>
          <w:szCs w:val="21"/>
        </w:rPr>
        <w:t>,</w:t>
      </w:r>
      <w:r>
        <w:rPr>
          <w:rFonts w:ascii="Helvetica" w:hAnsi="Helvetica" w:cs="Helvetica"/>
          <w:color w:val="333333"/>
          <w:sz w:val="21"/>
          <w:szCs w:val="21"/>
        </w:rPr>
        <w:t>使用完之后</w:t>
      </w:r>
      <w:r>
        <w:rPr>
          <w:rFonts w:ascii="Helvetica" w:hAnsi="Helvetica" w:cs="Helvetica"/>
          <w:color w:val="333333"/>
          <w:sz w:val="21"/>
          <w:szCs w:val="21"/>
        </w:rPr>
        <w:t>close().</w:t>
      </w:r>
    </w:p>
    <w:p w:rsidR="00751F29" w:rsidRDefault="00751F29" w:rsidP="00751F29">
      <w:pPr>
        <w:pStyle w:val="a7"/>
        <w:shd w:val="clear" w:color="auto" w:fill="FFFFFF"/>
        <w:spacing w:before="0" w:beforeAutospacing="0" w:after="0" w:afterAutospacing="0" w:line="378" w:lineRule="atLeast"/>
        <w:rPr>
          <w:rFonts w:ascii="Helvetica" w:hAnsi="Helvetica" w:cs="Helvetica"/>
          <w:color w:val="333333"/>
          <w:sz w:val="21"/>
          <w:szCs w:val="21"/>
        </w:rPr>
      </w:pPr>
      <w:r>
        <w:rPr>
          <w:rFonts w:ascii="Helvetica" w:hAnsi="Helvetica" w:cs="Helvetica"/>
          <w:color w:val="333333"/>
          <w:sz w:val="21"/>
          <w:szCs w:val="21"/>
        </w:rPr>
        <w:t>    TCP</w:t>
      </w:r>
      <w:r>
        <w:rPr>
          <w:rFonts w:ascii="Helvetica" w:hAnsi="Helvetica" w:cs="Helvetica"/>
          <w:color w:val="333333"/>
          <w:sz w:val="21"/>
          <w:szCs w:val="21"/>
        </w:rPr>
        <w:t>链接的创建开支是昂贵的</w:t>
      </w:r>
      <w:r>
        <w:rPr>
          <w:rFonts w:ascii="Helvetica" w:hAnsi="Helvetica" w:cs="Helvetica"/>
          <w:color w:val="333333"/>
          <w:sz w:val="21"/>
          <w:szCs w:val="21"/>
        </w:rPr>
        <w:t>,</w:t>
      </w:r>
      <w:r>
        <w:rPr>
          <w:rFonts w:ascii="Helvetica" w:hAnsi="Helvetica" w:cs="Helvetica"/>
          <w:color w:val="333333"/>
          <w:sz w:val="21"/>
          <w:szCs w:val="21"/>
        </w:rPr>
        <w:t>当然</w:t>
      </w:r>
      <w:r>
        <w:rPr>
          <w:rFonts w:ascii="Helvetica" w:hAnsi="Helvetica" w:cs="Helvetica"/>
          <w:color w:val="333333"/>
          <w:sz w:val="21"/>
          <w:szCs w:val="21"/>
        </w:rPr>
        <w:t>DB server</w:t>
      </w:r>
      <w:r>
        <w:rPr>
          <w:rFonts w:ascii="Helvetica" w:hAnsi="Helvetica" w:cs="Helvetica"/>
          <w:color w:val="333333"/>
          <w:sz w:val="21"/>
          <w:szCs w:val="21"/>
        </w:rPr>
        <w:t>所能承载的</w:t>
      </w:r>
      <w:r>
        <w:rPr>
          <w:rFonts w:ascii="Helvetica" w:hAnsi="Helvetica" w:cs="Helvetica"/>
          <w:color w:val="333333"/>
          <w:sz w:val="21"/>
          <w:szCs w:val="21"/>
        </w:rPr>
        <w:t>TCP</w:t>
      </w:r>
      <w:r>
        <w:rPr>
          <w:rFonts w:ascii="Helvetica" w:hAnsi="Helvetica" w:cs="Helvetica"/>
          <w:color w:val="333333"/>
          <w:sz w:val="21"/>
          <w:szCs w:val="21"/>
        </w:rPr>
        <w:t>并发连接数也是有限制的</w:t>
      </w:r>
      <w:r>
        <w:rPr>
          <w:rFonts w:ascii="Helvetica" w:hAnsi="Helvetica" w:cs="Helvetica"/>
          <w:color w:val="333333"/>
          <w:sz w:val="21"/>
          <w:szCs w:val="21"/>
        </w:rPr>
        <w:t>.</w:t>
      </w:r>
      <w:r>
        <w:rPr>
          <w:rFonts w:ascii="Helvetica" w:hAnsi="Helvetica" w:cs="Helvetica"/>
          <w:color w:val="333333"/>
          <w:sz w:val="21"/>
          <w:szCs w:val="21"/>
        </w:rPr>
        <w:t>因此每次调用都创建一个</w:t>
      </w:r>
      <w:r>
        <w:rPr>
          <w:rFonts w:ascii="Helvetica" w:hAnsi="Helvetica" w:cs="Helvetica"/>
          <w:color w:val="333333"/>
          <w:sz w:val="21"/>
          <w:szCs w:val="21"/>
        </w:rPr>
        <w:t>Connection,</w:t>
      </w:r>
      <w:r>
        <w:rPr>
          <w:rFonts w:ascii="Helvetica" w:hAnsi="Helvetica" w:cs="Helvetica"/>
          <w:color w:val="333333"/>
          <w:sz w:val="21"/>
          <w:szCs w:val="21"/>
        </w:rPr>
        <w:t>这是不现实的</w:t>
      </w:r>
      <w:r>
        <w:rPr>
          <w:rFonts w:ascii="Helvetica" w:hAnsi="Helvetica" w:cs="Helvetica"/>
          <w:color w:val="333333"/>
          <w:sz w:val="21"/>
          <w:szCs w:val="21"/>
        </w:rPr>
        <w:t>;</w:t>
      </w:r>
      <w:r>
        <w:rPr>
          <w:rFonts w:ascii="Helvetica" w:hAnsi="Helvetica" w:cs="Helvetica"/>
          <w:color w:val="333333"/>
          <w:sz w:val="21"/>
          <w:szCs w:val="21"/>
        </w:rPr>
        <w:t>所以才有了</w:t>
      </w:r>
      <w:r w:rsidRPr="00751F29">
        <w:rPr>
          <w:rFonts w:ascii="Helvetica" w:hAnsi="Helvetica" w:cs="Helvetica"/>
          <w:b/>
          <w:bCs/>
          <w:color w:val="333333"/>
          <w:sz w:val="21"/>
          <w:szCs w:val="21"/>
        </w:rPr>
        <w:t>数据库</w:t>
      </w:r>
      <w:r>
        <w:rPr>
          <w:rFonts w:ascii="Helvetica" w:hAnsi="Helvetica" w:cs="Helvetica"/>
          <w:color w:val="333333"/>
          <w:sz w:val="21"/>
          <w:szCs w:val="21"/>
        </w:rPr>
        <w:t>连接池的出现</w:t>
      </w:r>
      <w:r>
        <w:rPr>
          <w:rFonts w:ascii="Helvetica" w:hAnsi="Helvetica" w:cs="Helvetica"/>
          <w:color w:val="333333"/>
          <w:sz w:val="21"/>
          <w:szCs w:val="21"/>
        </w:rPr>
        <w:t>.</w:t>
      </w:r>
    </w:p>
    <w:p w:rsidR="00751F29" w:rsidRDefault="00751F29" w:rsidP="00751F29">
      <w:pPr>
        <w:pStyle w:val="a7"/>
        <w:shd w:val="clear" w:color="auto" w:fill="FFFFFF"/>
        <w:spacing w:before="0" w:beforeAutospacing="0" w:after="0" w:afterAutospacing="0" w:line="378" w:lineRule="atLeast"/>
        <w:rPr>
          <w:rFonts w:ascii="Helvetica" w:hAnsi="Helvetica" w:cs="Helvetica"/>
          <w:color w:val="333333"/>
          <w:sz w:val="21"/>
          <w:szCs w:val="21"/>
        </w:rPr>
      </w:pPr>
      <w:r>
        <w:rPr>
          <w:rFonts w:ascii="Helvetica" w:hAnsi="Helvetica" w:cs="Helvetica"/>
          <w:color w:val="333333"/>
          <w:sz w:val="21"/>
          <w:szCs w:val="21"/>
        </w:rPr>
        <w:t xml:space="preserve">    </w:t>
      </w:r>
      <w:r>
        <w:rPr>
          <w:rFonts w:ascii="Helvetica" w:hAnsi="Helvetica" w:cs="Helvetica"/>
          <w:color w:val="333333"/>
          <w:sz w:val="21"/>
          <w:szCs w:val="21"/>
        </w:rPr>
        <w:t>数据库连接池中保持了一定数量的</w:t>
      </w:r>
      <w:r>
        <w:rPr>
          <w:rFonts w:ascii="Helvetica" w:hAnsi="Helvetica" w:cs="Helvetica"/>
          <w:color w:val="333333"/>
          <w:sz w:val="21"/>
          <w:szCs w:val="21"/>
        </w:rPr>
        <w:t>connection</w:t>
      </w:r>
      <w:r>
        <w:rPr>
          <w:rFonts w:ascii="Helvetica" w:hAnsi="Helvetica" w:cs="Helvetica"/>
          <w:color w:val="333333"/>
          <w:sz w:val="21"/>
          <w:szCs w:val="21"/>
        </w:rPr>
        <w:t>实例</w:t>
      </w:r>
      <w:r>
        <w:rPr>
          <w:rFonts w:ascii="Helvetica" w:hAnsi="Helvetica" w:cs="Helvetica"/>
          <w:color w:val="333333"/>
          <w:sz w:val="21"/>
          <w:szCs w:val="21"/>
        </w:rPr>
        <w:t>,</w:t>
      </w:r>
      <w:r>
        <w:rPr>
          <w:rFonts w:ascii="Helvetica" w:hAnsi="Helvetica" w:cs="Helvetica"/>
          <w:color w:val="333333"/>
          <w:sz w:val="21"/>
          <w:szCs w:val="21"/>
        </w:rPr>
        <w:t>当需要</w:t>
      </w:r>
      <w:r>
        <w:rPr>
          <w:rFonts w:ascii="Helvetica" w:hAnsi="Helvetica" w:cs="Helvetica"/>
          <w:color w:val="333333"/>
          <w:sz w:val="21"/>
          <w:szCs w:val="21"/>
        </w:rPr>
        <w:t>DB</w:t>
      </w:r>
      <w:r>
        <w:rPr>
          <w:rFonts w:ascii="Helvetica" w:hAnsi="Helvetica" w:cs="Helvetica"/>
          <w:color w:val="333333"/>
          <w:sz w:val="21"/>
          <w:szCs w:val="21"/>
        </w:rPr>
        <w:t>操作的时候</w:t>
      </w:r>
      <w:r>
        <w:rPr>
          <w:rFonts w:ascii="Helvetica" w:hAnsi="Helvetica" w:cs="Helvetica"/>
          <w:color w:val="333333"/>
          <w:sz w:val="21"/>
          <w:szCs w:val="21"/>
        </w:rPr>
        <w:t>"borrow"</w:t>
      </w:r>
      <w:r>
        <w:rPr>
          <w:rFonts w:ascii="Helvetica" w:hAnsi="Helvetica" w:cs="Helvetica"/>
          <w:color w:val="333333"/>
          <w:sz w:val="21"/>
          <w:szCs w:val="21"/>
        </w:rPr>
        <w:t>一个出来</w:t>
      </w:r>
      <w:r>
        <w:rPr>
          <w:rFonts w:ascii="Helvetica" w:hAnsi="Helvetica" w:cs="Helvetica"/>
          <w:color w:val="333333"/>
          <w:sz w:val="21"/>
          <w:szCs w:val="21"/>
        </w:rPr>
        <w:t>,</w:t>
      </w:r>
      <w:r>
        <w:rPr>
          <w:rFonts w:ascii="Helvetica" w:hAnsi="Helvetica" w:cs="Helvetica"/>
          <w:color w:val="333333"/>
          <w:sz w:val="21"/>
          <w:szCs w:val="21"/>
        </w:rPr>
        <w:t>使用结束之后</w:t>
      </w:r>
      <w:r>
        <w:rPr>
          <w:rFonts w:ascii="Helvetica" w:hAnsi="Helvetica" w:cs="Helvetica"/>
          <w:color w:val="333333"/>
          <w:sz w:val="21"/>
          <w:szCs w:val="21"/>
        </w:rPr>
        <w:t>"return"</w:t>
      </w:r>
      <w:r>
        <w:rPr>
          <w:rFonts w:ascii="Helvetica" w:hAnsi="Helvetica" w:cs="Helvetica"/>
          <w:color w:val="333333"/>
          <w:sz w:val="21"/>
          <w:szCs w:val="21"/>
        </w:rPr>
        <w:t>到连接池中</w:t>
      </w:r>
      <w:r>
        <w:rPr>
          <w:rFonts w:ascii="Helvetica" w:hAnsi="Helvetica" w:cs="Helvetica"/>
          <w:color w:val="333333"/>
          <w:sz w:val="21"/>
          <w:szCs w:val="21"/>
        </w:rPr>
        <w:t>,</w:t>
      </w:r>
      <w:r>
        <w:rPr>
          <w:rFonts w:ascii="Helvetica" w:hAnsi="Helvetica" w:cs="Helvetica"/>
          <w:color w:val="333333"/>
          <w:sz w:val="21"/>
          <w:szCs w:val="21"/>
        </w:rPr>
        <w:t>多线程环境中</w:t>
      </w:r>
      <w:r>
        <w:rPr>
          <w:rFonts w:ascii="Helvetica" w:hAnsi="Helvetica" w:cs="Helvetica"/>
          <w:color w:val="333333"/>
          <w:sz w:val="21"/>
          <w:szCs w:val="21"/>
        </w:rPr>
        <w:t>,</w:t>
      </w:r>
      <w:r>
        <w:rPr>
          <w:rFonts w:ascii="Helvetica" w:hAnsi="Helvetica" w:cs="Helvetica"/>
          <w:color w:val="333333"/>
          <w:sz w:val="21"/>
          <w:szCs w:val="21"/>
        </w:rPr>
        <w:t>连接池中的</w:t>
      </w:r>
      <w:r>
        <w:rPr>
          <w:rFonts w:ascii="Helvetica" w:hAnsi="Helvetica" w:cs="Helvetica"/>
          <w:color w:val="333333"/>
          <w:sz w:val="21"/>
          <w:szCs w:val="21"/>
        </w:rPr>
        <w:t>connection</w:t>
      </w:r>
      <w:r>
        <w:rPr>
          <w:rFonts w:ascii="Helvetica" w:hAnsi="Helvetica" w:cs="Helvetica"/>
          <w:color w:val="333333"/>
          <w:sz w:val="21"/>
          <w:szCs w:val="21"/>
        </w:rPr>
        <w:t>实例交替性的被多个线程使用</w:t>
      </w:r>
      <w:r>
        <w:rPr>
          <w:rFonts w:ascii="Helvetica" w:hAnsi="Helvetica" w:cs="Helvetica"/>
          <w:color w:val="333333"/>
          <w:sz w:val="21"/>
          <w:szCs w:val="21"/>
        </w:rPr>
        <w:t>.</w:t>
      </w:r>
    </w:p>
    <w:p w:rsidR="00751F29" w:rsidRDefault="00751F29" w:rsidP="00751F29">
      <w:pPr>
        <w:pStyle w:val="a7"/>
        <w:shd w:val="clear" w:color="auto" w:fill="FFFFFF"/>
        <w:spacing w:before="0" w:beforeAutospacing="0" w:after="0" w:afterAutospacing="0" w:line="378" w:lineRule="atLeast"/>
        <w:rPr>
          <w:rFonts w:ascii="Helvetica" w:hAnsi="Helvetica" w:cs="Helvetica"/>
          <w:color w:val="333333"/>
          <w:sz w:val="21"/>
          <w:szCs w:val="21"/>
        </w:rPr>
      </w:pPr>
      <w:r>
        <w:rPr>
          <w:rFonts w:ascii="Helvetica" w:hAnsi="Helvetica" w:cs="Helvetica"/>
          <w:color w:val="333333"/>
          <w:sz w:val="21"/>
          <w:szCs w:val="21"/>
        </w:rPr>
        <w:t> </w:t>
      </w:r>
    </w:p>
    <w:p w:rsidR="00751F29" w:rsidRDefault="00751F29" w:rsidP="00751F29">
      <w:pPr>
        <w:pStyle w:val="a7"/>
        <w:shd w:val="clear" w:color="auto" w:fill="FFFFFF"/>
        <w:spacing w:before="0" w:beforeAutospacing="0" w:after="0" w:afterAutospacing="0" w:line="378" w:lineRule="atLeast"/>
        <w:rPr>
          <w:rFonts w:ascii="Helvetica" w:hAnsi="Helvetica" w:cs="Helvetica"/>
          <w:color w:val="333333"/>
          <w:sz w:val="21"/>
          <w:szCs w:val="21"/>
        </w:rPr>
      </w:pPr>
      <w:r>
        <w:rPr>
          <w:rStyle w:val="a6"/>
          <w:rFonts w:ascii="Helvetica" w:hAnsi="Helvetica" w:cs="Helvetica"/>
          <w:color w:val="333333"/>
          <w:sz w:val="21"/>
          <w:szCs w:val="21"/>
        </w:rPr>
        <w:t xml:space="preserve">2. </w:t>
      </w:r>
      <w:r>
        <w:rPr>
          <w:rStyle w:val="a6"/>
          <w:rFonts w:ascii="Helvetica" w:hAnsi="Helvetica" w:cs="Helvetica"/>
          <w:color w:val="333333"/>
          <w:sz w:val="21"/>
          <w:szCs w:val="21"/>
        </w:rPr>
        <w:t>在使用</w:t>
      </w:r>
      <w:r>
        <w:rPr>
          <w:rStyle w:val="a6"/>
          <w:rFonts w:ascii="Helvetica" w:hAnsi="Helvetica" w:cs="Helvetica"/>
          <w:color w:val="333333"/>
          <w:sz w:val="21"/>
          <w:szCs w:val="21"/>
        </w:rPr>
        <w:t>dataSourcePool</w:t>
      </w:r>
      <w:r>
        <w:rPr>
          <w:rStyle w:val="a6"/>
          <w:rFonts w:ascii="Helvetica" w:hAnsi="Helvetica" w:cs="Helvetica"/>
          <w:color w:val="333333"/>
          <w:sz w:val="21"/>
          <w:szCs w:val="21"/>
        </w:rPr>
        <w:t>的情况下</w:t>
      </w:r>
      <w:r>
        <w:rPr>
          <w:rStyle w:val="a6"/>
          <w:rFonts w:ascii="Helvetica" w:hAnsi="Helvetica" w:cs="Helvetica"/>
          <w:color w:val="333333"/>
          <w:sz w:val="21"/>
          <w:szCs w:val="21"/>
        </w:rPr>
        <w:t>,</w:t>
      </w:r>
      <w:r>
        <w:rPr>
          <w:rStyle w:val="a6"/>
          <w:rFonts w:ascii="Helvetica" w:hAnsi="Helvetica" w:cs="Helvetica"/>
          <w:color w:val="333333"/>
          <w:sz w:val="21"/>
          <w:szCs w:val="21"/>
        </w:rPr>
        <w:t>一个线程中所有的</w:t>
      </w:r>
      <w:r>
        <w:rPr>
          <w:rStyle w:val="a6"/>
          <w:rFonts w:ascii="Helvetica" w:hAnsi="Helvetica" w:cs="Helvetica"/>
          <w:color w:val="333333"/>
          <w:sz w:val="21"/>
          <w:szCs w:val="21"/>
        </w:rPr>
        <w:t>DB</w:t>
      </w:r>
      <w:r>
        <w:rPr>
          <w:rStyle w:val="a6"/>
          <w:rFonts w:ascii="Helvetica" w:hAnsi="Helvetica" w:cs="Helvetica"/>
          <w:color w:val="333333"/>
          <w:sz w:val="21"/>
          <w:szCs w:val="21"/>
        </w:rPr>
        <w:t>操作使用的是同一个</w:t>
      </w:r>
      <w:r>
        <w:rPr>
          <w:rStyle w:val="a6"/>
          <w:rFonts w:ascii="Helvetica" w:hAnsi="Helvetica" w:cs="Helvetica"/>
          <w:color w:val="333333"/>
          <w:sz w:val="21"/>
          <w:szCs w:val="21"/>
        </w:rPr>
        <w:t>connection</w:t>
      </w:r>
      <w:r>
        <w:rPr>
          <w:rStyle w:val="a6"/>
          <w:rFonts w:ascii="Helvetica" w:hAnsi="Helvetica" w:cs="Helvetica"/>
          <w:color w:val="333333"/>
          <w:sz w:val="21"/>
          <w:szCs w:val="21"/>
        </w:rPr>
        <w:t>吗</w:t>
      </w:r>
      <w:r>
        <w:rPr>
          <w:rStyle w:val="a6"/>
          <w:rFonts w:ascii="Helvetica" w:hAnsi="Helvetica" w:cs="Helvetica"/>
          <w:color w:val="333333"/>
          <w:sz w:val="21"/>
          <w:szCs w:val="21"/>
        </w:rPr>
        <w:t>??</w:t>
      </w:r>
    </w:p>
    <w:p w:rsidR="00751F29" w:rsidRDefault="00751F29" w:rsidP="00751F29">
      <w:pPr>
        <w:pStyle w:val="a7"/>
        <w:shd w:val="clear" w:color="auto" w:fill="FFFFFF"/>
        <w:spacing w:before="0" w:beforeAutospacing="0" w:after="0" w:afterAutospacing="0" w:line="378" w:lineRule="atLeast"/>
        <w:rPr>
          <w:rFonts w:ascii="Helvetica" w:hAnsi="Helvetica" w:cs="Helvetica"/>
          <w:color w:val="333333"/>
          <w:sz w:val="21"/>
          <w:szCs w:val="21"/>
        </w:rPr>
      </w:pPr>
      <w:r>
        <w:rPr>
          <w:rFonts w:ascii="Helvetica" w:hAnsi="Helvetica" w:cs="Helvetica"/>
          <w:color w:val="333333"/>
          <w:sz w:val="21"/>
          <w:szCs w:val="21"/>
        </w:rPr>
        <w:t xml:space="preserve">    </w:t>
      </w:r>
      <w:r>
        <w:rPr>
          <w:rFonts w:ascii="Helvetica" w:hAnsi="Helvetica" w:cs="Helvetica"/>
          <w:color w:val="333333"/>
          <w:sz w:val="21"/>
          <w:szCs w:val="21"/>
        </w:rPr>
        <w:t>比如线程</w:t>
      </w:r>
      <w:r>
        <w:rPr>
          <w:rFonts w:ascii="Helvetica" w:hAnsi="Helvetica" w:cs="Helvetica"/>
          <w:color w:val="333333"/>
          <w:sz w:val="21"/>
          <w:szCs w:val="21"/>
        </w:rPr>
        <w:t>A,</w:t>
      </w:r>
      <w:r>
        <w:rPr>
          <w:rFonts w:ascii="Helvetica" w:hAnsi="Helvetica" w:cs="Helvetica"/>
          <w:color w:val="333333"/>
          <w:sz w:val="21"/>
          <w:szCs w:val="21"/>
        </w:rPr>
        <w:t>依次调用了</w:t>
      </w:r>
      <w:r>
        <w:rPr>
          <w:rFonts w:ascii="Helvetica" w:hAnsi="Helvetica" w:cs="Helvetica"/>
          <w:color w:val="333333"/>
          <w:sz w:val="21"/>
          <w:szCs w:val="21"/>
        </w:rPr>
        <w:t>2</w:t>
      </w:r>
      <w:r>
        <w:rPr>
          <w:rFonts w:ascii="Helvetica" w:hAnsi="Helvetica" w:cs="Helvetica"/>
          <w:color w:val="333333"/>
          <w:sz w:val="21"/>
          <w:szCs w:val="21"/>
        </w:rPr>
        <w:t>个方法</w:t>
      </w:r>
      <w:r>
        <w:rPr>
          <w:rFonts w:ascii="Helvetica" w:hAnsi="Helvetica" w:cs="Helvetica"/>
          <w:color w:val="333333"/>
          <w:sz w:val="21"/>
          <w:szCs w:val="21"/>
        </w:rPr>
        <w:t>,</w:t>
      </w:r>
      <w:r>
        <w:rPr>
          <w:rFonts w:ascii="Helvetica" w:hAnsi="Helvetica" w:cs="Helvetica"/>
          <w:color w:val="333333"/>
          <w:sz w:val="21"/>
          <w:szCs w:val="21"/>
        </w:rPr>
        <w:t>每个方法都进行了一次</w:t>
      </w:r>
      <w:r>
        <w:rPr>
          <w:rFonts w:ascii="Helvetica" w:hAnsi="Helvetica" w:cs="Helvetica"/>
          <w:color w:val="333333"/>
          <w:sz w:val="21"/>
          <w:szCs w:val="21"/>
        </w:rPr>
        <w:t>select</w:t>
      </w:r>
      <w:r>
        <w:rPr>
          <w:rFonts w:ascii="Helvetica" w:hAnsi="Helvetica" w:cs="Helvetica"/>
          <w:color w:val="333333"/>
          <w:sz w:val="21"/>
          <w:szCs w:val="21"/>
        </w:rPr>
        <w:t>操作</w:t>
      </w:r>
      <w:r>
        <w:rPr>
          <w:rFonts w:ascii="Helvetica" w:hAnsi="Helvetica" w:cs="Helvetica"/>
          <w:color w:val="333333"/>
          <w:sz w:val="21"/>
          <w:szCs w:val="21"/>
        </w:rPr>
        <w:t>,</w:t>
      </w:r>
      <w:r>
        <w:rPr>
          <w:rFonts w:ascii="Helvetica" w:hAnsi="Helvetica" w:cs="Helvetica"/>
          <w:color w:val="333333"/>
          <w:sz w:val="21"/>
          <w:szCs w:val="21"/>
        </w:rPr>
        <w:t>那么这两个</w:t>
      </w:r>
      <w:r>
        <w:rPr>
          <w:rFonts w:ascii="Helvetica" w:hAnsi="Helvetica" w:cs="Helvetica"/>
          <w:color w:val="333333"/>
          <w:sz w:val="21"/>
          <w:szCs w:val="21"/>
        </w:rPr>
        <w:t>select</w:t>
      </w:r>
      <w:r>
        <w:rPr>
          <w:rFonts w:ascii="Helvetica" w:hAnsi="Helvetica" w:cs="Helvetica"/>
          <w:color w:val="333333"/>
          <w:sz w:val="21"/>
          <w:szCs w:val="21"/>
        </w:rPr>
        <w:t>操作是使用同一个</w:t>
      </w:r>
      <w:r>
        <w:rPr>
          <w:rFonts w:ascii="Helvetica" w:hAnsi="Helvetica" w:cs="Helvetica"/>
          <w:color w:val="333333"/>
          <w:sz w:val="21"/>
          <w:szCs w:val="21"/>
        </w:rPr>
        <w:t>connection</w:t>
      </w:r>
      <w:r>
        <w:rPr>
          <w:rFonts w:ascii="Helvetica" w:hAnsi="Helvetica" w:cs="Helvetica"/>
          <w:color w:val="333333"/>
          <w:sz w:val="21"/>
          <w:szCs w:val="21"/>
        </w:rPr>
        <w:t>吗</w:t>
      </w:r>
      <w:r>
        <w:rPr>
          <w:rFonts w:ascii="Helvetica" w:hAnsi="Helvetica" w:cs="Helvetica"/>
          <w:color w:val="333333"/>
          <w:sz w:val="21"/>
          <w:szCs w:val="21"/>
        </w:rPr>
        <w:t>?</w:t>
      </w:r>
    </w:p>
    <w:p w:rsidR="00751F29" w:rsidRDefault="00751F29" w:rsidP="00751F29">
      <w:pPr>
        <w:pStyle w:val="a7"/>
        <w:shd w:val="clear" w:color="auto" w:fill="FFFFFF"/>
        <w:spacing w:before="0" w:beforeAutospacing="0" w:after="0" w:afterAutospacing="0" w:line="378" w:lineRule="atLeast"/>
        <w:rPr>
          <w:rFonts w:ascii="Helvetica" w:hAnsi="Helvetica" w:cs="Helvetica"/>
          <w:color w:val="333333"/>
          <w:sz w:val="21"/>
          <w:szCs w:val="21"/>
        </w:rPr>
      </w:pPr>
      <w:r>
        <w:rPr>
          <w:rFonts w:ascii="Helvetica" w:hAnsi="Helvetica" w:cs="Helvetica"/>
          <w:color w:val="333333"/>
          <w:sz w:val="21"/>
          <w:szCs w:val="21"/>
        </w:rPr>
        <w:t xml:space="preserve">    </w:t>
      </w:r>
      <w:r>
        <w:rPr>
          <w:rFonts w:ascii="Helvetica" w:hAnsi="Helvetica" w:cs="Helvetica"/>
          <w:color w:val="333333"/>
          <w:sz w:val="21"/>
          <w:szCs w:val="21"/>
        </w:rPr>
        <w:t>第一感觉就是</w:t>
      </w:r>
      <w:r>
        <w:rPr>
          <w:rFonts w:ascii="Helvetica" w:hAnsi="Helvetica" w:cs="Helvetica"/>
          <w:color w:val="333333"/>
          <w:sz w:val="21"/>
          <w:szCs w:val="21"/>
        </w:rPr>
        <w:t>: dataSourcePool</w:t>
      </w:r>
      <w:r>
        <w:rPr>
          <w:rFonts w:ascii="Helvetica" w:hAnsi="Helvetica" w:cs="Helvetica"/>
          <w:color w:val="333333"/>
          <w:sz w:val="21"/>
          <w:szCs w:val="21"/>
        </w:rPr>
        <w:t>本身是否使用了</w:t>
      </w:r>
      <w:r>
        <w:rPr>
          <w:rFonts w:ascii="Helvetica" w:hAnsi="Helvetica" w:cs="Helvetica"/>
          <w:color w:val="333333"/>
          <w:sz w:val="21"/>
          <w:szCs w:val="21"/>
        </w:rPr>
        <w:t>threadLocal</w:t>
      </w:r>
      <w:r>
        <w:rPr>
          <w:rFonts w:ascii="Helvetica" w:hAnsi="Helvetica" w:cs="Helvetica"/>
          <w:color w:val="333333"/>
          <w:sz w:val="21"/>
          <w:szCs w:val="21"/>
        </w:rPr>
        <w:t>来保存线程与</w:t>
      </w:r>
      <w:r>
        <w:rPr>
          <w:rFonts w:ascii="Helvetica" w:hAnsi="Helvetica" w:cs="Helvetica"/>
          <w:color w:val="333333"/>
          <w:sz w:val="21"/>
          <w:szCs w:val="21"/>
        </w:rPr>
        <w:t>connection</w:t>
      </w:r>
      <w:r>
        <w:rPr>
          <w:rFonts w:ascii="Helvetica" w:hAnsi="Helvetica" w:cs="Helvetica"/>
          <w:color w:val="333333"/>
          <w:sz w:val="21"/>
          <w:szCs w:val="21"/>
        </w:rPr>
        <w:t>实例的引用关系</w:t>
      </w:r>
      <w:r>
        <w:rPr>
          <w:rFonts w:ascii="Helvetica" w:hAnsi="Helvetica" w:cs="Helvetica"/>
          <w:color w:val="333333"/>
          <w:sz w:val="21"/>
          <w:szCs w:val="21"/>
        </w:rPr>
        <w:t>;</w:t>
      </w:r>
      <w:r>
        <w:rPr>
          <w:rFonts w:ascii="Helvetica" w:hAnsi="Helvetica" w:cs="Helvetica"/>
          <w:color w:val="333333"/>
          <w:sz w:val="21"/>
          <w:szCs w:val="21"/>
        </w:rPr>
        <w:t>如果使用了</w:t>
      </w:r>
      <w:r>
        <w:rPr>
          <w:rFonts w:ascii="Helvetica" w:hAnsi="Helvetica" w:cs="Helvetica"/>
          <w:color w:val="333333"/>
          <w:sz w:val="21"/>
          <w:szCs w:val="21"/>
        </w:rPr>
        <w:t>threadLocal,</w:t>
      </w:r>
      <w:r>
        <w:rPr>
          <w:rFonts w:ascii="Helvetica" w:hAnsi="Helvetica" w:cs="Helvetica"/>
          <w:color w:val="333333"/>
          <w:sz w:val="21"/>
          <w:szCs w:val="21"/>
        </w:rPr>
        <w:t>那么一个线程多次从</w:t>
      </w:r>
      <w:r>
        <w:rPr>
          <w:rFonts w:ascii="Helvetica" w:hAnsi="Helvetica" w:cs="Helvetica"/>
          <w:color w:val="333333"/>
          <w:sz w:val="21"/>
          <w:szCs w:val="21"/>
        </w:rPr>
        <w:t>pool</w:t>
      </w:r>
      <w:r>
        <w:rPr>
          <w:rFonts w:ascii="Helvetica" w:hAnsi="Helvetica" w:cs="Helvetica"/>
          <w:color w:val="333333"/>
          <w:sz w:val="21"/>
          <w:szCs w:val="21"/>
        </w:rPr>
        <w:t>中获取是同一个</w:t>
      </w:r>
      <w:r>
        <w:rPr>
          <w:rFonts w:ascii="Helvetica" w:hAnsi="Helvetica" w:cs="Helvetica"/>
          <w:color w:val="333333"/>
          <w:sz w:val="21"/>
          <w:szCs w:val="21"/>
        </w:rPr>
        <w:t>connection,</w:t>
      </w:r>
      <w:r>
        <w:rPr>
          <w:rFonts w:ascii="Helvetica" w:hAnsi="Helvetica" w:cs="Helvetica"/>
          <w:color w:val="333333"/>
          <w:sz w:val="21"/>
          <w:szCs w:val="21"/>
        </w:rPr>
        <w:t>直到线程消亡或者调用向</w:t>
      </w:r>
      <w:r>
        <w:rPr>
          <w:rFonts w:ascii="Helvetica" w:hAnsi="Helvetica" w:cs="Helvetica"/>
          <w:color w:val="333333"/>
          <w:sz w:val="21"/>
          <w:szCs w:val="21"/>
        </w:rPr>
        <w:t>pool</w:t>
      </w:r>
      <w:r>
        <w:rPr>
          <w:rFonts w:ascii="Helvetica" w:hAnsi="Helvetica" w:cs="Helvetica"/>
          <w:color w:val="333333"/>
          <w:sz w:val="21"/>
          <w:szCs w:val="21"/>
        </w:rPr>
        <w:t>归还资源</w:t>
      </w:r>
      <w:r>
        <w:rPr>
          <w:rFonts w:ascii="Helvetica" w:hAnsi="Helvetica" w:cs="Helvetica"/>
          <w:color w:val="333333"/>
          <w:sz w:val="21"/>
          <w:szCs w:val="21"/>
        </w:rPr>
        <w:t>..</w:t>
      </w:r>
    </w:p>
    <w:p w:rsidR="00751F29" w:rsidRDefault="00751F29" w:rsidP="00751F29">
      <w:pPr>
        <w:pStyle w:val="a7"/>
        <w:shd w:val="clear" w:color="auto" w:fill="FFFFFF"/>
        <w:spacing w:before="0" w:beforeAutospacing="0" w:after="0" w:afterAutospacing="0" w:line="378" w:lineRule="atLeast"/>
        <w:rPr>
          <w:rFonts w:ascii="Helvetica" w:hAnsi="Helvetica" w:cs="Helvetica"/>
          <w:color w:val="333333"/>
          <w:sz w:val="21"/>
          <w:szCs w:val="21"/>
        </w:rPr>
      </w:pPr>
      <w:r>
        <w:rPr>
          <w:rFonts w:ascii="Helvetica" w:hAnsi="Helvetica" w:cs="Helvetica"/>
          <w:color w:val="333333"/>
          <w:sz w:val="21"/>
          <w:szCs w:val="21"/>
        </w:rPr>
        <w:t xml:space="preserve">    </w:t>
      </w:r>
      <w:r>
        <w:rPr>
          <w:rFonts w:ascii="Helvetica" w:hAnsi="Helvetica" w:cs="Helvetica"/>
          <w:color w:val="333333"/>
          <w:sz w:val="21"/>
          <w:szCs w:val="21"/>
        </w:rPr>
        <w:t>如果在</w:t>
      </w:r>
      <w:r w:rsidRPr="00953241">
        <w:rPr>
          <w:rFonts w:ascii="Helvetica" w:hAnsi="Helvetica" w:cs="Helvetica"/>
          <w:b/>
          <w:bCs/>
          <w:color w:val="333333"/>
          <w:sz w:val="21"/>
          <w:szCs w:val="21"/>
        </w:rPr>
        <w:t>spring</w:t>
      </w:r>
      <w:r>
        <w:rPr>
          <w:rFonts w:ascii="Helvetica" w:hAnsi="Helvetica" w:cs="Helvetica"/>
          <w:color w:val="333333"/>
          <w:sz w:val="21"/>
          <w:szCs w:val="21"/>
        </w:rPr>
        <w:t>环境中</w:t>
      </w:r>
      <w:r>
        <w:rPr>
          <w:rFonts w:ascii="Helvetica" w:hAnsi="Helvetica" w:cs="Helvetica"/>
          <w:color w:val="333333"/>
          <w:sz w:val="21"/>
          <w:szCs w:val="21"/>
        </w:rPr>
        <w:t>(</w:t>
      </w:r>
      <w:r>
        <w:rPr>
          <w:rFonts w:ascii="Helvetica" w:hAnsi="Helvetica" w:cs="Helvetica"/>
          <w:color w:val="333333"/>
          <w:sz w:val="21"/>
          <w:szCs w:val="21"/>
        </w:rPr>
        <w:t>或者其他</w:t>
      </w:r>
      <w:r>
        <w:rPr>
          <w:rFonts w:ascii="Helvetica" w:hAnsi="Helvetica" w:cs="Helvetica"/>
          <w:color w:val="333333"/>
          <w:sz w:val="21"/>
          <w:szCs w:val="21"/>
        </w:rPr>
        <w:t>ORM</w:t>
      </w:r>
      <w:r>
        <w:rPr>
          <w:rFonts w:ascii="Helvetica" w:hAnsi="Helvetica" w:cs="Helvetica"/>
          <w:color w:val="333333"/>
          <w:sz w:val="21"/>
          <w:szCs w:val="21"/>
        </w:rPr>
        <w:t>矿建中</w:t>
      </w:r>
      <w:r>
        <w:rPr>
          <w:rFonts w:ascii="Helvetica" w:hAnsi="Helvetica" w:cs="Helvetica"/>
          <w:color w:val="333333"/>
          <w:sz w:val="21"/>
          <w:szCs w:val="21"/>
        </w:rPr>
        <w:t>),</w:t>
      </w:r>
      <w:r>
        <w:rPr>
          <w:rFonts w:ascii="Helvetica" w:hAnsi="Helvetica" w:cs="Helvetica"/>
          <w:color w:val="333333"/>
          <w:sz w:val="21"/>
          <w:szCs w:val="21"/>
        </w:rPr>
        <w:t>这个问题需要分</w:t>
      </w:r>
      <w:r>
        <w:rPr>
          <w:rFonts w:ascii="Helvetica" w:hAnsi="Helvetica" w:cs="Helvetica"/>
          <w:color w:val="333333"/>
          <w:sz w:val="21"/>
          <w:szCs w:val="21"/>
        </w:rPr>
        <w:t>2</w:t>
      </w:r>
      <w:r>
        <w:rPr>
          <w:rFonts w:ascii="Helvetica" w:hAnsi="Helvetica" w:cs="Helvetica"/>
          <w:color w:val="333333"/>
          <w:sz w:val="21"/>
          <w:szCs w:val="21"/>
        </w:rPr>
        <w:t>种情况</w:t>
      </w:r>
      <w:r>
        <w:rPr>
          <w:rFonts w:ascii="Helvetica" w:hAnsi="Helvetica" w:cs="Helvetica"/>
          <w:color w:val="333333"/>
          <w:sz w:val="21"/>
          <w:szCs w:val="21"/>
        </w:rPr>
        <w:t>:</w:t>
      </w:r>
      <w:r>
        <w:rPr>
          <w:rFonts w:ascii="Helvetica" w:hAnsi="Helvetica" w:cs="Helvetica"/>
          <w:color w:val="333333"/>
          <w:sz w:val="21"/>
          <w:szCs w:val="21"/>
        </w:rPr>
        <w:t>事务与非事务</w:t>
      </w:r>
      <w:r>
        <w:rPr>
          <w:rFonts w:ascii="Helvetica" w:hAnsi="Helvetica" w:cs="Helvetica"/>
          <w:color w:val="333333"/>
          <w:sz w:val="21"/>
          <w:szCs w:val="21"/>
        </w:rPr>
        <w:t>.</w:t>
      </w:r>
    </w:p>
    <w:p w:rsidR="00751F29" w:rsidRDefault="00751F29" w:rsidP="00751F29">
      <w:pPr>
        <w:pStyle w:val="a7"/>
        <w:shd w:val="clear" w:color="auto" w:fill="FFFFFF"/>
        <w:spacing w:before="0" w:beforeAutospacing="0" w:after="0" w:afterAutospacing="0" w:line="378" w:lineRule="atLeast"/>
        <w:rPr>
          <w:rFonts w:ascii="Helvetica" w:hAnsi="Helvetica" w:cs="Helvetica"/>
          <w:color w:val="333333"/>
          <w:sz w:val="21"/>
          <w:szCs w:val="21"/>
        </w:rPr>
      </w:pPr>
      <w:r>
        <w:rPr>
          <w:rFonts w:ascii="Helvetica" w:hAnsi="Helvetica" w:cs="Helvetica"/>
          <w:color w:val="333333"/>
          <w:sz w:val="21"/>
          <w:szCs w:val="21"/>
        </w:rPr>
        <w:t xml:space="preserve">    </w:t>
      </w:r>
      <w:r>
        <w:rPr>
          <w:rFonts w:ascii="Helvetica" w:hAnsi="Helvetica" w:cs="Helvetica"/>
          <w:color w:val="333333"/>
          <w:sz w:val="21"/>
          <w:szCs w:val="21"/>
        </w:rPr>
        <w:t>在</w:t>
      </w:r>
      <w:r>
        <w:rPr>
          <w:rStyle w:val="a6"/>
          <w:rFonts w:ascii="Helvetica" w:hAnsi="Helvetica" w:cs="Helvetica"/>
          <w:color w:val="333333"/>
          <w:sz w:val="21"/>
          <w:szCs w:val="21"/>
        </w:rPr>
        <w:t>非事务场景下</w:t>
      </w:r>
      <w:r>
        <w:rPr>
          <w:rFonts w:ascii="Helvetica" w:hAnsi="Helvetica" w:cs="Helvetica"/>
          <w:color w:val="333333"/>
          <w:sz w:val="21"/>
          <w:szCs w:val="21"/>
        </w:rPr>
        <w:t>,</w:t>
      </w:r>
      <w:r>
        <w:rPr>
          <w:rFonts w:ascii="Helvetica" w:hAnsi="Helvetica" w:cs="Helvetica"/>
          <w:color w:val="333333"/>
          <w:sz w:val="21"/>
          <w:szCs w:val="21"/>
        </w:rPr>
        <w:t>一切都很简单</w:t>
      </w:r>
      <w:r>
        <w:rPr>
          <w:rFonts w:ascii="Helvetica" w:hAnsi="Helvetica" w:cs="Helvetica"/>
          <w:color w:val="333333"/>
          <w:sz w:val="21"/>
          <w:szCs w:val="21"/>
        </w:rPr>
        <w:t>,</w:t>
      </w:r>
      <w:r>
        <w:rPr>
          <w:rFonts w:ascii="Helvetica" w:hAnsi="Helvetica" w:cs="Helvetica"/>
          <w:color w:val="333333"/>
          <w:sz w:val="21"/>
          <w:szCs w:val="21"/>
        </w:rPr>
        <w:t>每一次调用</w:t>
      </w:r>
      <w:r>
        <w:rPr>
          <w:rFonts w:ascii="Helvetica" w:hAnsi="Helvetica" w:cs="Helvetica"/>
          <w:color w:val="333333"/>
          <w:sz w:val="21"/>
          <w:szCs w:val="21"/>
        </w:rPr>
        <w:t>,</w:t>
      </w:r>
      <w:r>
        <w:rPr>
          <w:rFonts w:ascii="Helvetica" w:hAnsi="Helvetica" w:cs="Helvetica"/>
          <w:color w:val="333333"/>
          <w:sz w:val="21"/>
          <w:szCs w:val="21"/>
        </w:rPr>
        <w:t>都是从</w:t>
      </w:r>
      <w:r>
        <w:rPr>
          <w:rFonts w:ascii="Helvetica" w:hAnsi="Helvetica" w:cs="Helvetica"/>
          <w:color w:val="333333"/>
          <w:sz w:val="21"/>
          <w:szCs w:val="21"/>
        </w:rPr>
        <w:t>pool</w:t>
      </w:r>
      <w:r>
        <w:rPr>
          <w:rFonts w:ascii="Helvetica" w:hAnsi="Helvetica" w:cs="Helvetica"/>
          <w:color w:val="333333"/>
          <w:sz w:val="21"/>
          <w:szCs w:val="21"/>
        </w:rPr>
        <w:t>中取出一个</w:t>
      </w:r>
      <w:r>
        <w:rPr>
          <w:rFonts w:ascii="Helvetica" w:hAnsi="Helvetica" w:cs="Helvetica"/>
          <w:color w:val="333333"/>
          <w:sz w:val="21"/>
          <w:szCs w:val="21"/>
        </w:rPr>
        <w:t>connection</w:t>
      </w:r>
      <w:r>
        <w:rPr>
          <w:rFonts w:ascii="Helvetica" w:hAnsi="Helvetica" w:cs="Helvetica"/>
          <w:color w:val="333333"/>
          <w:sz w:val="21"/>
          <w:szCs w:val="21"/>
        </w:rPr>
        <w:t>实例</w:t>
      </w:r>
      <w:r>
        <w:rPr>
          <w:rFonts w:ascii="Helvetica" w:hAnsi="Helvetica" w:cs="Helvetica"/>
          <w:color w:val="333333"/>
          <w:sz w:val="21"/>
          <w:szCs w:val="21"/>
        </w:rPr>
        <w:t>,</w:t>
      </w:r>
      <w:r>
        <w:rPr>
          <w:rFonts w:ascii="Helvetica" w:hAnsi="Helvetica" w:cs="Helvetica"/>
          <w:color w:val="333333"/>
          <w:sz w:val="21"/>
          <w:szCs w:val="21"/>
        </w:rPr>
        <w:t>调用完毕之后归还资源</w:t>
      </w:r>
      <w:r>
        <w:rPr>
          <w:rFonts w:ascii="Helvetica" w:hAnsi="Helvetica" w:cs="Helvetica"/>
          <w:color w:val="333333"/>
          <w:sz w:val="21"/>
          <w:szCs w:val="21"/>
        </w:rPr>
        <w:t>,</w:t>
      </w:r>
      <w:r>
        <w:rPr>
          <w:rFonts w:ascii="Helvetica" w:hAnsi="Helvetica" w:cs="Helvetica"/>
          <w:color w:val="333333"/>
          <w:sz w:val="21"/>
          <w:szCs w:val="21"/>
        </w:rPr>
        <w:t>因此多次调用</w:t>
      </w:r>
      <w:r>
        <w:rPr>
          <w:rFonts w:ascii="Helvetica" w:hAnsi="Helvetica" w:cs="Helvetica"/>
          <w:color w:val="333333"/>
          <w:sz w:val="21"/>
          <w:szCs w:val="21"/>
        </w:rPr>
        <w:t>,</w:t>
      </w:r>
      <w:r>
        <w:rPr>
          <w:rFonts w:ascii="Helvetica" w:hAnsi="Helvetica" w:cs="Helvetica"/>
          <w:color w:val="333333"/>
          <w:sz w:val="21"/>
          <w:szCs w:val="21"/>
        </w:rPr>
        <w:t>应该是不同的</w:t>
      </w:r>
      <w:r>
        <w:rPr>
          <w:rFonts w:ascii="Helvetica" w:hAnsi="Helvetica" w:cs="Helvetica"/>
          <w:color w:val="333333"/>
          <w:sz w:val="21"/>
          <w:szCs w:val="21"/>
        </w:rPr>
        <w:t>connection</w:t>
      </w:r>
      <w:r>
        <w:rPr>
          <w:rFonts w:ascii="Helvetica" w:hAnsi="Helvetica" w:cs="Helvetica"/>
          <w:color w:val="333333"/>
          <w:sz w:val="21"/>
          <w:szCs w:val="21"/>
        </w:rPr>
        <w:t>实例</w:t>
      </w:r>
      <w:r>
        <w:rPr>
          <w:rFonts w:ascii="Helvetica" w:hAnsi="Helvetica" w:cs="Helvetica"/>
          <w:color w:val="333333"/>
          <w:sz w:val="21"/>
          <w:szCs w:val="21"/>
        </w:rPr>
        <w:t>.</w:t>
      </w:r>
    </w:p>
    <w:p w:rsidR="00751F29" w:rsidRDefault="00751F29" w:rsidP="00751F29">
      <w:pPr>
        <w:shd w:val="clear" w:color="auto" w:fill="F8F8F8"/>
        <w:wordWrap w:val="0"/>
        <w:rPr>
          <w:rFonts w:ascii="Verdana" w:hAnsi="Verdana" w:cs="DejaVu Sans Mono"/>
          <w:b/>
          <w:bCs/>
          <w:color w:val="C0C0C0"/>
          <w:sz w:val="14"/>
          <w:szCs w:val="14"/>
        </w:rPr>
      </w:pPr>
      <w:r>
        <w:rPr>
          <w:rFonts w:ascii="Verdana" w:hAnsi="Verdana" w:cs="DejaVu Sans Mono"/>
          <w:b/>
          <w:bCs/>
          <w:color w:val="C0C0C0"/>
          <w:sz w:val="14"/>
          <w:szCs w:val="14"/>
        </w:rPr>
        <w:t>Java</w:t>
      </w:r>
      <w:r>
        <w:rPr>
          <w:rFonts w:ascii="Verdana" w:hAnsi="Verdana" w:cs="DejaVu Sans Mono"/>
          <w:b/>
          <w:bCs/>
          <w:color w:val="C0C0C0"/>
          <w:sz w:val="14"/>
          <w:szCs w:val="14"/>
        </w:rPr>
        <w:t>代码</w:t>
      </w:r>
      <w:r>
        <w:rPr>
          <w:rFonts w:ascii="Verdana" w:hAnsi="Verdana" w:cs="DejaVu Sans Mono"/>
          <w:b/>
          <w:bCs/>
          <w:color w:val="C0C0C0"/>
          <w:sz w:val="14"/>
          <w:szCs w:val="14"/>
        </w:rPr>
        <w:t>  </w:t>
      </w:r>
      <w:r>
        <w:rPr>
          <w:rFonts w:ascii="Verdana" w:hAnsi="Verdana" w:cs="DejaVu Sans Mono"/>
          <w:b/>
          <w:bCs/>
          <w:noProof/>
          <w:color w:val="C0C0C0"/>
          <w:sz w:val="14"/>
          <w:szCs w:val="14"/>
        </w:rPr>
        <w:drawing>
          <wp:inline distT="0" distB="0" distL="0" distR="0">
            <wp:extent cx="142875" cy="135255"/>
            <wp:effectExtent l="0" t="0" r="9525" b="0"/>
            <wp:docPr id="50" name="图片 50"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2875" cy="135255"/>
                    </a:xfrm>
                    <a:prstGeom prst="rect">
                      <a:avLst/>
                    </a:prstGeom>
                    <a:noFill/>
                    <a:ln>
                      <a:noFill/>
                    </a:ln>
                  </pic:spPr>
                </pic:pic>
              </a:graphicData>
            </a:graphic>
          </wp:inline>
        </w:drawing>
      </w:r>
    </w:p>
    <w:p w:rsidR="00751F29" w:rsidRDefault="00751F29" w:rsidP="00751F29">
      <w:pPr>
        <w:widowControl/>
        <w:numPr>
          <w:ilvl w:val="0"/>
          <w:numId w:val="31"/>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Style w:val="keyword"/>
          <w:rFonts w:ascii="DejaVu Sans Mono" w:hAnsi="DejaVu Sans Mono" w:cs="DejaVu Sans Mono"/>
          <w:b/>
          <w:bCs/>
          <w:color w:val="7F0055"/>
          <w:sz w:val="18"/>
          <w:szCs w:val="18"/>
          <w:bdr w:val="none" w:sz="0" w:space="0" w:color="auto" w:frame="1"/>
        </w:rPr>
        <w:t>public</w:t>
      </w:r>
      <w:r>
        <w:rPr>
          <w:rFonts w:ascii="DejaVu Sans Mono" w:hAnsi="DejaVu Sans Mono" w:cs="DejaVu Sans Mono"/>
          <w:color w:val="000000"/>
          <w:sz w:val="18"/>
          <w:szCs w:val="18"/>
          <w:bdr w:val="none" w:sz="0" w:space="0" w:color="auto" w:frame="1"/>
        </w:rPr>
        <w:t> List&lt;Object&gt; select(String sql){  </w:t>
      </w:r>
    </w:p>
    <w:p w:rsidR="00751F29" w:rsidRDefault="00751F29" w:rsidP="00751F29">
      <w:pPr>
        <w:widowControl/>
        <w:numPr>
          <w:ilvl w:val="0"/>
          <w:numId w:val="31"/>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Connection connection = pool.getConnection();  </w:t>
      </w:r>
    </w:p>
    <w:p w:rsidR="00751F29" w:rsidRDefault="00751F29" w:rsidP="00751F29">
      <w:pPr>
        <w:widowControl/>
        <w:numPr>
          <w:ilvl w:val="0"/>
          <w:numId w:val="31"/>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w:t>
      </w:r>
      <w:r>
        <w:rPr>
          <w:rStyle w:val="comment"/>
          <w:rFonts w:ascii="DejaVu Sans Mono" w:hAnsi="DejaVu Sans Mono" w:cs="DejaVu Sans Mono"/>
          <w:color w:val="008200"/>
          <w:bdr w:val="none" w:sz="0" w:space="0" w:color="auto" w:frame="1"/>
        </w:rPr>
        <w:t>//do</w:t>
      </w:r>
      <w:r>
        <w:rPr>
          <w:rFonts w:ascii="DejaVu Sans Mono" w:hAnsi="DejaVu Sans Mono" w:cs="DejaVu Sans Mono"/>
          <w:color w:val="000000"/>
          <w:sz w:val="18"/>
          <w:szCs w:val="18"/>
          <w:bdr w:val="none" w:sz="0" w:space="0" w:color="auto" w:frame="1"/>
        </w:rPr>
        <w:t>  </w:t>
      </w:r>
    </w:p>
    <w:p w:rsidR="00751F29" w:rsidRDefault="00751F29" w:rsidP="00751F29">
      <w:pPr>
        <w:widowControl/>
        <w:numPr>
          <w:ilvl w:val="0"/>
          <w:numId w:val="31"/>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pool.release(connection);</w:t>
      </w:r>
      <w:r>
        <w:rPr>
          <w:rStyle w:val="comment"/>
          <w:rFonts w:ascii="DejaVu Sans Mono" w:hAnsi="DejaVu Sans Mono" w:cs="DejaVu Sans Mono"/>
          <w:color w:val="008200"/>
          <w:bdr w:val="none" w:sz="0" w:space="0" w:color="auto" w:frame="1"/>
        </w:rPr>
        <w:t>//</w:t>
      </w:r>
      <w:r>
        <w:rPr>
          <w:rStyle w:val="comment"/>
          <w:rFonts w:ascii="DejaVu Sans Mono" w:hAnsi="DejaVu Sans Mono" w:cs="DejaVu Sans Mono"/>
          <w:color w:val="008200"/>
          <w:bdr w:val="none" w:sz="0" w:space="0" w:color="auto" w:frame="1"/>
        </w:rPr>
        <w:t>归还资源</w:t>
      </w:r>
      <w:r>
        <w:rPr>
          <w:rFonts w:ascii="DejaVu Sans Mono" w:hAnsi="DejaVu Sans Mono" w:cs="DejaVu Sans Mono"/>
          <w:color w:val="000000"/>
          <w:sz w:val="18"/>
          <w:szCs w:val="18"/>
          <w:bdr w:val="none" w:sz="0" w:space="0" w:color="auto" w:frame="1"/>
        </w:rPr>
        <w:t>  </w:t>
      </w:r>
    </w:p>
    <w:p w:rsidR="00751F29" w:rsidRDefault="00751F29" w:rsidP="00751F29">
      <w:pPr>
        <w:widowControl/>
        <w:numPr>
          <w:ilvl w:val="0"/>
          <w:numId w:val="31"/>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w:t>
      </w:r>
    </w:p>
    <w:p w:rsidR="00751F29" w:rsidRDefault="00751F29" w:rsidP="00751F29">
      <w:pPr>
        <w:pStyle w:val="a7"/>
        <w:shd w:val="clear" w:color="auto" w:fill="FFFFFF"/>
        <w:spacing w:before="0" w:beforeAutospacing="0" w:after="0" w:afterAutospacing="0" w:line="378" w:lineRule="atLeast"/>
        <w:rPr>
          <w:rFonts w:ascii="Helvetica" w:hAnsi="Helvetica" w:cs="Helvetica"/>
          <w:color w:val="333333"/>
          <w:sz w:val="21"/>
          <w:szCs w:val="21"/>
        </w:rPr>
      </w:pPr>
      <w:r>
        <w:rPr>
          <w:rFonts w:ascii="Helvetica" w:hAnsi="Helvetica" w:cs="Helvetica"/>
          <w:color w:val="333333"/>
          <w:sz w:val="21"/>
          <w:szCs w:val="21"/>
        </w:rPr>
        <w:t> </w:t>
      </w:r>
    </w:p>
    <w:p w:rsidR="00751F29" w:rsidRDefault="00751F29" w:rsidP="00751F29">
      <w:pPr>
        <w:pStyle w:val="a7"/>
        <w:shd w:val="clear" w:color="auto" w:fill="FFFFFF"/>
        <w:spacing w:before="0" w:beforeAutospacing="0" w:after="0" w:afterAutospacing="0" w:line="378" w:lineRule="atLeast"/>
        <w:rPr>
          <w:rFonts w:ascii="Helvetica" w:hAnsi="Helvetica" w:cs="Helvetica"/>
          <w:color w:val="333333"/>
          <w:sz w:val="21"/>
          <w:szCs w:val="21"/>
        </w:rPr>
      </w:pPr>
      <w:r>
        <w:rPr>
          <w:rFonts w:ascii="Helvetica" w:hAnsi="Helvetica" w:cs="Helvetica"/>
          <w:color w:val="333333"/>
          <w:sz w:val="21"/>
          <w:szCs w:val="21"/>
        </w:rPr>
        <w:t xml:space="preserve">    </w:t>
      </w:r>
      <w:r>
        <w:rPr>
          <w:rFonts w:ascii="Helvetica" w:hAnsi="Helvetica" w:cs="Helvetica"/>
          <w:color w:val="333333"/>
          <w:sz w:val="21"/>
          <w:szCs w:val="21"/>
        </w:rPr>
        <w:t>在</w:t>
      </w:r>
      <w:r>
        <w:rPr>
          <w:rStyle w:val="a6"/>
          <w:rFonts w:ascii="Helvetica" w:hAnsi="Helvetica" w:cs="Helvetica"/>
          <w:color w:val="333333"/>
          <w:sz w:val="21"/>
          <w:szCs w:val="21"/>
        </w:rPr>
        <w:t>使用事务</w:t>
      </w:r>
      <w:r>
        <w:rPr>
          <w:rFonts w:ascii="Helvetica" w:hAnsi="Helvetica" w:cs="Helvetica"/>
          <w:color w:val="333333"/>
          <w:sz w:val="21"/>
          <w:szCs w:val="21"/>
        </w:rPr>
        <w:t>的场景下</w:t>
      </w:r>
      <w:r>
        <w:rPr>
          <w:rFonts w:ascii="Helvetica" w:hAnsi="Helvetica" w:cs="Helvetica"/>
          <w:color w:val="333333"/>
          <w:sz w:val="21"/>
          <w:szCs w:val="21"/>
        </w:rPr>
        <w:t>,</w:t>
      </w:r>
      <w:r>
        <w:rPr>
          <w:rFonts w:ascii="Helvetica" w:hAnsi="Helvetica" w:cs="Helvetica"/>
          <w:color w:val="333333"/>
          <w:sz w:val="21"/>
          <w:szCs w:val="21"/>
        </w:rPr>
        <w:t>情况就有所不同</w:t>
      </w:r>
      <w:r>
        <w:rPr>
          <w:rFonts w:ascii="Helvetica" w:hAnsi="Helvetica" w:cs="Helvetica"/>
          <w:color w:val="333333"/>
          <w:sz w:val="21"/>
          <w:szCs w:val="21"/>
        </w:rPr>
        <w:t>,</w:t>
      </w:r>
      <w:r>
        <w:rPr>
          <w:rFonts w:ascii="Helvetica" w:hAnsi="Helvetica" w:cs="Helvetica"/>
          <w:color w:val="333333"/>
          <w:sz w:val="21"/>
          <w:szCs w:val="21"/>
        </w:rPr>
        <w:t>开启一个新事务的同时</w:t>
      </w:r>
      <w:r>
        <w:rPr>
          <w:rFonts w:ascii="Helvetica" w:hAnsi="Helvetica" w:cs="Helvetica"/>
          <w:color w:val="333333"/>
          <w:sz w:val="21"/>
          <w:szCs w:val="21"/>
        </w:rPr>
        <w:t>,</w:t>
      </w:r>
      <w:r>
        <w:rPr>
          <w:rFonts w:ascii="Helvetica" w:hAnsi="Helvetica" w:cs="Helvetica"/>
          <w:color w:val="333333"/>
          <w:sz w:val="21"/>
          <w:szCs w:val="21"/>
        </w:rPr>
        <w:t>就会冲</w:t>
      </w:r>
      <w:r>
        <w:rPr>
          <w:rFonts w:ascii="Helvetica" w:hAnsi="Helvetica" w:cs="Helvetica"/>
          <w:color w:val="333333"/>
          <w:sz w:val="21"/>
          <w:szCs w:val="21"/>
        </w:rPr>
        <w:t>pool</w:t>
      </w:r>
      <w:r>
        <w:rPr>
          <w:rFonts w:ascii="Helvetica" w:hAnsi="Helvetica" w:cs="Helvetica"/>
          <w:color w:val="333333"/>
          <w:sz w:val="21"/>
          <w:szCs w:val="21"/>
        </w:rPr>
        <w:t>中获取一个</w:t>
      </w:r>
      <w:r>
        <w:rPr>
          <w:rFonts w:ascii="Helvetica" w:hAnsi="Helvetica" w:cs="Helvetica"/>
          <w:color w:val="333333"/>
          <w:sz w:val="21"/>
          <w:szCs w:val="21"/>
        </w:rPr>
        <w:t>connection</w:t>
      </w:r>
      <w:r>
        <w:rPr>
          <w:rFonts w:ascii="Helvetica" w:hAnsi="Helvetica" w:cs="Helvetica"/>
          <w:color w:val="333333"/>
          <w:sz w:val="21"/>
          <w:szCs w:val="21"/>
        </w:rPr>
        <w:t>实例</w:t>
      </w:r>
      <w:r>
        <w:rPr>
          <w:rFonts w:ascii="Helvetica" w:hAnsi="Helvetica" w:cs="Helvetica"/>
          <w:color w:val="333333"/>
          <w:sz w:val="21"/>
          <w:szCs w:val="21"/>
        </w:rPr>
        <w:t>,</w:t>
      </w:r>
      <w:r>
        <w:rPr>
          <w:rFonts w:ascii="Helvetica" w:hAnsi="Helvetica" w:cs="Helvetica"/>
          <w:color w:val="333333"/>
          <w:sz w:val="21"/>
          <w:szCs w:val="21"/>
        </w:rPr>
        <w:t>并将</w:t>
      </w:r>
      <w:r>
        <w:rPr>
          <w:rFonts w:ascii="Helvetica" w:hAnsi="Helvetica" w:cs="Helvetica"/>
          <w:color w:val="333333"/>
          <w:sz w:val="21"/>
          <w:szCs w:val="21"/>
        </w:rPr>
        <w:t>transaction</w:t>
      </w:r>
      <w:r>
        <w:rPr>
          <w:rFonts w:ascii="Helvetica" w:hAnsi="Helvetica" w:cs="Helvetica"/>
          <w:color w:val="333333"/>
          <w:sz w:val="21"/>
          <w:szCs w:val="21"/>
        </w:rPr>
        <w:t>和</w:t>
      </w:r>
      <w:r>
        <w:rPr>
          <w:rFonts w:ascii="Helvetica" w:hAnsi="Helvetica" w:cs="Helvetica"/>
          <w:color w:val="333333"/>
          <w:sz w:val="21"/>
          <w:szCs w:val="21"/>
        </w:rPr>
        <w:t>connection</w:t>
      </w:r>
      <w:r>
        <w:rPr>
          <w:rFonts w:ascii="Helvetica" w:hAnsi="Helvetica" w:cs="Helvetica"/>
          <w:color w:val="333333"/>
          <w:sz w:val="21"/>
          <w:szCs w:val="21"/>
        </w:rPr>
        <w:t>互为绑定</w:t>
      </w:r>
      <w:r>
        <w:rPr>
          <w:rFonts w:ascii="Helvetica" w:hAnsi="Helvetica" w:cs="Helvetica"/>
          <w:color w:val="333333"/>
          <w:sz w:val="21"/>
          <w:szCs w:val="21"/>
        </w:rPr>
        <w:t>,</w:t>
      </w:r>
      <w:r>
        <w:rPr>
          <w:rFonts w:ascii="Helvetica" w:hAnsi="Helvetica" w:cs="Helvetica"/>
          <w:color w:val="333333"/>
          <w:sz w:val="21"/>
          <w:szCs w:val="21"/>
        </w:rPr>
        <w:t>即此</w:t>
      </w:r>
      <w:r>
        <w:rPr>
          <w:rFonts w:ascii="Helvetica" w:hAnsi="Helvetica" w:cs="Helvetica"/>
          <w:color w:val="333333"/>
          <w:sz w:val="21"/>
          <w:szCs w:val="21"/>
        </w:rPr>
        <w:t>transaction</w:t>
      </w:r>
      <w:r>
        <w:rPr>
          <w:rFonts w:ascii="Helvetica" w:hAnsi="Helvetica" w:cs="Helvetica"/>
          <w:color w:val="333333"/>
          <w:sz w:val="21"/>
          <w:szCs w:val="21"/>
        </w:rPr>
        <w:t>中只会使用此</w:t>
      </w:r>
      <w:r>
        <w:rPr>
          <w:rFonts w:ascii="Helvetica" w:hAnsi="Helvetica" w:cs="Helvetica"/>
          <w:color w:val="333333"/>
          <w:sz w:val="21"/>
          <w:szCs w:val="21"/>
        </w:rPr>
        <w:t>connection,</w:t>
      </w:r>
      <w:r>
        <w:rPr>
          <w:rFonts w:ascii="Helvetica" w:hAnsi="Helvetica" w:cs="Helvetica"/>
          <w:color w:val="333333"/>
          <w:sz w:val="21"/>
          <w:szCs w:val="21"/>
        </w:rPr>
        <w:t>此</w:t>
      </w:r>
      <w:r>
        <w:rPr>
          <w:rFonts w:ascii="Helvetica" w:hAnsi="Helvetica" w:cs="Helvetica"/>
          <w:color w:val="333333"/>
          <w:sz w:val="21"/>
          <w:szCs w:val="21"/>
        </w:rPr>
        <w:t>connection</w:t>
      </w:r>
      <w:r>
        <w:rPr>
          <w:rFonts w:ascii="Helvetica" w:hAnsi="Helvetica" w:cs="Helvetica"/>
          <w:color w:val="333333"/>
          <w:sz w:val="21"/>
          <w:szCs w:val="21"/>
        </w:rPr>
        <w:t>此时只会在一个</w:t>
      </w:r>
      <w:r>
        <w:rPr>
          <w:rFonts w:ascii="Helvetica" w:hAnsi="Helvetica" w:cs="Helvetica"/>
          <w:color w:val="333333"/>
          <w:sz w:val="21"/>
          <w:szCs w:val="21"/>
        </w:rPr>
        <w:t>transaction</w:t>
      </w:r>
      <w:r>
        <w:rPr>
          <w:rFonts w:ascii="Helvetica" w:hAnsi="Helvetica" w:cs="Helvetica"/>
          <w:color w:val="333333"/>
          <w:sz w:val="21"/>
          <w:szCs w:val="21"/>
        </w:rPr>
        <w:t>中使用</w:t>
      </w:r>
      <w:r>
        <w:rPr>
          <w:rFonts w:ascii="Helvetica" w:hAnsi="Helvetica" w:cs="Helvetica"/>
          <w:color w:val="333333"/>
          <w:sz w:val="21"/>
          <w:szCs w:val="21"/>
        </w:rPr>
        <w:t>;</w:t>
      </w:r>
      <w:r>
        <w:rPr>
          <w:rFonts w:ascii="Helvetica" w:hAnsi="Helvetica" w:cs="Helvetica"/>
          <w:color w:val="333333"/>
          <w:sz w:val="21"/>
          <w:szCs w:val="21"/>
        </w:rPr>
        <w:t>因此</w:t>
      </w:r>
      <w:r>
        <w:rPr>
          <w:rFonts w:ascii="Helvetica" w:hAnsi="Helvetica" w:cs="Helvetica"/>
          <w:color w:val="333333"/>
          <w:sz w:val="21"/>
          <w:szCs w:val="21"/>
        </w:rPr>
        <w:t>,</w:t>
      </w:r>
      <w:r>
        <w:rPr>
          <w:rFonts w:ascii="Helvetica" w:hAnsi="Helvetica" w:cs="Helvetica"/>
          <w:color w:val="333333"/>
          <w:sz w:val="21"/>
          <w:szCs w:val="21"/>
        </w:rPr>
        <w:t>在此事务中</w:t>
      </w:r>
      <w:r>
        <w:rPr>
          <w:rFonts w:ascii="Helvetica" w:hAnsi="Helvetica" w:cs="Helvetica"/>
          <w:color w:val="333333"/>
          <w:sz w:val="21"/>
          <w:szCs w:val="21"/>
        </w:rPr>
        <w:t>,</w:t>
      </w:r>
      <w:r>
        <w:rPr>
          <w:rFonts w:ascii="Helvetica" w:hAnsi="Helvetica" w:cs="Helvetica"/>
          <w:color w:val="333333"/>
          <w:sz w:val="21"/>
          <w:szCs w:val="21"/>
        </w:rPr>
        <w:t>无论操作</w:t>
      </w:r>
      <w:r>
        <w:rPr>
          <w:rFonts w:ascii="Helvetica" w:hAnsi="Helvetica" w:cs="Helvetica"/>
          <w:color w:val="333333"/>
          <w:sz w:val="21"/>
          <w:szCs w:val="21"/>
        </w:rPr>
        <w:lastRenderedPageBreak/>
        <w:t>了多少次</w:t>
      </w:r>
      <w:r>
        <w:rPr>
          <w:rFonts w:ascii="Helvetica" w:hAnsi="Helvetica" w:cs="Helvetica"/>
          <w:color w:val="333333"/>
          <w:sz w:val="21"/>
          <w:szCs w:val="21"/>
        </w:rPr>
        <w:t>DB,</w:t>
      </w:r>
      <w:r>
        <w:rPr>
          <w:rFonts w:ascii="Helvetica" w:hAnsi="Helvetica" w:cs="Helvetica"/>
          <w:color w:val="333333"/>
          <w:sz w:val="21"/>
          <w:szCs w:val="21"/>
        </w:rPr>
        <w:t>事实上只会是一个</w:t>
      </w:r>
      <w:r>
        <w:rPr>
          <w:rFonts w:ascii="Helvetica" w:hAnsi="Helvetica" w:cs="Helvetica"/>
          <w:color w:val="333333"/>
          <w:sz w:val="21"/>
          <w:szCs w:val="21"/>
        </w:rPr>
        <w:t>connection</w:t>
      </w:r>
      <w:r>
        <w:rPr>
          <w:rFonts w:ascii="Helvetica" w:hAnsi="Helvetica" w:cs="Helvetica"/>
          <w:color w:val="333333"/>
          <w:sz w:val="21"/>
          <w:szCs w:val="21"/>
        </w:rPr>
        <w:t>实例</w:t>
      </w:r>
      <w:r>
        <w:rPr>
          <w:rFonts w:ascii="Helvetica" w:hAnsi="Helvetica" w:cs="Helvetica"/>
          <w:color w:val="333333"/>
          <w:sz w:val="21"/>
          <w:szCs w:val="21"/>
        </w:rPr>
        <w:t>,</w:t>
      </w:r>
      <w:r>
        <w:rPr>
          <w:rFonts w:ascii="Helvetica" w:hAnsi="Helvetica" w:cs="Helvetica"/>
          <w:color w:val="333333"/>
          <w:sz w:val="21"/>
          <w:szCs w:val="21"/>
        </w:rPr>
        <w:t>直到事务提交或者回滚</w:t>
      </w:r>
      <w:r>
        <w:rPr>
          <w:rFonts w:ascii="Helvetica" w:hAnsi="Helvetica" w:cs="Helvetica"/>
          <w:color w:val="333333"/>
          <w:sz w:val="21"/>
          <w:szCs w:val="21"/>
        </w:rPr>
        <w:t>,</w:t>
      </w:r>
      <w:r>
        <w:rPr>
          <w:rFonts w:ascii="Helvetica" w:hAnsi="Helvetica" w:cs="Helvetica"/>
          <w:color w:val="333333"/>
          <w:sz w:val="21"/>
          <w:szCs w:val="21"/>
        </w:rPr>
        <w:t>当事务提交或者回滚时</w:t>
      </w:r>
      <w:r>
        <w:rPr>
          <w:rFonts w:ascii="Helvetica" w:hAnsi="Helvetica" w:cs="Helvetica"/>
          <w:color w:val="333333"/>
          <w:sz w:val="21"/>
          <w:szCs w:val="21"/>
        </w:rPr>
        <w:t>,</w:t>
      </w:r>
      <w:r>
        <w:rPr>
          <w:rFonts w:ascii="Helvetica" w:hAnsi="Helvetica" w:cs="Helvetica"/>
          <w:color w:val="333333"/>
          <w:sz w:val="21"/>
          <w:szCs w:val="21"/>
        </w:rPr>
        <w:t>将会解除</w:t>
      </w:r>
      <w:r>
        <w:rPr>
          <w:rFonts w:ascii="Helvetica" w:hAnsi="Helvetica" w:cs="Helvetica"/>
          <w:color w:val="333333"/>
          <w:sz w:val="21"/>
          <w:szCs w:val="21"/>
        </w:rPr>
        <w:t>transaction</w:t>
      </w:r>
      <w:r>
        <w:rPr>
          <w:rFonts w:ascii="Helvetica" w:hAnsi="Helvetica" w:cs="Helvetica"/>
          <w:color w:val="333333"/>
          <w:sz w:val="21"/>
          <w:szCs w:val="21"/>
        </w:rPr>
        <w:t>与</w:t>
      </w:r>
      <w:r>
        <w:rPr>
          <w:rFonts w:ascii="Helvetica" w:hAnsi="Helvetica" w:cs="Helvetica"/>
          <w:color w:val="333333"/>
          <w:sz w:val="21"/>
          <w:szCs w:val="21"/>
        </w:rPr>
        <w:t>connection</w:t>
      </w:r>
      <w:r>
        <w:rPr>
          <w:rFonts w:ascii="Helvetica" w:hAnsi="Helvetica" w:cs="Helvetica"/>
          <w:color w:val="333333"/>
          <w:sz w:val="21"/>
          <w:szCs w:val="21"/>
        </w:rPr>
        <w:t>的绑定关系</w:t>
      </w:r>
      <w:r>
        <w:rPr>
          <w:rFonts w:ascii="Helvetica" w:hAnsi="Helvetica" w:cs="Helvetica"/>
          <w:color w:val="333333"/>
          <w:sz w:val="21"/>
          <w:szCs w:val="21"/>
        </w:rPr>
        <w:t>,</w:t>
      </w:r>
      <w:r>
        <w:rPr>
          <w:rFonts w:ascii="Helvetica" w:hAnsi="Helvetica" w:cs="Helvetica"/>
          <w:color w:val="333333"/>
          <w:sz w:val="21"/>
          <w:szCs w:val="21"/>
        </w:rPr>
        <w:t>同时将</w:t>
      </w:r>
      <w:r>
        <w:rPr>
          <w:rFonts w:ascii="Helvetica" w:hAnsi="Helvetica" w:cs="Helvetica"/>
          <w:color w:val="333333"/>
          <w:sz w:val="21"/>
          <w:szCs w:val="21"/>
        </w:rPr>
        <w:t>connection</w:t>
      </w:r>
      <w:r>
        <w:rPr>
          <w:rFonts w:ascii="Helvetica" w:hAnsi="Helvetica" w:cs="Helvetica"/>
          <w:color w:val="333333"/>
          <w:sz w:val="21"/>
          <w:szCs w:val="21"/>
        </w:rPr>
        <w:t>归还到</w:t>
      </w:r>
      <w:r>
        <w:rPr>
          <w:rFonts w:ascii="Helvetica" w:hAnsi="Helvetica" w:cs="Helvetica"/>
          <w:color w:val="333333"/>
          <w:sz w:val="21"/>
          <w:szCs w:val="21"/>
        </w:rPr>
        <w:t>pool</w:t>
      </w:r>
      <w:r>
        <w:rPr>
          <w:rFonts w:ascii="Helvetica" w:hAnsi="Helvetica" w:cs="Helvetica"/>
          <w:color w:val="333333"/>
          <w:sz w:val="21"/>
          <w:szCs w:val="21"/>
        </w:rPr>
        <w:t>中</w:t>
      </w:r>
      <w:r>
        <w:rPr>
          <w:rFonts w:ascii="Helvetica" w:hAnsi="Helvetica" w:cs="Helvetica"/>
          <w:color w:val="333333"/>
          <w:sz w:val="21"/>
          <w:szCs w:val="21"/>
        </w:rPr>
        <w:t>.</w:t>
      </w:r>
    </w:p>
    <w:p w:rsidR="00751F29" w:rsidRDefault="00751F29" w:rsidP="00751F29">
      <w:pPr>
        <w:shd w:val="clear" w:color="auto" w:fill="F8F8F8"/>
        <w:wordWrap w:val="0"/>
        <w:rPr>
          <w:rFonts w:ascii="Verdana" w:hAnsi="Verdana" w:cs="DejaVu Sans Mono"/>
          <w:b/>
          <w:bCs/>
          <w:color w:val="C0C0C0"/>
          <w:sz w:val="14"/>
          <w:szCs w:val="14"/>
        </w:rPr>
      </w:pPr>
      <w:r>
        <w:rPr>
          <w:rFonts w:ascii="Verdana" w:hAnsi="Verdana" w:cs="DejaVu Sans Mono"/>
          <w:b/>
          <w:bCs/>
          <w:color w:val="C0C0C0"/>
          <w:sz w:val="14"/>
          <w:szCs w:val="14"/>
        </w:rPr>
        <w:t>Java</w:t>
      </w:r>
      <w:r>
        <w:rPr>
          <w:rFonts w:ascii="Verdana" w:hAnsi="Verdana" w:cs="DejaVu Sans Mono"/>
          <w:b/>
          <w:bCs/>
          <w:color w:val="C0C0C0"/>
          <w:sz w:val="14"/>
          <w:szCs w:val="14"/>
        </w:rPr>
        <w:t>代码</w:t>
      </w:r>
      <w:r>
        <w:rPr>
          <w:rFonts w:ascii="Verdana" w:hAnsi="Verdana" w:cs="DejaVu Sans Mono"/>
          <w:b/>
          <w:bCs/>
          <w:color w:val="C0C0C0"/>
          <w:sz w:val="14"/>
          <w:szCs w:val="14"/>
        </w:rPr>
        <w:t>  </w:t>
      </w:r>
      <w:r>
        <w:rPr>
          <w:rFonts w:ascii="Verdana" w:hAnsi="Verdana" w:cs="DejaVu Sans Mono"/>
          <w:b/>
          <w:bCs/>
          <w:noProof/>
          <w:color w:val="C0C0C0"/>
          <w:sz w:val="14"/>
          <w:szCs w:val="14"/>
        </w:rPr>
        <w:drawing>
          <wp:inline distT="0" distB="0" distL="0" distR="0">
            <wp:extent cx="142875" cy="135255"/>
            <wp:effectExtent l="0" t="0" r="9525" b="0"/>
            <wp:docPr id="49" name="图片 49"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2875" cy="135255"/>
                    </a:xfrm>
                    <a:prstGeom prst="rect">
                      <a:avLst/>
                    </a:prstGeom>
                    <a:noFill/>
                    <a:ln>
                      <a:noFill/>
                    </a:ln>
                  </pic:spPr>
                </pic:pic>
              </a:graphicData>
            </a:graphic>
          </wp:inline>
        </w:drawing>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Style w:val="comment"/>
          <w:rFonts w:ascii="DejaVu Sans Mono" w:hAnsi="DejaVu Sans Mono" w:cs="DejaVu Sans Mono"/>
          <w:color w:val="008200"/>
          <w:bdr w:val="none" w:sz="0" w:space="0" w:color="auto" w:frame="1"/>
        </w:rPr>
        <w:t>//</w:t>
      </w:r>
      <w:r>
        <w:rPr>
          <w:rStyle w:val="comment"/>
          <w:rFonts w:ascii="DejaVu Sans Mono" w:hAnsi="DejaVu Sans Mono" w:cs="DejaVu Sans Mono"/>
          <w:color w:val="008200"/>
          <w:bdr w:val="none" w:sz="0" w:space="0" w:color="auto" w:frame="1"/>
        </w:rPr>
        <w:t>开启事务</w:t>
      </w:r>
      <w:r>
        <w:rPr>
          <w:rFonts w:ascii="DejaVu Sans Mono" w:hAnsi="DejaVu Sans Mono" w:cs="DejaVu Sans Mono"/>
          <w:color w:val="000000"/>
          <w:sz w:val="18"/>
          <w:szCs w:val="18"/>
          <w:bdr w:val="none" w:sz="0" w:space="0" w:color="auto" w:frame="1"/>
        </w:rPr>
        <w:t>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Style w:val="keyword"/>
          <w:rFonts w:ascii="DejaVu Sans Mono" w:hAnsi="DejaVu Sans Mono" w:cs="DejaVu Sans Mono"/>
          <w:b/>
          <w:bCs/>
          <w:color w:val="7F0055"/>
          <w:sz w:val="18"/>
          <w:szCs w:val="18"/>
          <w:bdr w:val="none" w:sz="0" w:space="0" w:color="auto" w:frame="1"/>
        </w:rPr>
        <w:t>public</w:t>
      </w:r>
      <w:r>
        <w:rPr>
          <w:rFonts w:ascii="DejaVu Sans Mono" w:hAnsi="DejaVu Sans Mono" w:cs="DejaVu Sans Mono"/>
          <w:color w:val="000000"/>
          <w:sz w:val="18"/>
          <w:szCs w:val="18"/>
          <w:bdr w:val="none" w:sz="0" w:space="0" w:color="auto" w:frame="1"/>
        </w:rPr>
        <w:t> TransactionHolder transaction(){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Connection connection = pool.getConnection();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connection.setAutoCommit(</w:t>
      </w:r>
      <w:r>
        <w:rPr>
          <w:rStyle w:val="keyword"/>
          <w:rFonts w:ascii="DejaVu Sans Mono" w:hAnsi="DejaVu Sans Mono" w:cs="DejaVu Sans Mono"/>
          <w:b/>
          <w:bCs/>
          <w:color w:val="7F0055"/>
          <w:sz w:val="18"/>
          <w:szCs w:val="18"/>
          <w:bdr w:val="none" w:sz="0" w:space="0" w:color="auto" w:frame="1"/>
        </w:rPr>
        <w:t>false</w:t>
      </w:r>
      <w:r>
        <w:rPr>
          <w:rFonts w:ascii="DejaVu Sans Mono" w:hAnsi="DejaVu Sans Mono" w:cs="DejaVu Sans Mono"/>
          <w:color w:val="000000"/>
          <w:sz w:val="18"/>
          <w:szCs w:val="18"/>
          <w:bdr w:val="none" w:sz="0" w:space="0" w:color="auto" w:frame="1"/>
        </w:rPr>
        <w:t>);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w:t>
      </w:r>
      <w:r>
        <w:rPr>
          <w:rStyle w:val="keyword"/>
          <w:rFonts w:ascii="DejaVu Sans Mono" w:hAnsi="DejaVu Sans Mono" w:cs="DejaVu Sans Mono"/>
          <w:b/>
          <w:bCs/>
          <w:color w:val="7F0055"/>
          <w:sz w:val="18"/>
          <w:szCs w:val="18"/>
          <w:bdr w:val="none" w:sz="0" w:space="0" w:color="auto" w:frame="1"/>
        </w:rPr>
        <w:t>return</w:t>
      </w:r>
      <w:r>
        <w:rPr>
          <w:rFonts w:ascii="DejaVu Sans Mono" w:hAnsi="DejaVu Sans Mono" w:cs="DejaVu Sans Mono"/>
          <w:color w:val="000000"/>
          <w:sz w:val="18"/>
          <w:szCs w:val="18"/>
          <w:bdr w:val="none" w:sz="0" w:space="0" w:color="auto" w:frame="1"/>
        </w:rPr>
        <w:t> </w:t>
      </w:r>
      <w:r>
        <w:rPr>
          <w:rStyle w:val="keyword"/>
          <w:rFonts w:ascii="DejaVu Sans Mono" w:hAnsi="DejaVu Sans Mono" w:cs="DejaVu Sans Mono"/>
          <w:b/>
          <w:bCs/>
          <w:color w:val="7F0055"/>
          <w:sz w:val="18"/>
          <w:szCs w:val="18"/>
          <w:bdr w:val="none" w:sz="0" w:space="0" w:color="auto" w:frame="1"/>
        </w:rPr>
        <w:t>new</w:t>
      </w:r>
      <w:r>
        <w:rPr>
          <w:rFonts w:ascii="DejaVu Sans Mono" w:hAnsi="DejaVu Sans Mono" w:cs="DejaVu Sans Mono"/>
          <w:color w:val="000000"/>
          <w:sz w:val="18"/>
          <w:szCs w:val="18"/>
          <w:bdr w:val="none" w:sz="0" w:space="0" w:color="auto" w:frame="1"/>
        </w:rPr>
        <w:t> TransactionHolder(connection);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Style w:val="comment"/>
          <w:rFonts w:ascii="DejaVu Sans Mono" w:hAnsi="DejaVu Sans Mono" w:cs="DejaVu Sans Mono"/>
          <w:color w:val="008200"/>
          <w:bdr w:val="none" w:sz="0" w:space="0" w:color="auto" w:frame="1"/>
        </w:rPr>
        <w:t>//</w:t>
      </w:r>
      <w:r>
        <w:rPr>
          <w:rStyle w:val="comment"/>
          <w:rFonts w:ascii="DejaVu Sans Mono" w:hAnsi="DejaVu Sans Mono" w:cs="DejaVu Sans Mono"/>
          <w:color w:val="008200"/>
          <w:bdr w:val="none" w:sz="0" w:space="0" w:color="auto" w:frame="1"/>
        </w:rPr>
        <w:t>执行</w:t>
      </w:r>
      <w:r>
        <w:rPr>
          <w:rStyle w:val="comment"/>
          <w:rFonts w:ascii="DejaVu Sans Mono" w:hAnsi="DejaVu Sans Mono" w:cs="DejaVu Sans Mono"/>
          <w:color w:val="008200"/>
          <w:bdr w:val="none" w:sz="0" w:space="0" w:color="auto" w:frame="1"/>
        </w:rPr>
        <w:t>sql</w:t>
      </w:r>
      <w:r>
        <w:rPr>
          <w:rFonts w:ascii="DejaVu Sans Mono" w:hAnsi="DejaVu Sans Mono" w:cs="DejaVu Sans Mono"/>
          <w:color w:val="000000"/>
          <w:sz w:val="18"/>
          <w:szCs w:val="18"/>
          <w:bdr w:val="none" w:sz="0" w:space="0" w:color="auto" w:frame="1"/>
        </w:rPr>
        <w:t>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Style w:val="keyword"/>
          <w:rFonts w:ascii="DejaVu Sans Mono" w:hAnsi="DejaVu Sans Mono" w:cs="DejaVu Sans Mono"/>
          <w:b/>
          <w:bCs/>
          <w:color w:val="7F0055"/>
          <w:sz w:val="18"/>
          <w:szCs w:val="18"/>
          <w:bdr w:val="none" w:sz="0" w:space="0" w:color="auto" w:frame="1"/>
        </w:rPr>
        <w:t>public</w:t>
      </w:r>
      <w:r>
        <w:rPr>
          <w:rFonts w:ascii="DejaVu Sans Mono" w:hAnsi="DejaVu Sans Mono" w:cs="DejaVu Sans Mono"/>
          <w:color w:val="000000"/>
          <w:sz w:val="18"/>
          <w:szCs w:val="18"/>
          <w:bdr w:val="none" w:sz="0" w:space="0" w:color="auto" w:frame="1"/>
        </w:rPr>
        <w:t> </w:t>
      </w:r>
      <w:r>
        <w:rPr>
          <w:rStyle w:val="keyword"/>
          <w:rFonts w:ascii="DejaVu Sans Mono" w:hAnsi="DejaVu Sans Mono" w:cs="DejaVu Sans Mono"/>
          <w:b/>
          <w:bCs/>
          <w:color w:val="7F0055"/>
          <w:sz w:val="18"/>
          <w:szCs w:val="18"/>
          <w:bdr w:val="none" w:sz="0" w:space="0" w:color="auto" w:frame="1"/>
        </w:rPr>
        <w:t>boolean</w:t>
      </w:r>
      <w:r>
        <w:rPr>
          <w:rFonts w:ascii="DejaVu Sans Mono" w:hAnsi="DejaVu Sans Mono" w:cs="DejaVu Sans Mono"/>
          <w:color w:val="000000"/>
          <w:sz w:val="18"/>
          <w:szCs w:val="18"/>
          <w:bdr w:val="none" w:sz="0" w:space="0" w:color="auto" w:frame="1"/>
        </w:rPr>
        <w:t> insert(String sql,TransactionHolder holder){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Connection connection = holder.getConnection();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w:t>
      </w:r>
      <w:r>
        <w:rPr>
          <w:rStyle w:val="comment"/>
          <w:rFonts w:ascii="DejaVu Sans Mono" w:hAnsi="DejaVu Sans Mono" w:cs="DejaVu Sans Mono"/>
          <w:color w:val="008200"/>
          <w:bdr w:val="none" w:sz="0" w:space="0" w:color="auto" w:frame="1"/>
        </w:rPr>
        <w:t>//do</w:t>
      </w:r>
      <w:r>
        <w:rPr>
          <w:rFonts w:ascii="DejaVu Sans Mono" w:hAnsi="DejaVu Sans Mono" w:cs="DejaVu Sans Mono"/>
          <w:color w:val="000000"/>
          <w:sz w:val="18"/>
          <w:szCs w:val="18"/>
          <w:bdr w:val="none" w:sz="0" w:space="0" w:color="auto" w:frame="1"/>
        </w:rPr>
        <w:t>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w:t>
      </w:r>
      <w:r>
        <w:rPr>
          <w:rStyle w:val="keyword"/>
          <w:rFonts w:ascii="DejaVu Sans Mono" w:hAnsi="DejaVu Sans Mono" w:cs="DejaVu Sans Mono"/>
          <w:b/>
          <w:bCs/>
          <w:color w:val="7F0055"/>
          <w:sz w:val="18"/>
          <w:szCs w:val="18"/>
          <w:bdr w:val="none" w:sz="0" w:space="0" w:color="auto" w:frame="1"/>
        </w:rPr>
        <w:t>try</w:t>
      </w:r>
      <w:r>
        <w:rPr>
          <w:rFonts w:ascii="DejaVu Sans Mono" w:hAnsi="DejaVu Sans Mono" w:cs="DejaVu Sans Mono"/>
          <w:color w:val="000000"/>
          <w:sz w:val="18"/>
          <w:szCs w:val="18"/>
          <w:bdr w:val="none" w:sz="0" w:space="0" w:color="auto" w:frame="1"/>
        </w:rPr>
        <w:t>{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w:t>
      </w:r>
      <w:r>
        <w:rPr>
          <w:rStyle w:val="comment"/>
          <w:rFonts w:ascii="DejaVu Sans Mono" w:hAnsi="DejaVu Sans Mono" w:cs="DejaVu Sans Mono"/>
          <w:color w:val="008200"/>
          <w:bdr w:val="none" w:sz="0" w:space="0" w:color="auto" w:frame="1"/>
        </w:rPr>
        <w:t>//doInsert</w:t>
      </w:r>
      <w:r>
        <w:rPr>
          <w:rFonts w:ascii="DejaVu Sans Mono" w:hAnsi="DejaVu Sans Mono" w:cs="DejaVu Sans Mono"/>
          <w:color w:val="000000"/>
          <w:sz w:val="18"/>
          <w:szCs w:val="18"/>
          <w:bdr w:val="none" w:sz="0" w:space="0" w:color="auto" w:frame="1"/>
        </w:rPr>
        <w:t>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w:t>
      </w:r>
      <w:r>
        <w:rPr>
          <w:rStyle w:val="keyword"/>
          <w:rFonts w:ascii="DejaVu Sans Mono" w:hAnsi="DejaVu Sans Mono" w:cs="DejaVu Sans Mono"/>
          <w:b/>
          <w:bCs/>
          <w:color w:val="7F0055"/>
          <w:sz w:val="18"/>
          <w:szCs w:val="18"/>
          <w:bdr w:val="none" w:sz="0" w:space="0" w:color="auto" w:frame="1"/>
        </w:rPr>
        <w:t>return</w:t>
      </w:r>
      <w:r>
        <w:rPr>
          <w:rFonts w:ascii="DejaVu Sans Mono" w:hAnsi="DejaVu Sans Mono" w:cs="DejaVu Sans Mono"/>
          <w:color w:val="000000"/>
          <w:sz w:val="18"/>
          <w:szCs w:val="18"/>
          <w:bdr w:val="none" w:sz="0" w:space="0" w:color="auto" w:frame="1"/>
        </w:rPr>
        <w:t> </w:t>
      </w:r>
      <w:r>
        <w:rPr>
          <w:rStyle w:val="keyword"/>
          <w:rFonts w:ascii="DejaVu Sans Mono" w:hAnsi="DejaVu Sans Mono" w:cs="DejaVu Sans Mono"/>
          <w:b/>
          <w:bCs/>
          <w:color w:val="7F0055"/>
          <w:sz w:val="18"/>
          <w:szCs w:val="18"/>
          <w:bdr w:val="none" w:sz="0" w:space="0" w:color="auto" w:frame="1"/>
        </w:rPr>
        <w:t>true</w:t>
      </w:r>
      <w:r>
        <w:rPr>
          <w:rFonts w:ascii="DejaVu Sans Mono" w:hAnsi="DejaVu Sans Mono" w:cs="DejaVu Sans Mono"/>
          <w:color w:val="000000"/>
          <w:sz w:val="18"/>
          <w:szCs w:val="18"/>
          <w:bdr w:val="none" w:sz="0" w:space="0" w:color="auto" w:frame="1"/>
        </w:rPr>
        <w:t>;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w:t>
      </w:r>
      <w:r>
        <w:rPr>
          <w:rStyle w:val="keyword"/>
          <w:rFonts w:ascii="DejaVu Sans Mono" w:hAnsi="DejaVu Sans Mono" w:cs="DejaVu Sans Mono"/>
          <w:b/>
          <w:bCs/>
          <w:color w:val="7F0055"/>
          <w:sz w:val="18"/>
          <w:szCs w:val="18"/>
          <w:bdr w:val="none" w:sz="0" w:space="0" w:color="auto" w:frame="1"/>
        </w:rPr>
        <w:t>catch</w:t>
      </w:r>
      <w:r>
        <w:rPr>
          <w:rFonts w:ascii="DejaVu Sans Mono" w:hAnsi="DejaVu Sans Mono" w:cs="DejaVu Sans Mono"/>
          <w:color w:val="000000"/>
          <w:sz w:val="18"/>
          <w:szCs w:val="18"/>
          <w:bdr w:val="none" w:sz="0" w:space="0" w:color="auto" w:frame="1"/>
        </w:rPr>
        <w:t>(Exception e){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holder.setRollback(</w:t>
      </w:r>
      <w:r>
        <w:rPr>
          <w:rStyle w:val="keyword"/>
          <w:rFonts w:ascii="DejaVu Sans Mono" w:hAnsi="DejaVu Sans Mono" w:cs="DejaVu Sans Mono"/>
          <w:b/>
          <w:bCs/>
          <w:color w:val="7F0055"/>
          <w:sz w:val="18"/>
          <w:szCs w:val="18"/>
          <w:bdr w:val="none" w:sz="0" w:space="0" w:color="auto" w:frame="1"/>
        </w:rPr>
        <w:t>true</w:t>
      </w:r>
      <w:r>
        <w:rPr>
          <w:rFonts w:ascii="DejaVu Sans Mono" w:hAnsi="DejaVu Sans Mono" w:cs="DejaVu Sans Mono"/>
          <w:color w:val="000000"/>
          <w:sz w:val="18"/>
          <w:szCs w:val="18"/>
          <w:bdr w:val="none" w:sz="0" w:space="0" w:color="auto" w:frame="1"/>
        </w:rPr>
        <w:t>);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w:t>
      </w:r>
      <w:r>
        <w:rPr>
          <w:rStyle w:val="keyword"/>
          <w:rFonts w:ascii="DejaVu Sans Mono" w:hAnsi="DejaVu Sans Mono" w:cs="DejaVu Sans Mono"/>
          <w:b/>
          <w:bCs/>
          <w:color w:val="7F0055"/>
          <w:sz w:val="18"/>
          <w:szCs w:val="18"/>
          <w:bdr w:val="none" w:sz="0" w:space="0" w:color="auto" w:frame="1"/>
        </w:rPr>
        <w:t>return</w:t>
      </w:r>
      <w:r>
        <w:rPr>
          <w:rFonts w:ascii="DejaVu Sans Mono" w:hAnsi="DejaVu Sans Mono" w:cs="DejaVu Sans Mono"/>
          <w:color w:val="000000"/>
          <w:sz w:val="18"/>
          <w:szCs w:val="18"/>
          <w:bdr w:val="none" w:sz="0" w:space="0" w:color="auto" w:frame="1"/>
        </w:rPr>
        <w:t> </w:t>
      </w:r>
      <w:r>
        <w:rPr>
          <w:rStyle w:val="keyword"/>
          <w:rFonts w:ascii="DejaVu Sans Mono" w:hAnsi="DejaVu Sans Mono" w:cs="DejaVu Sans Mono"/>
          <w:b/>
          <w:bCs/>
          <w:color w:val="7F0055"/>
          <w:sz w:val="18"/>
          <w:szCs w:val="18"/>
          <w:bdr w:val="none" w:sz="0" w:space="0" w:color="auto" w:frame="1"/>
        </w:rPr>
        <w:t>false</w:t>
      </w:r>
      <w:r>
        <w:rPr>
          <w:rFonts w:ascii="DejaVu Sans Mono" w:hAnsi="DejaVu Sans Mono" w:cs="DejaVu Sans Mono"/>
          <w:color w:val="000000"/>
          <w:sz w:val="18"/>
          <w:szCs w:val="18"/>
          <w:bdr w:val="none" w:sz="0" w:space="0" w:color="auto" w:frame="1"/>
        </w:rPr>
        <w:t>;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Style w:val="comment"/>
          <w:rFonts w:ascii="DejaVu Sans Mono" w:hAnsi="DejaVu Sans Mono" w:cs="DejaVu Sans Mono"/>
          <w:color w:val="008200"/>
          <w:bdr w:val="none" w:sz="0" w:space="0" w:color="auto" w:frame="1"/>
        </w:rPr>
        <w:t>//</w:t>
      </w:r>
      <w:r>
        <w:rPr>
          <w:rStyle w:val="comment"/>
          <w:rFonts w:ascii="DejaVu Sans Mono" w:hAnsi="DejaVu Sans Mono" w:cs="DejaVu Sans Mono"/>
          <w:color w:val="008200"/>
          <w:bdr w:val="none" w:sz="0" w:space="0" w:color="auto" w:frame="1"/>
        </w:rPr>
        <w:t>提交事务</w:t>
      </w:r>
      <w:r>
        <w:rPr>
          <w:rFonts w:ascii="DejaVu Sans Mono" w:hAnsi="DejaVu Sans Mono" w:cs="DejaVu Sans Mono"/>
          <w:color w:val="000000"/>
          <w:sz w:val="18"/>
          <w:szCs w:val="18"/>
          <w:bdr w:val="none" w:sz="0" w:space="0" w:color="auto" w:frame="1"/>
        </w:rPr>
        <w:t>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Style w:val="keyword"/>
          <w:rFonts w:ascii="DejaVu Sans Mono" w:hAnsi="DejaVu Sans Mono" w:cs="DejaVu Sans Mono"/>
          <w:b/>
          <w:bCs/>
          <w:color w:val="7F0055"/>
          <w:sz w:val="18"/>
          <w:szCs w:val="18"/>
          <w:bdr w:val="none" w:sz="0" w:space="0" w:color="auto" w:frame="1"/>
        </w:rPr>
        <w:t>public</w:t>
      </w:r>
      <w:r>
        <w:rPr>
          <w:rFonts w:ascii="DejaVu Sans Mono" w:hAnsi="DejaVu Sans Mono" w:cs="DejaVu Sans Mono"/>
          <w:color w:val="000000"/>
          <w:sz w:val="18"/>
          <w:szCs w:val="18"/>
          <w:bdr w:val="none" w:sz="0" w:space="0" w:color="auto" w:frame="1"/>
        </w:rPr>
        <w:t> </w:t>
      </w:r>
      <w:r>
        <w:rPr>
          <w:rStyle w:val="keyword"/>
          <w:rFonts w:ascii="DejaVu Sans Mono" w:hAnsi="DejaVu Sans Mono" w:cs="DejaVu Sans Mono"/>
          <w:b/>
          <w:bCs/>
          <w:color w:val="7F0055"/>
          <w:sz w:val="18"/>
          <w:szCs w:val="18"/>
          <w:bdr w:val="none" w:sz="0" w:space="0" w:color="auto" w:frame="1"/>
        </w:rPr>
        <w:t>void</w:t>
      </w:r>
      <w:r>
        <w:rPr>
          <w:rFonts w:ascii="DejaVu Sans Mono" w:hAnsi="DejaVu Sans Mono" w:cs="DejaVu Sans Mono"/>
          <w:color w:val="000000"/>
          <w:sz w:val="18"/>
          <w:szCs w:val="18"/>
          <w:bdr w:val="none" w:sz="0" w:space="0" w:color="auto" w:frame="1"/>
        </w:rPr>
        <w:t> commit(TransactionHolder holder){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Connection connection = holder.getConnection();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connection.commit();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holder.unbind();</w:t>
      </w:r>
      <w:r>
        <w:rPr>
          <w:rStyle w:val="comment"/>
          <w:rFonts w:ascii="DejaVu Sans Mono" w:hAnsi="DejaVu Sans Mono" w:cs="DejaVu Sans Mono"/>
          <w:color w:val="008200"/>
          <w:bdr w:val="none" w:sz="0" w:space="0" w:color="auto" w:frame="1"/>
        </w:rPr>
        <w:t>//</w:t>
      </w:r>
      <w:r>
        <w:rPr>
          <w:rStyle w:val="comment"/>
          <w:rFonts w:ascii="DejaVu Sans Mono" w:hAnsi="DejaVu Sans Mono" w:cs="DejaVu Sans Mono"/>
          <w:color w:val="008200"/>
          <w:bdr w:val="none" w:sz="0" w:space="0" w:color="auto" w:frame="1"/>
        </w:rPr>
        <w:t>解除绑定</w:t>
      </w:r>
      <w:r>
        <w:rPr>
          <w:rFonts w:ascii="DejaVu Sans Mono" w:hAnsi="DejaVu Sans Mono" w:cs="DejaVu Sans Mono"/>
          <w:color w:val="000000"/>
          <w:sz w:val="18"/>
          <w:szCs w:val="18"/>
          <w:bdr w:val="none" w:sz="0" w:space="0" w:color="auto" w:frame="1"/>
        </w:rPr>
        <w:t>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pool.release(connection);</w:t>
      </w:r>
      <w:r>
        <w:rPr>
          <w:rStyle w:val="comment"/>
          <w:rFonts w:ascii="DejaVu Sans Mono" w:hAnsi="DejaVu Sans Mono" w:cs="DejaVu Sans Mono"/>
          <w:color w:val="008200"/>
          <w:bdr w:val="none" w:sz="0" w:space="0" w:color="auto" w:frame="1"/>
        </w:rPr>
        <w:t>//</w:t>
      </w:r>
      <w:r>
        <w:rPr>
          <w:rStyle w:val="comment"/>
          <w:rFonts w:ascii="DejaVu Sans Mono" w:hAnsi="DejaVu Sans Mono" w:cs="DejaVu Sans Mono"/>
          <w:color w:val="008200"/>
          <w:bdr w:val="none" w:sz="0" w:space="0" w:color="auto" w:frame="1"/>
        </w:rPr>
        <w:t>归还资源</w:t>
      </w:r>
      <w:r>
        <w:rPr>
          <w:rStyle w:val="comment"/>
          <w:rFonts w:ascii="DejaVu Sans Mono" w:hAnsi="DejaVu Sans Mono" w:cs="DejaVu Sans Mono"/>
          <w:color w:val="008200"/>
          <w:bdr w:val="none" w:sz="0" w:space="0" w:color="auto" w:frame="1"/>
        </w:rPr>
        <w:t> </w:t>
      </w:r>
      <w:r>
        <w:rPr>
          <w:rFonts w:ascii="DejaVu Sans Mono" w:hAnsi="DejaVu Sans Mono" w:cs="DejaVu Sans Mono"/>
          <w:color w:val="000000"/>
          <w:sz w:val="18"/>
          <w:szCs w:val="18"/>
          <w:bdr w:val="none" w:sz="0" w:space="0" w:color="auto" w:frame="1"/>
        </w:rPr>
        <w:t>  </w:t>
      </w:r>
    </w:p>
    <w:p w:rsidR="00751F29" w:rsidRDefault="00751F29" w:rsidP="00751F29">
      <w:pPr>
        <w:widowControl/>
        <w:numPr>
          <w:ilvl w:val="0"/>
          <w:numId w:val="32"/>
        </w:numPr>
        <w:pBdr>
          <w:left w:val="single" w:sz="6" w:space="8" w:color="D1D7DC"/>
        </w:pBdr>
        <w:shd w:val="clear" w:color="auto" w:fill="FAFAFA"/>
        <w:wordWrap w:val="0"/>
        <w:spacing w:line="270" w:lineRule="atLeast"/>
        <w:ind w:left="570"/>
        <w:jc w:val="left"/>
        <w:rPr>
          <w:rFonts w:ascii="DejaVu Sans Mono" w:hAnsi="DejaVu Sans Mono" w:cs="DejaVu Sans Mono"/>
          <w:color w:val="5C5C5C"/>
          <w:sz w:val="18"/>
          <w:szCs w:val="18"/>
        </w:rPr>
      </w:pPr>
      <w:r>
        <w:rPr>
          <w:rFonts w:ascii="DejaVu Sans Mono" w:hAnsi="DejaVu Sans Mono" w:cs="DejaVu Sans Mono"/>
          <w:color w:val="000000"/>
          <w:sz w:val="18"/>
          <w:szCs w:val="18"/>
          <w:bdr w:val="none" w:sz="0" w:space="0" w:color="auto" w:frame="1"/>
        </w:rPr>
        <w:t>}  </w:t>
      </w:r>
    </w:p>
    <w:p w:rsidR="00751F29" w:rsidRDefault="00751F29" w:rsidP="00751F29">
      <w:pPr>
        <w:pStyle w:val="a7"/>
        <w:shd w:val="clear" w:color="auto" w:fill="FFFFFF"/>
        <w:spacing w:before="0" w:beforeAutospacing="0" w:after="0" w:afterAutospacing="0" w:line="378" w:lineRule="atLeast"/>
        <w:rPr>
          <w:rFonts w:ascii="Helvetica" w:hAnsi="Helvetica" w:cs="Helvetica"/>
          <w:color w:val="333333"/>
          <w:sz w:val="21"/>
          <w:szCs w:val="21"/>
        </w:rPr>
      </w:pPr>
      <w:r>
        <w:rPr>
          <w:rFonts w:ascii="Helvetica" w:hAnsi="Helvetica" w:cs="Helvetica"/>
          <w:color w:val="333333"/>
          <w:sz w:val="21"/>
          <w:szCs w:val="21"/>
        </w:rPr>
        <w:t xml:space="preserve">    </w:t>
      </w:r>
      <w:r>
        <w:rPr>
          <w:rFonts w:ascii="Helvetica" w:hAnsi="Helvetica" w:cs="Helvetica"/>
          <w:color w:val="333333"/>
          <w:sz w:val="21"/>
          <w:szCs w:val="21"/>
        </w:rPr>
        <w:t>在有事务的情况上</w:t>
      </w:r>
      <w:r>
        <w:rPr>
          <w:rFonts w:ascii="Helvetica" w:hAnsi="Helvetica" w:cs="Helvetica"/>
          <w:color w:val="333333"/>
          <w:sz w:val="21"/>
          <w:szCs w:val="21"/>
        </w:rPr>
        <w:t>,</w:t>
      </w:r>
      <w:r>
        <w:rPr>
          <w:rFonts w:ascii="Helvetica" w:hAnsi="Helvetica" w:cs="Helvetica"/>
          <w:color w:val="333333"/>
          <w:sz w:val="21"/>
          <w:szCs w:val="21"/>
        </w:rPr>
        <w:t>伪代码可能就像上述例子</w:t>
      </w:r>
      <w:r>
        <w:rPr>
          <w:rFonts w:ascii="Helvetica" w:hAnsi="Helvetica" w:cs="Helvetica"/>
          <w:color w:val="333333"/>
          <w:sz w:val="21"/>
          <w:szCs w:val="21"/>
        </w:rPr>
        <w:t>.</w:t>
      </w:r>
      <w:r>
        <w:rPr>
          <w:rFonts w:ascii="Helvetica" w:hAnsi="Helvetica" w:cs="Helvetica"/>
          <w:color w:val="333333"/>
          <w:sz w:val="21"/>
          <w:szCs w:val="21"/>
        </w:rPr>
        <w:t>对于跨</w:t>
      </w:r>
      <w:r>
        <w:rPr>
          <w:rFonts w:ascii="Helvetica" w:hAnsi="Helvetica" w:cs="Helvetica"/>
          <w:color w:val="333333"/>
          <w:sz w:val="21"/>
          <w:szCs w:val="21"/>
        </w:rPr>
        <w:t>DB</w:t>
      </w:r>
      <w:r>
        <w:rPr>
          <w:rFonts w:ascii="Helvetica" w:hAnsi="Helvetica" w:cs="Helvetica"/>
          <w:color w:val="333333"/>
          <w:sz w:val="21"/>
          <w:szCs w:val="21"/>
        </w:rPr>
        <w:t>分布式事务</w:t>
      </w:r>
      <w:r>
        <w:rPr>
          <w:rFonts w:ascii="Helvetica" w:hAnsi="Helvetica" w:cs="Helvetica"/>
          <w:color w:val="333333"/>
          <w:sz w:val="21"/>
          <w:szCs w:val="21"/>
        </w:rPr>
        <w:t>,</w:t>
      </w:r>
      <w:r>
        <w:rPr>
          <w:rFonts w:ascii="Helvetica" w:hAnsi="Helvetica" w:cs="Helvetica"/>
          <w:color w:val="333333"/>
          <w:sz w:val="21"/>
          <w:szCs w:val="21"/>
        </w:rPr>
        <w:t>可能更加的复杂</w:t>
      </w:r>
      <w:r>
        <w:rPr>
          <w:rFonts w:ascii="Helvetica" w:hAnsi="Helvetica" w:cs="Helvetica"/>
          <w:color w:val="333333"/>
          <w:sz w:val="21"/>
          <w:szCs w:val="21"/>
        </w:rPr>
        <w:t>. </w:t>
      </w:r>
    </w:p>
    <w:p w:rsidR="00751F29" w:rsidRPr="00751F29" w:rsidRDefault="00751F29" w:rsidP="00751F29"/>
    <w:p w:rsidR="00275AE5" w:rsidRDefault="00275AE5" w:rsidP="009528BC">
      <w:pPr>
        <w:widowControl/>
        <w:shd w:val="clear" w:color="auto" w:fill="FFFFFF"/>
        <w:jc w:val="left"/>
        <w:rPr>
          <w:rFonts w:ascii="Tahoma" w:eastAsia="宋体" w:hAnsi="Tahoma" w:cs="Tahoma"/>
          <w:color w:val="333333"/>
          <w:kern w:val="0"/>
          <w:szCs w:val="21"/>
        </w:rPr>
      </w:pPr>
    </w:p>
    <w:p w:rsidR="00D33BAA" w:rsidRDefault="00D33BAA" w:rsidP="00D33BAA">
      <w:pPr>
        <w:pStyle w:val="2"/>
      </w:pPr>
      <w:r>
        <w:rPr>
          <w:rFonts w:hint="eastAsia"/>
        </w:rPr>
        <w:t>实现</w:t>
      </w:r>
      <w:r>
        <w:rPr>
          <w:rFonts w:hint="eastAsia"/>
        </w:rPr>
        <w:t>LRU</w:t>
      </w:r>
      <w:r>
        <w:rPr>
          <w:rFonts w:hint="eastAsia"/>
        </w:rPr>
        <w:t>算法</w:t>
      </w:r>
    </w:p>
    <w:p w:rsidR="00D33BAA" w:rsidRPr="00D33BAA" w:rsidRDefault="00D33BAA" w:rsidP="00D33BAA">
      <w:r>
        <w:rPr>
          <w:rFonts w:hint="eastAsia"/>
        </w:rPr>
        <w:t>LRU</w:t>
      </w:r>
      <w:r>
        <w:rPr>
          <w:rFonts w:hint="eastAsia"/>
        </w:rPr>
        <w:t>算法是最近最少使用算法。核心思想是如果数据最近被访问过，那么将来被访问的概率也很大。缓存一定数量的数据，当超过设定的阈值时，就把一些过期的数据删除。</w:t>
      </w:r>
    </w:p>
    <w:p w:rsidR="00D33BAA" w:rsidRDefault="00D33BAA" w:rsidP="009528BC">
      <w:pPr>
        <w:widowControl/>
        <w:shd w:val="clear" w:color="auto" w:fill="FFFFFF"/>
        <w:jc w:val="left"/>
        <w:rPr>
          <w:rFonts w:ascii="Tahoma" w:eastAsia="宋体" w:hAnsi="Tahoma" w:cs="Tahoma"/>
          <w:color w:val="333333"/>
          <w:kern w:val="0"/>
          <w:szCs w:val="21"/>
        </w:rPr>
      </w:pPr>
      <w:r>
        <w:rPr>
          <w:rFonts w:ascii="Tahoma" w:eastAsia="宋体" w:hAnsi="Tahoma" w:cs="Tahoma" w:hint="eastAsia"/>
          <w:color w:val="333333"/>
          <w:kern w:val="0"/>
          <w:szCs w:val="21"/>
        </w:rPr>
        <w:t>使用一个链表保存数据，新数据插入到链表头部，每当缓存命中时，就将数据移到链表头部，当链表满的时候，将链表尾部的数据丢弃。</w:t>
      </w:r>
    </w:p>
    <w:p w:rsidR="00D33BAA" w:rsidRDefault="00D33BAA" w:rsidP="009528BC">
      <w:pPr>
        <w:widowControl/>
        <w:shd w:val="clear" w:color="auto" w:fill="FFFFFF"/>
        <w:jc w:val="left"/>
        <w:rPr>
          <w:rFonts w:ascii="Tahoma" w:eastAsia="宋体" w:hAnsi="Tahoma" w:cs="Tahoma"/>
          <w:color w:val="333333"/>
          <w:kern w:val="0"/>
          <w:szCs w:val="21"/>
        </w:rPr>
      </w:pPr>
      <w:r>
        <w:rPr>
          <w:rFonts w:ascii="Tahoma" w:eastAsia="宋体" w:hAnsi="Tahoma" w:cs="Tahoma" w:hint="eastAsia"/>
          <w:color w:val="333333"/>
          <w:kern w:val="0"/>
          <w:szCs w:val="21"/>
        </w:rPr>
        <w:t>当存在热点数据时，</w:t>
      </w:r>
      <w:r>
        <w:rPr>
          <w:rFonts w:ascii="Tahoma" w:eastAsia="宋体" w:hAnsi="Tahoma" w:cs="Tahoma" w:hint="eastAsia"/>
          <w:color w:val="333333"/>
          <w:kern w:val="0"/>
          <w:szCs w:val="21"/>
        </w:rPr>
        <w:t>LRU</w:t>
      </w:r>
      <w:r>
        <w:rPr>
          <w:rFonts w:ascii="Tahoma" w:eastAsia="宋体" w:hAnsi="Tahoma" w:cs="Tahoma" w:hint="eastAsia"/>
          <w:color w:val="333333"/>
          <w:kern w:val="0"/>
          <w:szCs w:val="21"/>
        </w:rPr>
        <w:t>效率很好，但是偶发性的</w:t>
      </w:r>
      <w:r>
        <w:rPr>
          <w:rFonts w:ascii="Tahoma" w:eastAsia="宋体" w:hAnsi="Tahoma" w:cs="Tahoma"/>
          <w:color w:val="333333"/>
          <w:kern w:val="0"/>
          <w:szCs w:val="21"/>
        </w:rPr>
        <w:t xml:space="preserve"> </w:t>
      </w:r>
      <w:r>
        <w:rPr>
          <w:rFonts w:ascii="Tahoma" w:eastAsia="宋体" w:hAnsi="Tahoma" w:cs="Tahoma" w:hint="eastAsia"/>
          <w:color w:val="333333"/>
          <w:kern w:val="0"/>
          <w:szCs w:val="21"/>
        </w:rPr>
        <w:t>周期性的批量操作会导致</w:t>
      </w:r>
      <w:r>
        <w:rPr>
          <w:rFonts w:ascii="Tahoma" w:eastAsia="宋体" w:hAnsi="Tahoma" w:cs="Tahoma" w:hint="eastAsia"/>
          <w:color w:val="333333"/>
          <w:kern w:val="0"/>
          <w:szCs w:val="21"/>
        </w:rPr>
        <w:t>LRU</w:t>
      </w:r>
      <w:r>
        <w:rPr>
          <w:rFonts w:ascii="Tahoma" w:eastAsia="宋体" w:hAnsi="Tahoma" w:cs="Tahoma" w:hint="eastAsia"/>
          <w:color w:val="333333"/>
          <w:kern w:val="0"/>
          <w:szCs w:val="21"/>
        </w:rPr>
        <w:t>命中率下降，缓存污染情况比较严重。</w:t>
      </w:r>
    </w:p>
    <w:p w:rsidR="00D33BAA" w:rsidRDefault="00D33BAA" w:rsidP="009528BC">
      <w:pPr>
        <w:widowControl/>
        <w:shd w:val="clear" w:color="auto" w:fill="FFFFFF"/>
        <w:jc w:val="left"/>
        <w:rPr>
          <w:rFonts w:ascii="Tahoma" w:eastAsia="宋体" w:hAnsi="Tahoma" w:cs="Tahoma"/>
          <w:color w:val="333333"/>
          <w:kern w:val="0"/>
          <w:szCs w:val="21"/>
        </w:rPr>
      </w:pPr>
      <w:r>
        <w:rPr>
          <w:rFonts w:ascii="Tahoma" w:eastAsia="宋体" w:hAnsi="Tahoma" w:cs="Tahoma" w:hint="eastAsia"/>
          <w:color w:val="333333"/>
          <w:kern w:val="0"/>
          <w:szCs w:val="21"/>
        </w:rPr>
        <w:lastRenderedPageBreak/>
        <w:t>命中时需要遍历链表，找到命中的数据索引块，然后将数据移动到头部，为此，采用哈希表，实现查询的时间复杂度</w:t>
      </w:r>
      <w:r>
        <w:rPr>
          <w:rFonts w:ascii="Tahoma" w:eastAsia="宋体" w:hAnsi="Tahoma" w:cs="Tahoma" w:hint="eastAsia"/>
          <w:color w:val="333333"/>
          <w:kern w:val="0"/>
          <w:szCs w:val="21"/>
        </w:rPr>
        <w:t>O(1)</w:t>
      </w:r>
      <w:r>
        <w:rPr>
          <w:rFonts w:ascii="Tahoma" w:eastAsia="宋体" w:hAnsi="Tahoma" w:cs="Tahoma" w:hint="eastAsia"/>
          <w:color w:val="333333"/>
          <w:kern w:val="0"/>
          <w:szCs w:val="21"/>
        </w:rPr>
        <w:t>。</w:t>
      </w:r>
    </w:p>
    <w:p w:rsidR="00D33BAA" w:rsidRDefault="00D33BAA" w:rsidP="00D33BAA">
      <w:pPr>
        <w:pStyle w:val="3"/>
      </w:pPr>
      <w:r>
        <w:rPr>
          <w:rFonts w:hint="eastAsia"/>
        </w:rPr>
        <w:t>LinkedHashMap</w:t>
      </w:r>
      <w:r>
        <w:rPr>
          <w:rFonts w:hint="eastAsia"/>
        </w:rPr>
        <w:t>实现</w:t>
      </w:r>
    </w:p>
    <w:p w:rsidR="00D33BAA" w:rsidRDefault="00D33BAA" w:rsidP="00D33BAA">
      <w:r w:rsidRPr="00D33BAA">
        <w:t>LinkedHashMap</w:t>
      </w:r>
      <w:r w:rsidRPr="00D33BAA">
        <w:t>自身已经实现了顺序存储，默认情况下是按照元素的添加顺序存储，也可以启用按照访问顺序存储，即最近读取的数据放在最前面，最早读取的数据放在最后面，然后它还有一个判断是否删除最老数据的方法，默认是返回</w:t>
      </w:r>
      <w:r w:rsidRPr="00D33BAA">
        <w:t>false</w:t>
      </w:r>
      <w:r w:rsidRPr="00D33BAA">
        <w:t>，即不删除数据，我们使用</w:t>
      </w:r>
      <w:r w:rsidRPr="00D33BAA">
        <w:t>LinkedHashMap</w:t>
      </w:r>
      <w:r w:rsidRPr="00D33BAA">
        <w:t>实现</w:t>
      </w:r>
      <w:r w:rsidRPr="00D33BAA">
        <w:t>LRU</w:t>
      </w:r>
      <w:r w:rsidRPr="00D33BAA">
        <w:t>缓存的方法就是对</w:t>
      </w:r>
      <w:r w:rsidRPr="00D33BAA">
        <w:t>LinkedHashMap</w:t>
      </w:r>
      <w:r w:rsidRPr="00D33BAA">
        <w:t>实现简单的扩展，扩展方式有两种，一种是</w:t>
      </w:r>
      <w:r w:rsidRPr="00D33BAA">
        <w:t>inheritance</w:t>
      </w:r>
      <w:r w:rsidRPr="00D33BAA">
        <w:t>，一种是</w:t>
      </w:r>
      <w:r w:rsidRPr="00D33BAA">
        <w:t>delegation</w:t>
      </w:r>
      <w:r w:rsidRPr="00D33BAA">
        <w:t>，具体使用什么方式看个人喜好</w:t>
      </w:r>
    </w:p>
    <w:p w:rsidR="00D33BAA" w:rsidRDefault="00D33BAA" w:rsidP="00D33BAA">
      <w:r>
        <w:rPr>
          <w:noProof/>
        </w:rPr>
        <w:drawing>
          <wp:inline distT="0" distB="0" distL="0" distR="0" wp14:anchorId="7C39F54B" wp14:editId="2547CE09">
            <wp:extent cx="5274310" cy="139763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397635"/>
                    </a:xfrm>
                    <a:prstGeom prst="rect">
                      <a:avLst/>
                    </a:prstGeom>
                  </pic:spPr>
                </pic:pic>
              </a:graphicData>
            </a:graphic>
          </wp:inline>
        </w:drawing>
      </w:r>
    </w:p>
    <w:p w:rsidR="00D33BAA" w:rsidRDefault="00D33BAA" w:rsidP="00D33BAA">
      <w:r w:rsidRPr="00D33BAA">
        <w:t>采用</w:t>
      </w:r>
      <w:r w:rsidRPr="00D33BAA">
        <w:t>inheritance</w:t>
      </w:r>
      <w:r w:rsidRPr="00D33BAA">
        <w:t>方式实现比较简单，而且实现了</w:t>
      </w:r>
      <w:r w:rsidRPr="00D33BAA">
        <w:t>Map</w:t>
      </w:r>
      <w:r w:rsidRPr="00D33BAA">
        <w:t>接口，在多线程环境使用时可以使用</w:t>
      </w:r>
      <w:r w:rsidRPr="00D33BAA">
        <w:t> Collections.synchronizedMap()</w:t>
      </w:r>
      <w:r w:rsidRPr="00D33BAA">
        <w:t>方法实现线程安全操作</w:t>
      </w:r>
    </w:p>
    <w:p w:rsidR="00D33BAA" w:rsidRDefault="00D33BAA" w:rsidP="00D33BAA">
      <w:r>
        <w:rPr>
          <w:noProof/>
        </w:rPr>
        <w:drawing>
          <wp:inline distT="0" distB="0" distL="0" distR="0" wp14:anchorId="5D48C691" wp14:editId="365B47D9">
            <wp:extent cx="5274310" cy="388112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881120"/>
                    </a:xfrm>
                    <a:prstGeom prst="rect">
                      <a:avLst/>
                    </a:prstGeom>
                  </pic:spPr>
                </pic:pic>
              </a:graphicData>
            </a:graphic>
          </wp:inline>
        </w:drawing>
      </w:r>
    </w:p>
    <w:p w:rsidR="00D33BAA" w:rsidRDefault="00D33BAA" w:rsidP="00D33BAA">
      <w:r>
        <w:rPr>
          <w:noProof/>
        </w:rPr>
        <w:lastRenderedPageBreak/>
        <w:drawing>
          <wp:inline distT="0" distB="0" distL="0" distR="0" wp14:anchorId="1EA9B817" wp14:editId="1D2F7A0E">
            <wp:extent cx="5274310" cy="1325880"/>
            <wp:effectExtent l="0" t="0" r="254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325880"/>
                    </a:xfrm>
                    <a:prstGeom prst="rect">
                      <a:avLst/>
                    </a:prstGeom>
                  </pic:spPr>
                </pic:pic>
              </a:graphicData>
            </a:graphic>
          </wp:inline>
        </w:drawing>
      </w:r>
    </w:p>
    <w:p w:rsidR="00D33BAA" w:rsidRDefault="00D33BAA" w:rsidP="00D33BAA">
      <w:r w:rsidRPr="00D33BAA">
        <w:t>delegation</w:t>
      </w:r>
      <w:r w:rsidRPr="00D33BAA">
        <w:t>方式实现更加优雅一些，但是由于没有实现</w:t>
      </w:r>
      <w:r w:rsidRPr="00D33BAA">
        <w:t>Map</w:t>
      </w:r>
      <w:r w:rsidRPr="00D33BAA">
        <w:t>接口，所以线程同步就需要自己搞定了</w:t>
      </w:r>
      <w:r>
        <w:rPr>
          <w:rFonts w:hint="eastAsia"/>
        </w:rPr>
        <w:t>。</w:t>
      </w:r>
    </w:p>
    <w:p w:rsidR="00D33BAA" w:rsidRDefault="00D33BAA" w:rsidP="00D33BAA">
      <w:r>
        <w:rPr>
          <w:noProof/>
        </w:rPr>
        <w:drawing>
          <wp:inline distT="0" distB="0" distL="0" distR="0" wp14:anchorId="4724C9F3" wp14:editId="332B358E">
            <wp:extent cx="5274310" cy="297942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979420"/>
                    </a:xfrm>
                    <a:prstGeom prst="rect">
                      <a:avLst/>
                    </a:prstGeom>
                  </pic:spPr>
                </pic:pic>
              </a:graphicData>
            </a:graphic>
          </wp:inline>
        </w:drawing>
      </w:r>
    </w:p>
    <w:p w:rsidR="00D33BAA" w:rsidRDefault="00D33BAA" w:rsidP="00D33BAA">
      <w:r>
        <w:rPr>
          <w:noProof/>
        </w:rPr>
        <w:drawing>
          <wp:inline distT="0" distB="0" distL="0" distR="0" wp14:anchorId="3176A32D" wp14:editId="537C5F0A">
            <wp:extent cx="5274310" cy="3311525"/>
            <wp:effectExtent l="0" t="0" r="2540" b="317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3311525"/>
                    </a:xfrm>
                    <a:prstGeom prst="rect">
                      <a:avLst/>
                    </a:prstGeom>
                  </pic:spPr>
                </pic:pic>
              </a:graphicData>
            </a:graphic>
          </wp:inline>
        </w:drawing>
      </w:r>
    </w:p>
    <w:p w:rsidR="00D33BAA" w:rsidRDefault="00D33BAA" w:rsidP="00D33BAA">
      <w:pPr>
        <w:pStyle w:val="3"/>
      </w:pPr>
      <w:r>
        <w:rPr>
          <w:rFonts w:hint="eastAsia"/>
        </w:rPr>
        <w:lastRenderedPageBreak/>
        <w:t>链表</w:t>
      </w:r>
      <w:r>
        <w:rPr>
          <w:rFonts w:hint="eastAsia"/>
        </w:rPr>
        <w:t>+HashMap</w:t>
      </w:r>
    </w:p>
    <w:p w:rsidR="00D33BAA" w:rsidRDefault="00D33BAA" w:rsidP="00D33BAA">
      <w:pPr>
        <w:pStyle w:val="HTML0"/>
        <w:rPr>
          <w:color w:val="000000"/>
          <w:sz w:val="18"/>
          <w:szCs w:val="18"/>
        </w:rPr>
      </w:pPr>
      <w:r>
        <w:rPr>
          <w:color w:val="0000FF"/>
          <w:sz w:val="18"/>
          <w:szCs w:val="18"/>
        </w:rPr>
        <w:t>public</w:t>
      </w:r>
      <w:r>
        <w:rPr>
          <w:color w:val="000000"/>
          <w:sz w:val="18"/>
          <w:szCs w:val="18"/>
        </w:rPr>
        <w:t xml:space="preserve"> </w:t>
      </w:r>
      <w:r>
        <w:rPr>
          <w:color w:val="0000FF"/>
          <w:sz w:val="18"/>
          <w:szCs w:val="18"/>
        </w:rPr>
        <w:t>class</w:t>
      </w:r>
      <w:r>
        <w:rPr>
          <w:color w:val="000000"/>
          <w:sz w:val="18"/>
          <w:szCs w:val="18"/>
        </w:rPr>
        <w:t xml:space="preserve"> LRUCache1&lt;K, V&gt; {</w:t>
      </w:r>
    </w:p>
    <w:p w:rsidR="00D33BAA" w:rsidRDefault="00D33BAA" w:rsidP="00D33BAA">
      <w:pPr>
        <w:pStyle w:val="HTML0"/>
        <w:rPr>
          <w:color w:val="000000"/>
          <w:sz w:val="18"/>
          <w:szCs w:val="18"/>
        </w:rPr>
      </w:pPr>
    </w:p>
    <w:p w:rsidR="00D33BAA" w:rsidRDefault="00D33BAA" w:rsidP="00D33BAA">
      <w:pPr>
        <w:pStyle w:val="HTML0"/>
        <w:rPr>
          <w:color w:val="000000"/>
          <w:sz w:val="18"/>
          <w:szCs w:val="18"/>
        </w:rPr>
      </w:pPr>
      <w:r>
        <w:rPr>
          <w:color w:val="000000"/>
          <w:sz w:val="18"/>
          <w:szCs w:val="18"/>
        </w:rPr>
        <w:t xml:space="preserve">    </w:t>
      </w:r>
      <w:r>
        <w:rPr>
          <w:color w:val="0000FF"/>
          <w:sz w:val="18"/>
          <w:szCs w:val="18"/>
        </w:rPr>
        <w:t>private</w:t>
      </w:r>
      <w:r>
        <w:rPr>
          <w:color w:val="000000"/>
          <w:sz w:val="18"/>
          <w:szCs w:val="18"/>
        </w:rPr>
        <w:t xml:space="preserve"> </w:t>
      </w:r>
      <w:r>
        <w:rPr>
          <w:color w:val="0000FF"/>
          <w:sz w:val="18"/>
          <w:szCs w:val="18"/>
        </w:rPr>
        <w:t>final</w:t>
      </w:r>
      <w:r>
        <w:rPr>
          <w:color w:val="000000"/>
          <w:sz w:val="18"/>
          <w:szCs w:val="18"/>
        </w:rPr>
        <w:t xml:space="preserve"> </w:t>
      </w:r>
      <w:r>
        <w:rPr>
          <w:color w:val="0000FF"/>
          <w:sz w:val="18"/>
          <w:szCs w:val="18"/>
        </w:rPr>
        <w:t>int</w:t>
      </w:r>
      <w:r>
        <w:rPr>
          <w:color w:val="000000"/>
          <w:sz w:val="18"/>
          <w:szCs w:val="18"/>
        </w:rPr>
        <w:t xml:space="preserve"> MAX_CACHE_SIZE;</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private</w:t>
      </w:r>
      <w:r>
        <w:rPr>
          <w:color w:val="000000"/>
          <w:sz w:val="18"/>
          <w:szCs w:val="18"/>
        </w:rPr>
        <w:t xml:space="preserve"> Entry first;</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private</w:t>
      </w:r>
      <w:r>
        <w:rPr>
          <w:color w:val="000000"/>
          <w:sz w:val="18"/>
          <w:szCs w:val="18"/>
        </w:rPr>
        <w:t xml:space="preserve"> Entry last;</w:t>
      </w:r>
    </w:p>
    <w:p w:rsidR="00D33BAA" w:rsidRDefault="00D33BAA" w:rsidP="00D33BAA">
      <w:pPr>
        <w:pStyle w:val="HTML0"/>
        <w:rPr>
          <w:color w:val="000000"/>
          <w:sz w:val="18"/>
          <w:szCs w:val="18"/>
        </w:rPr>
      </w:pPr>
    </w:p>
    <w:p w:rsidR="00D33BAA" w:rsidRDefault="00D33BAA" w:rsidP="00D33BAA">
      <w:pPr>
        <w:pStyle w:val="HTML0"/>
        <w:rPr>
          <w:color w:val="000000"/>
          <w:sz w:val="18"/>
          <w:szCs w:val="18"/>
        </w:rPr>
      </w:pPr>
      <w:r>
        <w:rPr>
          <w:color w:val="000000"/>
          <w:sz w:val="18"/>
          <w:szCs w:val="18"/>
        </w:rPr>
        <w:t xml:space="preserve">    </w:t>
      </w:r>
      <w:r>
        <w:rPr>
          <w:color w:val="0000FF"/>
          <w:sz w:val="18"/>
          <w:szCs w:val="18"/>
        </w:rPr>
        <w:t>private</w:t>
      </w:r>
      <w:r>
        <w:rPr>
          <w:color w:val="000000"/>
          <w:sz w:val="18"/>
          <w:szCs w:val="18"/>
        </w:rPr>
        <w:t xml:space="preserve"> HashMap&lt;K, Entry&lt;K, V&gt;&gt; hashMap;</w:t>
      </w:r>
    </w:p>
    <w:p w:rsidR="00D33BAA" w:rsidRDefault="00D33BAA" w:rsidP="00D33BAA">
      <w:pPr>
        <w:pStyle w:val="HTML0"/>
        <w:rPr>
          <w:color w:val="000000"/>
          <w:sz w:val="18"/>
          <w:szCs w:val="18"/>
        </w:rPr>
      </w:pPr>
    </w:p>
    <w:p w:rsidR="00D33BAA" w:rsidRDefault="00D33BAA" w:rsidP="00D33BAA">
      <w:pPr>
        <w:pStyle w:val="HTML0"/>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LRUCache1(</w:t>
      </w:r>
      <w:r>
        <w:rPr>
          <w:color w:val="0000FF"/>
          <w:sz w:val="18"/>
          <w:szCs w:val="18"/>
        </w:rPr>
        <w:t>int</w:t>
      </w:r>
      <w:r>
        <w:rPr>
          <w:color w:val="000000"/>
          <w:sz w:val="18"/>
          <w:szCs w:val="18"/>
        </w:rPr>
        <w:t xml:space="preserve"> cacheSize) {</w:t>
      </w:r>
    </w:p>
    <w:p w:rsidR="00D33BAA" w:rsidRDefault="00D33BAA" w:rsidP="00D33BAA">
      <w:pPr>
        <w:pStyle w:val="HTML0"/>
        <w:rPr>
          <w:color w:val="000000"/>
          <w:sz w:val="18"/>
          <w:szCs w:val="18"/>
        </w:rPr>
      </w:pPr>
      <w:r>
        <w:rPr>
          <w:color w:val="000000"/>
          <w:sz w:val="18"/>
          <w:szCs w:val="18"/>
        </w:rPr>
        <w:t xml:space="preserve">        MAX_CACHE_SIZE = cacheSize;</w:t>
      </w:r>
    </w:p>
    <w:p w:rsidR="00D33BAA" w:rsidRDefault="00D33BAA" w:rsidP="00D33BAA">
      <w:pPr>
        <w:pStyle w:val="HTML0"/>
        <w:rPr>
          <w:color w:val="000000"/>
          <w:sz w:val="18"/>
          <w:szCs w:val="18"/>
        </w:rPr>
      </w:pPr>
      <w:r>
        <w:rPr>
          <w:color w:val="000000"/>
          <w:sz w:val="18"/>
          <w:szCs w:val="18"/>
        </w:rPr>
        <w:t xml:space="preserve">        hashMap = </w:t>
      </w:r>
      <w:r>
        <w:rPr>
          <w:color w:val="0000FF"/>
          <w:sz w:val="18"/>
          <w:szCs w:val="18"/>
        </w:rPr>
        <w:t>new</w:t>
      </w:r>
      <w:r>
        <w:rPr>
          <w:color w:val="000000"/>
          <w:sz w:val="18"/>
          <w:szCs w:val="18"/>
        </w:rPr>
        <w:t xml:space="preserve"> HashMap&lt;K, Entry&lt;K, V&gt;&gt;();</w:t>
      </w:r>
    </w:p>
    <w:p w:rsidR="00D33BAA" w:rsidRDefault="00D33BAA" w:rsidP="00D33BAA">
      <w:pPr>
        <w:pStyle w:val="HTML0"/>
        <w:rPr>
          <w:color w:val="000000"/>
          <w:sz w:val="18"/>
          <w:szCs w:val="18"/>
        </w:rPr>
      </w:pPr>
      <w:r>
        <w:rPr>
          <w:color w:val="000000"/>
          <w:sz w:val="18"/>
          <w:szCs w:val="18"/>
        </w:rPr>
        <w:t xml:space="preserve">    }</w:t>
      </w:r>
    </w:p>
    <w:p w:rsidR="00D33BAA" w:rsidRDefault="00D33BAA" w:rsidP="00D33BAA">
      <w:pPr>
        <w:pStyle w:val="HTML0"/>
        <w:rPr>
          <w:color w:val="000000"/>
          <w:sz w:val="18"/>
          <w:szCs w:val="18"/>
        </w:rPr>
      </w:pPr>
    </w:p>
    <w:p w:rsidR="00D33BAA" w:rsidRDefault="00D33BAA" w:rsidP="00D33BAA">
      <w:pPr>
        <w:pStyle w:val="HTML0"/>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void</w:t>
      </w:r>
      <w:r>
        <w:rPr>
          <w:color w:val="000000"/>
          <w:sz w:val="18"/>
          <w:szCs w:val="18"/>
        </w:rPr>
        <w:t xml:space="preserve"> put(K key, V value) {</w:t>
      </w:r>
    </w:p>
    <w:p w:rsidR="00D33BAA" w:rsidRDefault="00D33BAA" w:rsidP="00D33BAA">
      <w:pPr>
        <w:pStyle w:val="HTML0"/>
        <w:rPr>
          <w:color w:val="000000"/>
          <w:sz w:val="18"/>
          <w:szCs w:val="18"/>
        </w:rPr>
      </w:pPr>
      <w:r>
        <w:rPr>
          <w:color w:val="000000"/>
          <w:sz w:val="18"/>
          <w:szCs w:val="18"/>
        </w:rPr>
        <w:t xml:space="preserve">        Entry entry = getEntry(key);</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if</w:t>
      </w:r>
      <w:r>
        <w:rPr>
          <w:color w:val="000000"/>
          <w:sz w:val="18"/>
          <w:szCs w:val="18"/>
        </w:rPr>
        <w:t xml:space="preserve"> (entry == </w:t>
      </w:r>
      <w:r>
        <w:rPr>
          <w:color w:val="0000FF"/>
          <w:sz w:val="18"/>
          <w:szCs w:val="18"/>
        </w:rPr>
        <w:t>null</w:t>
      </w:r>
      <w:r>
        <w:rPr>
          <w:color w:val="000000"/>
          <w:sz w:val="18"/>
          <w:szCs w:val="18"/>
        </w:rPr>
        <w:t>) {</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if</w:t>
      </w:r>
      <w:r>
        <w:rPr>
          <w:color w:val="000000"/>
          <w:sz w:val="18"/>
          <w:szCs w:val="18"/>
        </w:rPr>
        <w:t xml:space="preserve"> (hashMap.size() &gt;= MAX_CACHE_SIZE) {</w:t>
      </w:r>
    </w:p>
    <w:p w:rsidR="00D33BAA" w:rsidRDefault="00D33BAA" w:rsidP="00D33BAA">
      <w:pPr>
        <w:pStyle w:val="HTML0"/>
        <w:rPr>
          <w:color w:val="000000"/>
          <w:sz w:val="18"/>
          <w:szCs w:val="18"/>
        </w:rPr>
      </w:pPr>
      <w:r>
        <w:rPr>
          <w:color w:val="000000"/>
          <w:sz w:val="18"/>
          <w:szCs w:val="18"/>
        </w:rPr>
        <w:t xml:space="preserve">                hashMap.remove(last.key);</w:t>
      </w:r>
    </w:p>
    <w:p w:rsidR="00D33BAA" w:rsidRDefault="00D33BAA" w:rsidP="00D33BAA">
      <w:pPr>
        <w:pStyle w:val="HTML0"/>
        <w:rPr>
          <w:color w:val="000000"/>
          <w:sz w:val="18"/>
          <w:szCs w:val="18"/>
        </w:rPr>
      </w:pPr>
      <w:r>
        <w:rPr>
          <w:color w:val="000000"/>
          <w:sz w:val="18"/>
          <w:szCs w:val="18"/>
        </w:rPr>
        <w:t xml:space="preserve">                removeLast();</w:t>
      </w:r>
    </w:p>
    <w:p w:rsidR="00D33BAA" w:rsidRDefault="00D33BAA" w:rsidP="00D33BAA">
      <w:pPr>
        <w:pStyle w:val="HTML0"/>
        <w:rPr>
          <w:color w:val="000000"/>
          <w:sz w:val="18"/>
          <w:szCs w:val="18"/>
        </w:rPr>
      </w:pPr>
      <w:r>
        <w:rPr>
          <w:color w:val="000000"/>
          <w:sz w:val="18"/>
          <w:szCs w:val="18"/>
        </w:rPr>
        <w:t xml:space="preserve">            }</w:t>
      </w:r>
    </w:p>
    <w:p w:rsidR="00D33BAA" w:rsidRDefault="00D33BAA" w:rsidP="00D33BAA">
      <w:pPr>
        <w:pStyle w:val="HTML0"/>
        <w:rPr>
          <w:color w:val="000000"/>
          <w:sz w:val="18"/>
          <w:szCs w:val="18"/>
        </w:rPr>
      </w:pPr>
      <w:r>
        <w:rPr>
          <w:color w:val="000000"/>
          <w:sz w:val="18"/>
          <w:szCs w:val="18"/>
        </w:rPr>
        <w:t xml:space="preserve">            entry = </w:t>
      </w:r>
      <w:r>
        <w:rPr>
          <w:color w:val="0000FF"/>
          <w:sz w:val="18"/>
          <w:szCs w:val="18"/>
        </w:rPr>
        <w:t>new</w:t>
      </w:r>
      <w:r>
        <w:rPr>
          <w:color w:val="000000"/>
          <w:sz w:val="18"/>
          <w:szCs w:val="18"/>
        </w:rPr>
        <w:t xml:space="preserve"> Entry();</w:t>
      </w:r>
    </w:p>
    <w:p w:rsidR="00D33BAA" w:rsidRDefault="00D33BAA" w:rsidP="00D33BAA">
      <w:pPr>
        <w:pStyle w:val="HTML0"/>
        <w:rPr>
          <w:color w:val="000000"/>
          <w:sz w:val="18"/>
          <w:szCs w:val="18"/>
        </w:rPr>
      </w:pPr>
      <w:r>
        <w:rPr>
          <w:color w:val="000000"/>
          <w:sz w:val="18"/>
          <w:szCs w:val="18"/>
        </w:rPr>
        <w:t xml:space="preserve">            entry.key = key;</w:t>
      </w:r>
    </w:p>
    <w:p w:rsidR="00D33BAA" w:rsidRDefault="00D33BAA" w:rsidP="00D33BAA">
      <w:pPr>
        <w:pStyle w:val="HTML0"/>
        <w:rPr>
          <w:color w:val="000000"/>
          <w:sz w:val="18"/>
          <w:szCs w:val="18"/>
        </w:rPr>
      </w:pPr>
      <w:r>
        <w:rPr>
          <w:color w:val="000000"/>
          <w:sz w:val="18"/>
          <w:szCs w:val="18"/>
        </w:rPr>
        <w:t xml:space="preserve">        }</w:t>
      </w:r>
    </w:p>
    <w:p w:rsidR="00D33BAA" w:rsidRDefault="00D33BAA" w:rsidP="00D33BAA">
      <w:pPr>
        <w:pStyle w:val="HTML0"/>
        <w:rPr>
          <w:color w:val="000000"/>
          <w:sz w:val="18"/>
          <w:szCs w:val="18"/>
        </w:rPr>
      </w:pPr>
      <w:r>
        <w:rPr>
          <w:color w:val="000000"/>
          <w:sz w:val="18"/>
          <w:szCs w:val="18"/>
        </w:rPr>
        <w:t xml:space="preserve">        entry.value = value;</w:t>
      </w:r>
    </w:p>
    <w:p w:rsidR="00D33BAA" w:rsidRDefault="00D33BAA" w:rsidP="00D33BAA">
      <w:pPr>
        <w:pStyle w:val="HTML0"/>
        <w:rPr>
          <w:color w:val="000000"/>
          <w:sz w:val="18"/>
          <w:szCs w:val="18"/>
        </w:rPr>
      </w:pPr>
      <w:r>
        <w:rPr>
          <w:color w:val="000000"/>
          <w:sz w:val="18"/>
          <w:szCs w:val="18"/>
        </w:rPr>
        <w:t xml:space="preserve">        moveToFirst(entry);</w:t>
      </w:r>
    </w:p>
    <w:p w:rsidR="00D33BAA" w:rsidRDefault="00D33BAA" w:rsidP="00D33BAA">
      <w:pPr>
        <w:pStyle w:val="HTML0"/>
        <w:rPr>
          <w:color w:val="000000"/>
          <w:sz w:val="18"/>
          <w:szCs w:val="18"/>
        </w:rPr>
      </w:pPr>
      <w:r>
        <w:rPr>
          <w:color w:val="000000"/>
          <w:sz w:val="18"/>
          <w:szCs w:val="18"/>
        </w:rPr>
        <w:t xml:space="preserve">        hashMap.put(key, entry);</w:t>
      </w:r>
    </w:p>
    <w:p w:rsidR="00D33BAA" w:rsidRDefault="00D33BAA" w:rsidP="00D33BAA">
      <w:pPr>
        <w:pStyle w:val="HTML0"/>
        <w:rPr>
          <w:color w:val="000000"/>
          <w:sz w:val="18"/>
          <w:szCs w:val="18"/>
        </w:rPr>
      </w:pPr>
      <w:r>
        <w:rPr>
          <w:color w:val="000000"/>
          <w:sz w:val="18"/>
          <w:szCs w:val="18"/>
        </w:rPr>
        <w:t xml:space="preserve">    }</w:t>
      </w:r>
    </w:p>
    <w:p w:rsidR="00D33BAA" w:rsidRDefault="00D33BAA" w:rsidP="00D33BAA">
      <w:pPr>
        <w:pStyle w:val="HTML0"/>
        <w:rPr>
          <w:color w:val="000000"/>
          <w:sz w:val="18"/>
          <w:szCs w:val="18"/>
        </w:rPr>
      </w:pPr>
    </w:p>
    <w:p w:rsidR="00D33BAA" w:rsidRDefault="00D33BAA" w:rsidP="00D33BAA">
      <w:pPr>
        <w:pStyle w:val="HTML0"/>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V get(K key) {</w:t>
      </w:r>
    </w:p>
    <w:p w:rsidR="00D33BAA" w:rsidRDefault="00D33BAA" w:rsidP="00D33BAA">
      <w:pPr>
        <w:pStyle w:val="HTML0"/>
        <w:rPr>
          <w:color w:val="000000"/>
          <w:sz w:val="18"/>
          <w:szCs w:val="18"/>
        </w:rPr>
      </w:pPr>
      <w:r>
        <w:rPr>
          <w:color w:val="000000"/>
          <w:sz w:val="18"/>
          <w:szCs w:val="18"/>
        </w:rPr>
        <w:t xml:space="preserve">        Entry&lt;K, V&gt; entry = getEntry(key);</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if</w:t>
      </w:r>
      <w:r>
        <w:rPr>
          <w:color w:val="000000"/>
          <w:sz w:val="18"/>
          <w:szCs w:val="18"/>
        </w:rPr>
        <w:t xml:space="preserve"> (entry == </w:t>
      </w:r>
      <w:r>
        <w:rPr>
          <w:color w:val="0000FF"/>
          <w:sz w:val="18"/>
          <w:szCs w:val="18"/>
        </w:rPr>
        <w:t>null</w:t>
      </w:r>
      <w:r>
        <w:rPr>
          <w:color w:val="000000"/>
          <w:sz w:val="18"/>
          <w:szCs w:val="18"/>
        </w:rPr>
        <w:t xml:space="preserve">) </w:t>
      </w:r>
      <w:r>
        <w:rPr>
          <w:color w:val="0000FF"/>
          <w:sz w:val="18"/>
          <w:szCs w:val="18"/>
        </w:rPr>
        <w:t>return</w:t>
      </w:r>
      <w:r>
        <w:rPr>
          <w:color w:val="000000"/>
          <w:sz w:val="18"/>
          <w:szCs w:val="18"/>
        </w:rPr>
        <w:t xml:space="preserve"> </w:t>
      </w:r>
      <w:r>
        <w:rPr>
          <w:color w:val="0000FF"/>
          <w:sz w:val="18"/>
          <w:szCs w:val="18"/>
        </w:rPr>
        <w:t>null</w:t>
      </w:r>
      <w:r>
        <w:rPr>
          <w:color w:val="000000"/>
          <w:sz w:val="18"/>
          <w:szCs w:val="18"/>
        </w:rPr>
        <w:t>;</w:t>
      </w:r>
    </w:p>
    <w:p w:rsidR="00D33BAA" w:rsidRDefault="00D33BAA" w:rsidP="00D33BAA">
      <w:pPr>
        <w:pStyle w:val="HTML0"/>
        <w:rPr>
          <w:color w:val="000000"/>
          <w:sz w:val="18"/>
          <w:szCs w:val="18"/>
        </w:rPr>
      </w:pPr>
      <w:r>
        <w:rPr>
          <w:color w:val="000000"/>
          <w:sz w:val="18"/>
          <w:szCs w:val="18"/>
        </w:rPr>
        <w:t xml:space="preserve">        moveToFirst(entry);</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return</w:t>
      </w:r>
      <w:r>
        <w:rPr>
          <w:color w:val="000000"/>
          <w:sz w:val="18"/>
          <w:szCs w:val="18"/>
        </w:rPr>
        <w:t xml:space="preserve"> entry.value;</w:t>
      </w:r>
    </w:p>
    <w:p w:rsidR="00D33BAA" w:rsidRDefault="00D33BAA" w:rsidP="00D33BAA">
      <w:pPr>
        <w:pStyle w:val="HTML0"/>
        <w:rPr>
          <w:color w:val="000000"/>
          <w:sz w:val="18"/>
          <w:szCs w:val="18"/>
        </w:rPr>
      </w:pPr>
      <w:r>
        <w:rPr>
          <w:color w:val="000000"/>
          <w:sz w:val="18"/>
          <w:szCs w:val="18"/>
        </w:rPr>
        <w:t xml:space="preserve">    }</w:t>
      </w:r>
    </w:p>
    <w:p w:rsidR="00D33BAA" w:rsidRDefault="00D33BAA" w:rsidP="00D33BAA">
      <w:pPr>
        <w:pStyle w:val="HTML0"/>
        <w:rPr>
          <w:color w:val="000000"/>
          <w:sz w:val="18"/>
          <w:szCs w:val="18"/>
        </w:rPr>
      </w:pPr>
    </w:p>
    <w:p w:rsidR="00D33BAA" w:rsidRDefault="00D33BAA" w:rsidP="00D33BAA">
      <w:pPr>
        <w:pStyle w:val="HTML0"/>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void</w:t>
      </w:r>
      <w:r>
        <w:rPr>
          <w:color w:val="000000"/>
          <w:sz w:val="18"/>
          <w:szCs w:val="18"/>
        </w:rPr>
        <w:t xml:space="preserve"> remove(K key) {</w:t>
      </w:r>
    </w:p>
    <w:p w:rsidR="00D33BAA" w:rsidRDefault="00D33BAA" w:rsidP="00D33BAA">
      <w:pPr>
        <w:pStyle w:val="HTML0"/>
        <w:rPr>
          <w:color w:val="000000"/>
          <w:sz w:val="18"/>
          <w:szCs w:val="18"/>
        </w:rPr>
      </w:pPr>
      <w:r>
        <w:rPr>
          <w:color w:val="000000"/>
          <w:sz w:val="18"/>
          <w:szCs w:val="18"/>
        </w:rPr>
        <w:t xml:space="preserve">        Entry entry = getEntry(key);</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if</w:t>
      </w:r>
      <w:r>
        <w:rPr>
          <w:color w:val="000000"/>
          <w:sz w:val="18"/>
          <w:szCs w:val="18"/>
        </w:rPr>
        <w:t xml:space="preserve"> (entry != </w:t>
      </w:r>
      <w:r>
        <w:rPr>
          <w:color w:val="0000FF"/>
          <w:sz w:val="18"/>
          <w:szCs w:val="18"/>
        </w:rPr>
        <w:t>null</w:t>
      </w:r>
      <w:r>
        <w:rPr>
          <w:color w:val="000000"/>
          <w:sz w:val="18"/>
          <w:szCs w:val="18"/>
        </w:rPr>
        <w:t>) {</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if</w:t>
      </w:r>
      <w:r>
        <w:rPr>
          <w:color w:val="000000"/>
          <w:sz w:val="18"/>
          <w:szCs w:val="18"/>
        </w:rPr>
        <w:t xml:space="preserve"> (entry.pre != </w:t>
      </w:r>
      <w:r>
        <w:rPr>
          <w:color w:val="0000FF"/>
          <w:sz w:val="18"/>
          <w:szCs w:val="18"/>
        </w:rPr>
        <w:t>null</w:t>
      </w:r>
      <w:r>
        <w:rPr>
          <w:color w:val="000000"/>
          <w:sz w:val="18"/>
          <w:szCs w:val="18"/>
        </w:rPr>
        <w:t>) entry.pre.next = entry.next;</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if</w:t>
      </w:r>
      <w:r>
        <w:rPr>
          <w:color w:val="000000"/>
          <w:sz w:val="18"/>
          <w:szCs w:val="18"/>
        </w:rPr>
        <w:t xml:space="preserve"> (entry.next != </w:t>
      </w:r>
      <w:r>
        <w:rPr>
          <w:color w:val="0000FF"/>
          <w:sz w:val="18"/>
          <w:szCs w:val="18"/>
        </w:rPr>
        <w:t>null</w:t>
      </w:r>
      <w:r>
        <w:rPr>
          <w:color w:val="000000"/>
          <w:sz w:val="18"/>
          <w:szCs w:val="18"/>
        </w:rPr>
        <w:t>) entry.next.pre = entry.pre;</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if</w:t>
      </w:r>
      <w:r>
        <w:rPr>
          <w:color w:val="000000"/>
          <w:sz w:val="18"/>
          <w:szCs w:val="18"/>
        </w:rPr>
        <w:t xml:space="preserve"> (entry == first) first = entry.next;</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if</w:t>
      </w:r>
      <w:r>
        <w:rPr>
          <w:color w:val="000000"/>
          <w:sz w:val="18"/>
          <w:szCs w:val="18"/>
        </w:rPr>
        <w:t xml:space="preserve"> (entry == last) last = entry.pre;</w:t>
      </w:r>
    </w:p>
    <w:p w:rsidR="00D33BAA" w:rsidRDefault="00D33BAA" w:rsidP="00D33BAA">
      <w:pPr>
        <w:pStyle w:val="HTML0"/>
        <w:rPr>
          <w:color w:val="000000"/>
          <w:sz w:val="18"/>
          <w:szCs w:val="18"/>
        </w:rPr>
      </w:pPr>
      <w:r>
        <w:rPr>
          <w:color w:val="000000"/>
          <w:sz w:val="18"/>
          <w:szCs w:val="18"/>
        </w:rPr>
        <w:lastRenderedPageBreak/>
        <w:t xml:space="preserve">        }</w:t>
      </w:r>
    </w:p>
    <w:p w:rsidR="00D33BAA" w:rsidRDefault="00D33BAA" w:rsidP="00D33BAA">
      <w:pPr>
        <w:pStyle w:val="HTML0"/>
        <w:rPr>
          <w:color w:val="000000"/>
          <w:sz w:val="18"/>
          <w:szCs w:val="18"/>
        </w:rPr>
      </w:pPr>
      <w:r>
        <w:rPr>
          <w:color w:val="000000"/>
          <w:sz w:val="18"/>
          <w:szCs w:val="18"/>
        </w:rPr>
        <w:t xml:space="preserve">        hashMap.remove(key);</w:t>
      </w:r>
    </w:p>
    <w:p w:rsidR="00D33BAA" w:rsidRDefault="00D33BAA" w:rsidP="00D33BAA">
      <w:pPr>
        <w:pStyle w:val="HTML0"/>
        <w:rPr>
          <w:color w:val="000000"/>
          <w:sz w:val="18"/>
          <w:szCs w:val="18"/>
        </w:rPr>
      </w:pPr>
      <w:r>
        <w:rPr>
          <w:color w:val="000000"/>
          <w:sz w:val="18"/>
          <w:szCs w:val="18"/>
        </w:rPr>
        <w:t xml:space="preserve">    }</w:t>
      </w:r>
    </w:p>
    <w:p w:rsidR="00D33BAA" w:rsidRDefault="00D33BAA" w:rsidP="00D33BAA">
      <w:pPr>
        <w:pStyle w:val="HTML0"/>
        <w:rPr>
          <w:color w:val="000000"/>
          <w:sz w:val="18"/>
          <w:szCs w:val="18"/>
        </w:rPr>
      </w:pPr>
    </w:p>
    <w:p w:rsidR="00D33BAA" w:rsidRDefault="00D33BAA" w:rsidP="00D33BAA">
      <w:pPr>
        <w:pStyle w:val="HTML0"/>
        <w:rPr>
          <w:color w:val="000000"/>
          <w:sz w:val="18"/>
          <w:szCs w:val="18"/>
        </w:rPr>
      </w:pPr>
      <w:r>
        <w:rPr>
          <w:color w:val="000000"/>
          <w:sz w:val="18"/>
          <w:szCs w:val="18"/>
        </w:rPr>
        <w:t xml:space="preserve">    </w:t>
      </w:r>
      <w:r>
        <w:rPr>
          <w:color w:val="0000FF"/>
          <w:sz w:val="18"/>
          <w:szCs w:val="18"/>
        </w:rPr>
        <w:t>private</w:t>
      </w:r>
      <w:r>
        <w:rPr>
          <w:color w:val="000000"/>
          <w:sz w:val="18"/>
          <w:szCs w:val="18"/>
        </w:rPr>
        <w:t xml:space="preserve"> </w:t>
      </w:r>
      <w:r>
        <w:rPr>
          <w:color w:val="0000FF"/>
          <w:sz w:val="18"/>
          <w:szCs w:val="18"/>
        </w:rPr>
        <w:t>void</w:t>
      </w:r>
      <w:r>
        <w:rPr>
          <w:color w:val="000000"/>
          <w:sz w:val="18"/>
          <w:szCs w:val="18"/>
        </w:rPr>
        <w:t xml:space="preserve"> moveToFirst(Entry entry) {</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if</w:t>
      </w:r>
      <w:r>
        <w:rPr>
          <w:color w:val="000000"/>
          <w:sz w:val="18"/>
          <w:szCs w:val="18"/>
        </w:rPr>
        <w:t xml:space="preserve"> (entry == first) </w:t>
      </w:r>
      <w:r>
        <w:rPr>
          <w:color w:val="0000FF"/>
          <w:sz w:val="18"/>
          <w:szCs w:val="18"/>
        </w:rPr>
        <w:t>return</w:t>
      </w:r>
      <w:r>
        <w:rPr>
          <w:color w:val="000000"/>
          <w:sz w:val="18"/>
          <w:szCs w:val="18"/>
        </w:rPr>
        <w:t>;</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if</w:t>
      </w:r>
      <w:r>
        <w:rPr>
          <w:color w:val="000000"/>
          <w:sz w:val="18"/>
          <w:szCs w:val="18"/>
        </w:rPr>
        <w:t xml:space="preserve"> (entry.pre != </w:t>
      </w:r>
      <w:r>
        <w:rPr>
          <w:color w:val="0000FF"/>
          <w:sz w:val="18"/>
          <w:szCs w:val="18"/>
        </w:rPr>
        <w:t>null</w:t>
      </w:r>
      <w:r>
        <w:rPr>
          <w:color w:val="000000"/>
          <w:sz w:val="18"/>
          <w:szCs w:val="18"/>
        </w:rPr>
        <w:t>) entry.pre.next = entry.next;</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if</w:t>
      </w:r>
      <w:r>
        <w:rPr>
          <w:color w:val="000000"/>
          <w:sz w:val="18"/>
          <w:szCs w:val="18"/>
        </w:rPr>
        <w:t xml:space="preserve"> (entry.next != </w:t>
      </w:r>
      <w:r>
        <w:rPr>
          <w:color w:val="0000FF"/>
          <w:sz w:val="18"/>
          <w:szCs w:val="18"/>
        </w:rPr>
        <w:t>null</w:t>
      </w:r>
      <w:r>
        <w:rPr>
          <w:color w:val="000000"/>
          <w:sz w:val="18"/>
          <w:szCs w:val="18"/>
        </w:rPr>
        <w:t>) entry.next.pre = entry.pre;</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if</w:t>
      </w:r>
      <w:r>
        <w:rPr>
          <w:color w:val="000000"/>
          <w:sz w:val="18"/>
          <w:szCs w:val="18"/>
        </w:rPr>
        <w:t xml:space="preserve"> (entry == last) last = last.pre;</w:t>
      </w:r>
    </w:p>
    <w:p w:rsidR="00D33BAA" w:rsidRDefault="00D33BAA" w:rsidP="00D33BAA">
      <w:pPr>
        <w:pStyle w:val="HTML0"/>
        <w:rPr>
          <w:color w:val="000000"/>
          <w:sz w:val="18"/>
          <w:szCs w:val="18"/>
        </w:rPr>
      </w:pPr>
    </w:p>
    <w:p w:rsidR="00D33BAA" w:rsidRDefault="00D33BAA" w:rsidP="00D33BAA">
      <w:pPr>
        <w:pStyle w:val="HTML0"/>
        <w:rPr>
          <w:color w:val="000000"/>
          <w:sz w:val="18"/>
          <w:szCs w:val="18"/>
        </w:rPr>
      </w:pPr>
      <w:r>
        <w:rPr>
          <w:color w:val="000000"/>
          <w:sz w:val="18"/>
          <w:szCs w:val="18"/>
        </w:rPr>
        <w:t xml:space="preserve">        </w:t>
      </w:r>
      <w:r>
        <w:rPr>
          <w:color w:val="0000FF"/>
          <w:sz w:val="18"/>
          <w:szCs w:val="18"/>
        </w:rPr>
        <w:t>if</w:t>
      </w:r>
      <w:r>
        <w:rPr>
          <w:color w:val="000000"/>
          <w:sz w:val="18"/>
          <w:szCs w:val="18"/>
        </w:rPr>
        <w:t xml:space="preserve"> (first == </w:t>
      </w:r>
      <w:r>
        <w:rPr>
          <w:color w:val="0000FF"/>
          <w:sz w:val="18"/>
          <w:szCs w:val="18"/>
        </w:rPr>
        <w:t>null</w:t>
      </w:r>
      <w:r>
        <w:rPr>
          <w:color w:val="000000"/>
          <w:sz w:val="18"/>
          <w:szCs w:val="18"/>
        </w:rPr>
        <w:t xml:space="preserve"> || last == </w:t>
      </w:r>
      <w:r>
        <w:rPr>
          <w:color w:val="0000FF"/>
          <w:sz w:val="18"/>
          <w:szCs w:val="18"/>
        </w:rPr>
        <w:t>null</w:t>
      </w:r>
      <w:r>
        <w:rPr>
          <w:color w:val="000000"/>
          <w:sz w:val="18"/>
          <w:szCs w:val="18"/>
        </w:rPr>
        <w:t>) {</w:t>
      </w:r>
    </w:p>
    <w:p w:rsidR="00D33BAA" w:rsidRDefault="00D33BAA" w:rsidP="00D33BAA">
      <w:pPr>
        <w:pStyle w:val="HTML0"/>
        <w:rPr>
          <w:color w:val="000000"/>
          <w:sz w:val="18"/>
          <w:szCs w:val="18"/>
        </w:rPr>
      </w:pPr>
      <w:r>
        <w:rPr>
          <w:color w:val="000000"/>
          <w:sz w:val="18"/>
          <w:szCs w:val="18"/>
        </w:rPr>
        <w:t xml:space="preserve">            first = last = entry;</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return</w:t>
      </w:r>
      <w:r>
        <w:rPr>
          <w:color w:val="000000"/>
          <w:sz w:val="18"/>
          <w:szCs w:val="18"/>
        </w:rPr>
        <w:t>;</w:t>
      </w:r>
    </w:p>
    <w:p w:rsidR="00D33BAA" w:rsidRDefault="00D33BAA" w:rsidP="00D33BAA">
      <w:pPr>
        <w:pStyle w:val="HTML0"/>
        <w:rPr>
          <w:color w:val="000000"/>
          <w:sz w:val="18"/>
          <w:szCs w:val="18"/>
        </w:rPr>
      </w:pPr>
      <w:r>
        <w:rPr>
          <w:color w:val="000000"/>
          <w:sz w:val="18"/>
          <w:szCs w:val="18"/>
        </w:rPr>
        <w:t xml:space="preserve">        }</w:t>
      </w:r>
    </w:p>
    <w:p w:rsidR="00D33BAA" w:rsidRDefault="00D33BAA" w:rsidP="00D33BAA">
      <w:pPr>
        <w:pStyle w:val="HTML0"/>
        <w:rPr>
          <w:color w:val="000000"/>
          <w:sz w:val="18"/>
          <w:szCs w:val="18"/>
        </w:rPr>
      </w:pPr>
    </w:p>
    <w:p w:rsidR="00D33BAA" w:rsidRDefault="00D33BAA" w:rsidP="00D33BAA">
      <w:pPr>
        <w:pStyle w:val="HTML0"/>
        <w:rPr>
          <w:color w:val="000000"/>
          <w:sz w:val="18"/>
          <w:szCs w:val="18"/>
        </w:rPr>
      </w:pPr>
      <w:r>
        <w:rPr>
          <w:color w:val="000000"/>
          <w:sz w:val="18"/>
          <w:szCs w:val="18"/>
        </w:rPr>
        <w:t xml:space="preserve">        entry.next = first;</w:t>
      </w:r>
    </w:p>
    <w:p w:rsidR="00D33BAA" w:rsidRDefault="00D33BAA" w:rsidP="00D33BAA">
      <w:pPr>
        <w:pStyle w:val="HTML0"/>
        <w:rPr>
          <w:color w:val="000000"/>
          <w:sz w:val="18"/>
          <w:szCs w:val="18"/>
        </w:rPr>
      </w:pPr>
      <w:r>
        <w:rPr>
          <w:color w:val="000000"/>
          <w:sz w:val="18"/>
          <w:szCs w:val="18"/>
        </w:rPr>
        <w:t xml:space="preserve">        first.pre = entry;</w:t>
      </w:r>
    </w:p>
    <w:p w:rsidR="00D33BAA" w:rsidRDefault="00D33BAA" w:rsidP="00D33BAA">
      <w:pPr>
        <w:pStyle w:val="HTML0"/>
        <w:rPr>
          <w:color w:val="000000"/>
          <w:sz w:val="18"/>
          <w:szCs w:val="18"/>
        </w:rPr>
      </w:pPr>
      <w:r>
        <w:rPr>
          <w:color w:val="000000"/>
          <w:sz w:val="18"/>
          <w:szCs w:val="18"/>
        </w:rPr>
        <w:t xml:space="preserve">        first = entry;</w:t>
      </w:r>
    </w:p>
    <w:p w:rsidR="00D33BAA" w:rsidRDefault="00D33BAA" w:rsidP="00D33BAA">
      <w:pPr>
        <w:pStyle w:val="HTML0"/>
        <w:rPr>
          <w:color w:val="000000"/>
          <w:sz w:val="18"/>
          <w:szCs w:val="18"/>
        </w:rPr>
      </w:pPr>
      <w:r>
        <w:rPr>
          <w:color w:val="000000"/>
          <w:sz w:val="18"/>
          <w:szCs w:val="18"/>
        </w:rPr>
        <w:t xml:space="preserve">        entry.pre = </w:t>
      </w:r>
      <w:r>
        <w:rPr>
          <w:color w:val="0000FF"/>
          <w:sz w:val="18"/>
          <w:szCs w:val="18"/>
        </w:rPr>
        <w:t>null</w:t>
      </w:r>
      <w:r>
        <w:rPr>
          <w:color w:val="000000"/>
          <w:sz w:val="18"/>
          <w:szCs w:val="18"/>
        </w:rPr>
        <w:t>;</w:t>
      </w:r>
    </w:p>
    <w:p w:rsidR="00D33BAA" w:rsidRDefault="00D33BAA" w:rsidP="00D33BAA">
      <w:pPr>
        <w:pStyle w:val="HTML0"/>
        <w:rPr>
          <w:color w:val="000000"/>
          <w:sz w:val="18"/>
          <w:szCs w:val="18"/>
        </w:rPr>
      </w:pPr>
      <w:r>
        <w:rPr>
          <w:color w:val="000000"/>
          <w:sz w:val="18"/>
          <w:szCs w:val="18"/>
        </w:rPr>
        <w:t xml:space="preserve">    }</w:t>
      </w:r>
    </w:p>
    <w:p w:rsidR="00D33BAA" w:rsidRDefault="00D33BAA" w:rsidP="00D33BAA">
      <w:pPr>
        <w:pStyle w:val="HTML0"/>
        <w:rPr>
          <w:color w:val="000000"/>
          <w:sz w:val="18"/>
          <w:szCs w:val="18"/>
        </w:rPr>
      </w:pPr>
    </w:p>
    <w:p w:rsidR="00D33BAA" w:rsidRDefault="00D33BAA" w:rsidP="00D33BAA">
      <w:pPr>
        <w:pStyle w:val="HTML0"/>
        <w:rPr>
          <w:color w:val="000000"/>
          <w:sz w:val="18"/>
          <w:szCs w:val="18"/>
        </w:rPr>
      </w:pPr>
      <w:r>
        <w:rPr>
          <w:color w:val="000000"/>
          <w:sz w:val="18"/>
          <w:szCs w:val="18"/>
        </w:rPr>
        <w:t xml:space="preserve">    </w:t>
      </w:r>
      <w:r>
        <w:rPr>
          <w:color w:val="0000FF"/>
          <w:sz w:val="18"/>
          <w:szCs w:val="18"/>
        </w:rPr>
        <w:t>private</w:t>
      </w:r>
      <w:r>
        <w:rPr>
          <w:color w:val="000000"/>
          <w:sz w:val="18"/>
          <w:szCs w:val="18"/>
        </w:rPr>
        <w:t xml:space="preserve"> </w:t>
      </w:r>
      <w:r>
        <w:rPr>
          <w:color w:val="0000FF"/>
          <w:sz w:val="18"/>
          <w:szCs w:val="18"/>
        </w:rPr>
        <w:t>void</w:t>
      </w:r>
      <w:r>
        <w:rPr>
          <w:color w:val="000000"/>
          <w:sz w:val="18"/>
          <w:szCs w:val="18"/>
        </w:rPr>
        <w:t xml:space="preserve"> removeLast() {</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if</w:t>
      </w:r>
      <w:r>
        <w:rPr>
          <w:color w:val="000000"/>
          <w:sz w:val="18"/>
          <w:szCs w:val="18"/>
        </w:rPr>
        <w:t xml:space="preserve"> (last != </w:t>
      </w:r>
      <w:r>
        <w:rPr>
          <w:color w:val="0000FF"/>
          <w:sz w:val="18"/>
          <w:szCs w:val="18"/>
        </w:rPr>
        <w:t>null</w:t>
      </w:r>
      <w:r>
        <w:rPr>
          <w:color w:val="000000"/>
          <w:sz w:val="18"/>
          <w:szCs w:val="18"/>
        </w:rPr>
        <w:t>) {</w:t>
      </w:r>
    </w:p>
    <w:p w:rsidR="00D33BAA" w:rsidRDefault="00D33BAA" w:rsidP="00D33BAA">
      <w:pPr>
        <w:pStyle w:val="HTML0"/>
        <w:rPr>
          <w:color w:val="000000"/>
          <w:sz w:val="18"/>
          <w:szCs w:val="18"/>
        </w:rPr>
      </w:pPr>
      <w:r>
        <w:rPr>
          <w:color w:val="000000"/>
          <w:sz w:val="18"/>
          <w:szCs w:val="18"/>
        </w:rPr>
        <w:t xml:space="preserve">            last = last.pre;</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if</w:t>
      </w:r>
      <w:r>
        <w:rPr>
          <w:color w:val="000000"/>
          <w:sz w:val="18"/>
          <w:szCs w:val="18"/>
        </w:rPr>
        <w:t xml:space="preserve"> (last == </w:t>
      </w:r>
      <w:r>
        <w:rPr>
          <w:color w:val="0000FF"/>
          <w:sz w:val="18"/>
          <w:szCs w:val="18"/>
        </w:rPr>
        <w:t>null</w:t>
      </w:r>
      <w:r>
        <w:rPr>
          <w:color w:val="000000"/>
          <w:sz w:val="18"/>
          <w:szCs w:val="18"/>
        </w:rPr>
        <w:t xml:space="preserve">) first = </w:t>
      </w:r>
      <w:r>
        <w:rPr>
          <w:color w:val="0000FF"/>
          <w:sz w:val="18"/>
          <w:szCs w:val="18"/>
        </w:rPr>
        <w:t>null</w:t>
      </w:r>
      <w:r>
        <w:rPr>
          <w:color w:val="000000"/>
          <w:sz w:val="18"/>
          <w:szCs w:val="18"/>
        </w:rPr>
        <w:t>;</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else</w:t>
      </w:r>
      <w:r>
        <w:rPr>
          <w:color w:val="000000"/>
          <w:sz w:val="18"/>
          <w:szCs w:val="18"/>
        </w:rPr>
        <w:t xml:space="preserve"> last.next = </w:t>
      </w:r>
      <w:r>
        <w:rPr>
          <w:color w:val="0000FF"/>
          <w:sz w:val="18"/>
          <w:szCs w:val="18"/>
        </w:rPr>
        <w:t>null</w:t>
      </w:r>
      <w:r>
        <w:rPr>
          <w:color w:val="000000"/>
          <w:sz w:val="18"/>
          <w:szCs w:val="18"/>
        </w:rPr>
        <w:t>;</w:t>
      </w:r>
    </w:p>
    <w:p w:rsidR="00D33BAA" w:rsidRDefault="00D33BAA" w:rsidP="00D33BAA">
      <w:pPr>
        <w:pStyle w:val="HTML0"/>
        <w:rPr>
          <w:color w:val="000000"/>
          <w:sz w:val="18"/>
          <w:szCs w:val="18"/>
        </w:rPr>
      </w:pPr>
      <w:r>
        <w:rPr>
          <w:color w:val="000000"/>
          <w:sz w:val="18"/>
          <w:szCs w:val="18"/>
        </w:rPr>
        <w:t xml:space="preserve">        }</w:t>
      </w:r>
    </w:p>
    <w:p w:rsidR="00D33BAA" w:rsidRDefault="00D33BAA" w:rsidP="00D33BAA">
      <w:pPr>
        <w:pStyle w:val="HTML0"/>
        <w:rPr>
          <w:color w:val="000000"/>
          <w:sz w:val="18"/>
          <w:szCs w:val="18"/>
        </w:rPr>
      </w:pPr>
      <w:r>
        <w:rPr>
          <w:color w:val="000000"/>
          <w:sz w:val="18"/>
          <w:szCs w:val="18"/>
        </w:rPr>
        <w:t xml:space="preserve">    }</w:t>
      </w:r>
    </w:p>
    <w:p w:rsidR="00D33BAA" w:rsidRDefault="00D33BAA" w:rsidP="00D33BAA">
      <w:pPr>
        <w:pStyle w:val="HTML0"/>
        <w:rPr>
          <w:color w:val="000000"/>
          <w:sz w:val="18"/>
          <w:szCs w:val="18"/>
        </w:rPr>
      </w:pPr>
    </w:p>
    <w:p w:rsidR="00D33BAA" w:rsidRDefault="00D33BAA" w:rsidP="00D33BAA">
      <w:pPr>
        <w:pStyle w:val="HTML0"/>
        <w:rPr>
          <w:color w:val="000000"/>
          <w:sz w:val="18"/>
          <w:szCs w:val="18"/>
        </w:rPr>
      </w:pPr>
    </w:p>
    <w:p w:rsidR="00D33BAA" w:rsidRDefault="00D33BAA" w:rsidP="00D33BAA">
      <w:pPr>
        <w:pStyle w:val="HTML0"/>
        <w:rPr>
          <w:color w:val="000000"/>
          <w:sz w:val="18"/>
          <w:szCs w:val="18"/>
        </w:rPr>
      </w:pPr>
      <w:r>
        <w:rPr>
          <w:color w:val="000000"/>
          <w:sz w:val="18"/>
          <w:szCs w:val="18"/>
        </w:rPr>
        <w:t xml:space="preserve">    </w:t>
      </w:r>
      <w:r>
        <w:rPr>
          <w:color w:val="0000FF"/>
          <w:sz w:val="18"/>
          <w:szCs w:val="18"/>
        </w:rPr>
        <w:t>private</w:t>
      </w:r>
      <w:r>
        <w:rPr>
          <w:color w:val="000000"/>
          <w:sz w:val="18"/>
          <w:szCs w:val="18"/>
        </w:rPr>
        <w:t xml:space="preserve"> Entry&lt;K, V&gt; getEntry(K key) {</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return</w:t>
      </w:r>
      <w:r>
        <w:rPr>
          <w:color w:val="000000"/>
          <w:sz w:val="18"/>
          <w:szCs w:val="18"/>
        </w:rPr>
        <w:t xml:space="preserve"> hashMap.get(key);</w:t>
      </w:r>
    </w:p>
    <w:p w:rsidR="00D33BAA" w:rsidRDefault="00D33BAA" w:rsidP="00D33BAA">
      <w:pPr>
        <w:pStyle w:val="HTML0"/>
        <w:rPr>
          <w:color w:val="000000"/>
          <w:sz w:val="18"/>
          <w:szCs w:val="18"/>
        </w:rPr>
      </w:pPr>
      <w:r>
        <w:rPr>
          <w:color w:val="000000"/>
          <w:sz w:val="18"/>
          <w:szCs w:val="18"/>
        </w:rPr>
        <w:t xml:space="preserve">    }</w:t>
      </w:r>
    </w:p>
    <w:p w:rsidR="00D33BAA" w:rsidRDefault="00D33BAA" w:rsidP="00D33BAA">
      <w:pPr>
        <w:pStyle w:val="HTML0"/>
        <w:rPr>
          <w:color w:val="000000"/>
          <w:sz w:val="18"/>
          <w:szCs w:val="18"/>
        </w:rPr>
      </w:pPr>
    </w:p>
    <w:p w:rsidR="00D33BAA" w:rsidRDefault="00D33BAA" w:rsidP="00D33BAA">
      <w:pPr>
        <w:pStyle w:val="HTML0"/>
        <w:rPr>
          <w:color w:val="000000"/>
          <w:sz w:val="18"/>
          <w:szCs w:val="18"/>
        </w:rPr>
      </w:pPr>
      <w:r>
        <w:rPr>
          <w:color w:val="000000"/>
          <w:sz w:val="18"/>
          <w:szCs w:val="18"/>
        </w:rPr>
        <w:t xml:space="preserve">    @Override</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String toString() {</w:t>
      </w:r>
    </w:p>
    <w:p w:rsidR="00D33BAA" w:rsidRDefault="00D33BAA" w:rsidP="00D33BAA">
      <w:pPr>
        <w:pStyle w:val="HTML0"/>
        <w:rPr>
          <w:color w:val="000000"/>
          <w:sz w:val="18"/>
          <w:szCs w:val="18"/>
        </w:rPr>
      </w:pPr>
      <w:r>
        <w:rPr>
          <w:color w:val="000000"/>
          <w:sz w:val="18"/>
          <w:szCs w:val="18"/>
        </w:rPr>
        <w:t xml:space="preserve">        StringBuilder sb = </w:t>
      </w:r>
      <w:r>
        <w:rPr>
          <w:color w:val="0000FF"/>
          <w:sz w:val="18"/>
          <w:szCs w:val="18"/>
        </w:rPr>
        <w:t>new</w:t>
      </w:r>
      <w:r>
        <w:rPr>
          <w:color w:val="000000"/>
          <w:sz w:val="18"/>
          <w:szCs w:val="18"/>
        </w:rPr>
        <w:t xml:space="preserve"> StringBuilder();</w:t>
      </w:r>
    </w:p>
    <w:p w:rsidR="00D33BAA" w:rsidRDefault="00D33BAA" w:rsidP="00D33BAA">
      <w:pPr>
        <w:pStyle w:val="HTML0"/>
        <w:rPr>
          <w:color w:val="000000"/>
          <w:sz w:val="18"/>
          <w:szCs w:val="18"/>
        </w:rPr>
      </w:pPr>
      <w:r>
        <w:rPr>
          <w:color w:val="000000"/>
          <w:sz w:val="18"/>
          <w:szCs w:val="18"/>
        </w:rPr>
        <w:t xml:space="preserve">        Entry entry = first;</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while</w:t>
      </w:r>
      <w:r>
        <w:rPr>
          <w:color w:val="000000"/>
          <w:sz w:val="18"/>
          <w:szCs w:val="18"/>
        </w:rPr>
        <w:t xml:space="preserve"> (entry != </w:t>
      </w:r>
      <w:r>
        <w:rPr>
          <w:color w:val="0000FF"/>
          <w:sz w:val="18"/>
          <w:szCs w:val="18"/>
        </w:rPr>
        <w:t>null</w:t>
      </w:r>
      <w:r>
        <w:rPr>
          <w:color w:val="000000"/>
          <w:sz w:val="18"/>
          <w:szCs w:val="18"/>
        </w:rPr>
        <w:t>) {</w:t>
      </w:r>
    </w:p>
    <w:p w:rsidR="00D33BAA" w:rsidRDefault="00D33BAA" w:rsidP="00D33BAA">
      <w:pPr>
        <w:pStyle w:val="HTML0"/>
        <w:rPr>
          <w:color w:val="000000"/>
          <w:sz w:val="18"/>
          <w:szCs w:val="18"/>
        </w:rPr>
      </w:pPr>
      <w:r>
        <w:rPr>
          <w:color w:val="000000"/>
          <w:sz w:val="18"/>
          <w:szCs w:val="18"/>
        </w:rPr>
        <w:t xml:space="preserve">            sb.append(String.format("%s:%s ", entry.key, entry.value));</w:t>
      </w:r>
    </w:p>
    <w:p w:rsidR="00D33BAA" w:rsidRDefault="00D33BAA" w:rsidP="00D33BAA">
      <w:pPr>
        <w:pStyle w:val="HTML0"/>
        <w:rPr>
          <w:color w:val="000000"/>
          <w:sz w:val="18"/>
          <w:szCs w:val="18"/>
        </w:rPr>
      </w:pPr>
      <w:r>
        <w:rPr>
          <w:color w:val="000000"/>
          <w:sz w:val="18"/>
          <w:szCs w:val="18"/>
        </w:rPr>
        <w:t xml:space="preserve">            entry = entry.next;</w:t>
      </w:r>
    </w:p>
    <w:p w:rsidR="00D33BAA" w:rsidRDefault="00D33BAA" w:rsidP="00D33BAA">
      <w:pPr>
        <w:pStyle w:val="HTML0"/>
        <w:rPr>
          <w:color w:val="000000"/>
          <w:sz w:val="18"/>
          <w:szCs w:val="18"/>
        </w:rPr>
      </w:pPr>
      <w:r>
        <w:rPr>
          <w:color w:val="000000"/>
          <w:sz w:val="18"/>
          <w:szCs w:val="18"/>
        </w:rPr>
        <w:t xml:space="preserve">        }</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return</w:t>
      </w:r>
      <w:r>
        <w:rPr>
          <w:color w:val="000000"/>
          <w:sz w:val="18"/>
          <w:szCs w:val="18"/>
        </w:rPr>
        <w:t xml:space="preserve"> sb.toString();</w:t>
      </w:r>
    </w:p>
    <w:p w:rsidR="00D33BAA" w:rsidRDefault="00D33BAA" w:rsidP="00D33BAA">
      <w:pPr>
        <w:pStyle w:val="HTML0"/>
        <w:rPr>
          <w:color w:val="000000"/>
          <w:sz w:val="18"/>
          <w:szCs w:val="18"/>
        </w:rPr>
      </w:pPr>
      <w:r>
        <w:rPr>
          <w:color w:val="000000"/>
          <w:sz w:val="18"/>
          <w:szCs w:val="18"/>
        </w:rPr>
        <w:t xml:space="preserve">    }</w:t>
      </w:r>
    </w:p>
    <w:p w:rsidR="00D33BAA" w:rsidRDefault="00D33BAA" w:rsidP="00D33BAA">
      <w:pPr>
        <w:pStyle w:val="HTML0"/>
        <w:rPr>
          <w:color w:val="000000"/>
          <w:sz w:val="18"/>
          <w:szCs w:val="18"/>
        </w:rPr>
      </w:pPr>
    </w:p>
    <w:p w:rsidR="00D33BAA" w:rsidRDefault="00D33BAA" w:rsidP="00D33BAA">
      <w:pPr>
        <w:pStyle w:val="HTML0"/>
        <w:rPr>
          <w:color w:val="000000"/>
          <w:sz w:val="18"/>
          <w:szCs w:val="18"/>
        </w:rPr>
      </w:pPr>
      <w:r>
        <w:rPr>
          <w:color w:val="000000"/>
          <w:sz w:val="18"/>
          <w:szCs w:val="18"/>
        </w:rPr>
        <w:t xml:space="preserve">    </w:t>
      </w:r>
      <w:r>
        <w:rPr>
          <w:color w:val="0000FF"/>
          <w:sz w:val="18"/>
          <w:szCs w:val="18"/>
        </w:rPr>
        <w:t>class</w:t>
      </w:r>
      <w:r>
        <w:rPr>
          <w:color w:val="000000"/>
          <w:sz w:val="18"/>
          <w:szCs w:val="18"/>
        </w:rPr>
        <w:t xml:space="preserve"> Entry&lt;K, V&gt; {</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Entry pre;</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Entry next;</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K key;</w:t>
      </w:r>
    </w:p>
    <w:p w:rsidR="00D33BAA" w:rsidRDefault="00D33BAA" w:rsidP="00D33BAA">
      <w:pPr>
        <w:pStyle w:val="HTML0"/>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V value;</w:t>
      </w:r>
    </w:p>
    <w:p w:rsidR="00D33BAA" w:rsidRDefault="00D33BAA" w:rsidP="00D33BAA">
      <w:pPr>
        <w:pStyle w:val="HTML0"/>
        <w:rPr>
          <w:color w:val="000000"/>
          <w:sz w:val="18"/>
          <w:szCs w:val="18"/>
        </w:rPr>
      </w:pPr>
      <w:r>
        <w:rPr>
          <w:color w:val="000000"/>
          <w:sz w:val="18"/>
          <w:szCs w:val="18"/>
        </w:rPr>
        <w:t xml:space="preserve">    }</w:t>
      </w:r>
    </w:p>
    <w:p w:rsidR="00D33BAA" w:rsidRDefault="00D33BAA" w:rsidP="00D33BAA">
      <w:pPr>
        <w:pStyle w:val="HTML0"/>
        <w:rPr>
          <w:color w:val="000000"/>
          <w:sz w:val="18"/>
          <w:szCs w:val="18"/>
        </w:rPr>
      </w:pPr>
      <w:r>
        <w:rPr>
          <w:color w:val="000000"/>
          <w:sz w:val="18"/>
          <w:szCs w:val="18"/>
        </w:rPr>
        <w:t>}</w:t>
      </w:r>
    </w:p>
    <w:p w:rsidR="00D33BAA" w:rsidRPr="00D33BAA" w:rsidRDefault="00D33BAA" w:rsidP="00D33BAA">
      <w:r>
        <w:rPr>
          <w:noProof/>
        </w:rPr>
        <w:drawing>
          <wp:inline distT="0" distB="0" distL="0" distR="0" wp14:anchorId="28C4D510" wp14:editId="2B289FC9">
            <wp:extent cx="5274310" cy="158432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584325"/>
                    </a:xfrm>
                    <a:prstGeom prst="rect">
                      <a:avLst/>
                    </a:prstGeom>
                  </pic:spPr>
                </pic:pic>
              </a:graphicData>
            </a:graphic>
          </wp:inline>
        </w:drawing>
      </w:r>
    </w:p>
    <w:p w:rsidR="00275AE5" w:rsidRDefault="00275AE5" w:rsidP="009528BC">
      <w:pPr>
        <w:widowControl/>
        <w:shd w:val="clear" w:color="auto" w:fill="FFFFFF"/>
        <w:jc w:val="left"/>
        <w:rPr>
          <w:rFonts w:ascii="Tahoma" w:eastAsia="宋体" w:hAnsi="Tahoma" w:cs="Tahoma"/>
          <w:color w:val="333333"/>
          <w:kern w:val="0"/>
          <w:szCs w:val="21"/>
        </w:rPr>
      </w:pPr>
    </w:p>
    <w:p w:rsidR="00B21785" w:rsidRDefault="00B21785" w:rsidP="00B21785">
      <w:pPr>
        <w:pStyle w:val="2"/>
      </w:pPr>
      <w:r>
        <w:t>L</w:t>
      </w:r>
      <w:r>
        <w:rPr>
          <w:rFonts w:hint="eastAsia"/>
        </w:rPr>
        <w:t>inkedHashMap</w:t>
      </w:r>
      <w:r>
        <w:rPr>
          <w:rFonts w:hint="eastAsia"/>
        </w:rPr>
        <w:t>原理</w:t>
      </w:r>
    </w:p>
    <w:p w:rsidR="00B21785" w:rsidRDefault="00B21785" w:rsidP="00B21785">
      <w:pPr>
        <w:rPr>
          <w:rFonts w:ascii="Arial" w:hAnsi="Arial" w:cs="Arial"/>
          <w:color w:val="333333"/>
          <w:szCs w:val="21"/>
          <w:shd w:val="clear" w:color="auto" w:fill="FFFFFF"/>
        </w:rPr>
      </w:pPr>
      <w:r>
        <w:rPr>
          <w:rFonts w:ascii="Arial" w:hAnsi="Arial" w:cs="Arial"/>
          <w:color w:val="333333"/>
          <w:szCs w:val="21"/>
          <w:shd w:val="clear" w:color="auto" w:fill="FFFFFF"/>
        </w:rPr>
        <w:t>Linked</w:t>
      </w:r>
      <w:r>
        <w:rPr>
          <w:rFonts w:ascii="Arial" w:hAnsi="Arial" w:cs="Arial"/>
          <w:color w:val="333333"/>
          <w:szCs w:val="21"/>
          <w:shd w:val="clear" w:color="auto" w:fill="FFFFFF"/>
        </w:rPr>
        <w:t>内部含有一个</w:t>
      </w:r>
      <w:r>
        <w:rPr>
          <w:rFonts w:ascii="Arial" w:hAnsi="Arial" w:cs="Arial"/>
          <w:color w:val="333333"/>
          <w:szCs w:val="21"/>
          <w:shd w:val="clear" w:color="auto" w:fill="FFFFFF"/>
        </w:rPr>
        <w:t>private transient Entry header;</w:t>
      </w:r>
      <w:r>
        <w:rPr>
          <w:rFonts w:ascii="Arial" w:hAnsi="Arial" w:cs="Arial"/>
          <w:color w:val="333333"/>
          <w:szCs w:val="21"/>
          <w:shd w:val="clear" w:color="auto" w:fill="FFFFFF"/>
        </w:rPr>
        <w:t>来记录元素插入的顺序或者是元素被访问的顺序。利用这个线性结构的对象，可以帮助记录</w:t>
      </w:r>
      <w:r>
        <w:rPr>
          <w:rFonts w:ascii="Arial" w:hAnsi="Arial" w:cs="Arial"/>
          <w:color w:val="333333"/>
          <w:szCs w:val="21"/>
          <w:shd w:val="clear" w:color="auto" w:fill="FFFFFF"/>
        </w:rPr>
        <w:t>entry</w:t>
      </w:r>
      <w:r>
        <w:rPr>
          <w:rFonts w:ascii="Arial" w:hAnsi="Arial" w:cs="Arial"/>
          <w:color w:val="333333"/>
          <w:szCs w:val="21"/>
          <w:shd w:val="clear" w:color="auto" w:fill="FFFFFF"/>
        </w:rPr>
        <w:t>加入的前后顺序或者记录</w:t>
      </w:r>
      <w:r>
        <w:rPr>
          <w:rFonts w:ascii="Arial" w:hAnsi="Arial" w:cs="Arial"/>
          <w:color w:val="333333"/>
          <w:szCs w:val="21"/>
          <w:shd w:val="clear" w:color="auto" w:fill="FFFFFF"/>
        </w:rPr>
        <w:t>entry</w:t>
      </w:r>
      <w:r>
        <w:rPr>
          <w:rFonts w:ascii="Arial" w:hAnsi="Arial" w:cs="Arial"/>
          <w:color w:val="333333"/>
          <w:szCs w:val="21"/>
          <w:shd w:val="clear" w:color="auto" w:fill="FFFFFF"/>
        </w:rPr>
        <w:t>被访问的频率</w:t>
      </w:r>
      <w:r>
        <w:rPr>
          <w:rFonts w:ascii="Arial" w:hAnsi="Arial" w:cs="Arial"/>
          <w:color w:val="333333"/>
          <w:szCs w:val="21"/>
          <w:shd w:val="clear" w:color="auto" w:fill="FFFFFF"/>
        </w:rPr>
        <w:t>(</w:t>
      </w:r>
      <w:r>
        <w:rPr>
          <w:rFonts w:ascii="Arial" w:hAnsi="Arial" w:cs="Arial"/>
          <w:color w:val="333333"/>
          <w:szCs w:val="21"/>
          <w:shd w:val="clear" w:color="auto" w:fill="FFFFFF"/>
        </w:rPr>
        <w:t>最少被访问的</w:t>
      </w:r>
      <w:r>
        <w:rPr>
          <w:rFonts w:ascii="Arial" w:hAnsi="Arial" w:cs="Arial"/>
          <w:color w:val="333333"/>
          <w:szCs w:val="21"/>
          <w:shd w:val="clear" w:color="auto" w:fill="FFFFFF"/>
        </w:rPr>
        <w:t>entry</w:t>
      </w:r>
      <w:r>
        <w:rPr>
          <w:rFonts w:ascii="Arial" w:hAnsi="Arial" w:cs="Arial"/>
          <w:color w:val="333333"/>
          <w:szCs w:val="21"/>
          <w:shd w:val="clear" w:color="auto" w:fill="FFFFFF"/>
        </w:rPr>
        <w:t>靠前，最近访问的</w:t>
      </w:r>
      <w:r>
        <w:rPr>
          <w:rFonts w:ascii="Arial" w:hAnsi="Arial" w:cs="Arial"/>
          <w:color w:val="333333"/>
          <w:szCs w:val="21"/>
          <w:shd w:val="clear" w:color="auto" w:fill="FFFFFF"/>
        </w:rPr>
        <w:t>entry</w:t>
      </w:r>
      <w:r>
        <w:rPr>
          <w:rFonts w:ascii="Arial" w:hAnsi="Arial" w:cs="Arial"/>
          <w:color w:val="333333"/>
          <w:szCs w:val="21"/>
          <w:shd w:val="clear" w:color="auto" w:fill="FFFFFF"/>
        </w:rPr>
        <w:t>靠后</w:t>
      </w:r>
      <w:r>
        <w:rPr>
          <w:rFonts w:ascii="Arial" w:hAnsi="Arial" w:cs="Arial"/>
          <w:color w:val="333333"/>
          <w:szCs w:val="21"/>
          <w:shd w:val="clear" w:color="auto" w:fill="FFFFFF"/>
        </w:rPr>
        <w:t>)</w:t>
      </w:r>
      <w:r>
        <w:rPr>
          <w:rFonts w:ascii="Arial" w:hAnsi="Arial" w:cs="Arial"/>
          <w:color w:val="333333"/>
          <w:szCs w:val="21"/>
          <w:shd w:val="clear" w:color="auto" w:fill="FFFFFF"/>
        </w:rPr>
        <w:t>。大致的过程如下</w:t>
      </w:r>
      <w:r>
        <w:rPr>
          <w:rFonts w:ascii="Arial" w:hAnsi="Arial" w:cs="Arial"/>
          <w:color w:val="333333"/>
          <w:szCs w:val="21"/>
          <w:shd w:val="clear" w:color="auto" w:fill="FFFFFF"/>
        </w:rPr>
        <w:t>:</w:t>
      </w:r>
    </w:p>
    <w:p w:rsidR="00B21785" w:rsidRDefault="00B21785" w:rsidP="00B21785">
      <w:pPr>
        <w:rPr>
          <w:rFonts w:ascii="Arial" w:hAnsi="Arial" w:cs="Arial"/>
          <w:color w:val="333333"/>
          <w:szCs w:val="21"/>
          <w:shd w:val="clear" w:color="auto" w:fill="FFFFFF"/>
        </w:rPr>
      </w:pPr>
      <w:r>
        <w:rPr>
          <w:rFonts w:ascii="Arial" w:hAnsi="Arial" w:cs="Arial"/>
          <w:color w:val="333333"/>
          <w:szCs w:val="21"/>
          <w:shd w:val="clear" w:color="auto" w:fill="FFFFFF"/>
        </w:rPr>
        <w:t>new LinkedHashMap(10, 0.75, true);</w:t>
      </w:r>
      <w:r>
        <w:rPr>
          <w:rFonts w:ascii="Arial" w:hAnsi="Arial" w:cs="Arial"/>
          <w:color w:val="333333"/>
          <w:szCs w:val="21"/>
        </w:rPr>
        <w:br/>
      </w:r>
      <w:r>
        <w:rPr>
          <w:rFonts w:ascii="Arial" w:hAnsi="Arial" w:cs="Arial"/>
          <w:color w:val="333333"/>
          <w:szCs w:val="21"/>
          <w:shd w:val="clear" w:color="auto" w:fill="FFFFFF"/>
        </w:rPr>
        <w:t>其中前面两个参数就是</w:t>
      </w:r>
      <w:r>
        <w:rPr>
          <w:rFonts w:ascii="Arial" w:hAnsi="Arial" w:cs="Arial"/>
          <w:color w:val="333333"/>
          <w:szCs w:val="21"/>
          <w:shd w:val="clear" w:color="auto" w:fill="FFFFFF"/>
        </w:rPr>
        <w:t>HashMap</w:t>
      </w:r>
      <w:r>
        <w:rPr>
          <w:rFonts w:ascii="Arial" w:hAnsi="Arial" w:cs="Arial"/>
          <w:color w:val="333333"/>
          <w:szCs w:val="21"/>
          <w:shd w:val="clear" w:color="auto" w:fill="FFFFFF"/>
        </w:rPr>
        <w:t>构造函数需要的参数，后面的</w:t>
      </w:r>
      <w:r>
        <w:rPr>
          <w:rFonts w:ascii="Arial" w:hAnsi="Arial" w:cs="Arial"/>
          <w:color w:val="333333"/>
          <w:szCs w:val="21"/>
          <w:shd w:val="clear" w:color="auto" w:fill="FFFFFF"/>
        </w:rPr>
        <w:t>true</w:t>
      </w:r>
      <w:r>
        <w:rPr>
          <w:rFonts w:ascii="Arial" w:hAnsi="Arial" w:cs="Arial"/>
          <w:color w:val="333333"/>
          <w:szCs w:val="21"/>
          <w:shd w:val="clear" w:color="auto" w:fill="FFFFFF"/>
        </w:rPr>
        <w:t>表明</w:t>
      </w:r>
      <w:r>
        <w:rPr>
          <w:rFonts w:ascii="Arial" w:hAnsi="Arial" w:cs="Arial"/>
          <w:color w:val="333333"/>
          <w:szCs w:val="21"/>
          <w:shd w:val="clear" w:color="auto" w:fill="FFFFFF"/>
        </w:rPr>
        <w:t>LinkedHashMap</w:t>
      </w:r>
      <w:r>
        <w:rPr>
          <w:rFonts w:ascii="Arial" w:hAnsi="Arial" w:cs="Arial"/>
          <w:color w:val="333333"/>
          <w:szCs w:val="21"/>
          <w:shd w:val="clear" w:color="auto" w:fill="FFFFFF"/>
        </w:rPr>
        <w:t>按照访问的次序来</w:t>
      </w:r>
      <w:r>
        <w:rPr>
          <w:rStyle w:val="a6"/>
          <w:u w:val="single"/>
        </w:rPr>
        <w:t>排序</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按照访问的次序来排序的含义</w:t>
      </w:r>
      <w:r>
        <w:rPr>
          <w:rFonts w:ascii="Arial" w:hAnsi="Arial" w:cs="Arial"/>
          <w:color w:val="333333"/>
          <w:szCs w:val="21"/>
          <w:shd w:val="clear" w:color="auto" w:fill="FFFFFF"/>
        </w:rPr>
        <w:t>:</w:t>
      </w:r>
      <w:r>
        <w:rPr>
          <w:rFonts w:ascii="Arial" w:hAnsi="Arial" w:cs="Arial"/>
          <w:color w:val="333333"/>
          <w:szCs w:val="21"/>
          <w:shd w:val="clear" w:color="auto" w:fill="FFFFFF"/>
        </w:rPr>
        <w:t>当调用</w:t>
      </w:r>
      <w:r>
        <w:rPr>
          <w:rFonts w:ascii="Arial" w:hAnsi="Arial" w:cs="Arial"/>
          <w:color w:val="333333"/>
          <w:szCs w:val="21"/>
          <w:shd w:val="clear" w:color="auto" w:fill="FFFFFF"/>
        </w:rPr>
        <w:t>LinkedHashMap</w:t>
      </w:r>
      <w:r>
        <w:rPr>
          <w:rFonts w:ascii="Arial" w:hAnsi="Arial" w:cs="Arial"/>
          <w:color w:val="333333"/>
          <w:szCs w:val="21"/>
          <w:shd w:val="clear" w:color="auto" w:fill="FFFFFF"/>
        </w:rPr>
        <w:t>的</w:t>
      </w:r>
      <w:r>
        <w:rPr>
          <w:rFonts w:ascii="Arial" w:hAnsi="Arial" w:cs="Arial"/>
          <w:color w:val="333333"/>
          <w:szCs w:val="21"/>
          <w:shd w:val="clear" w:color="auto" w:fill="FFFFFF"/>
        </w:rPr>
        <w:t>get(key)</w:t>
      </w:r>
      <w:r>
        <w:rPr>
          <w:rFonts w:ascii="Arial" w:hAnsi="Arial" w:cs="Arial"/>
          <w:color w:val="333333"/>
          <w:szCs w:val="21"/>
          <w:shd w:val="clear" w:color="auto" w:fill="FFFFFF"/>
        </w:rPr>
        <w:t>或者</w:t>
      </w:r>
      <w:r>
        <w:rPr>
          <w:rFonts w:ascii="Arial" w:hAnsi="Arial" w:cs="Arial"/>
          <w:color w:val="333333"/>
          <w:szCs w:val="21"/>
          <w:shd w:val="clear" w:color="auto" w:fill="FFFFFF"/>
        </w:rPr>
        <w:t>put(key, value)</w:t>
      </w:r>
      <w:r>
        <w:rPr>
          <w:rFonts w:ascii="Arial" w:hAnsi="Arial" w:cs="Arial"/>
          <w:color w:val="333333"/>
          <w:szCs w:val="21"/>
          <w:shd w:val="clear" w:color="auto" w:fill="FFFFFF"/>
        </w:rPr>
        <w:t>时，碰巧</w:t>
      </w:r>
      <w:r>
        <w:rPr>
          <w:rFonts w:ascii="Arial" w:hAnsi="Arial" w:cs="Arial"/>
          <w:color w:val="333333"/>
          <w:szCs w:val="21"/>
          <w:shd w:val="clear" w:color="auto" w:fill="FFFFFF"/>
        </w:rPr>
        <w:t>key</w:t>
      </w:r>
      <w:r>
        <w:rPr>
          <w:rFonts w:ascii="Arial" w:hAnsi="Arial" w:cs="Arial"/>
          <w:color w:val="333333"/>
          <w:szCs w:val="21"/>
          <w:shd w:val="clear" w:color="auto" w:fill="FFFFFF"/>
        </w:rPr>
        <w:t>在</w:t>
      </w:r>
      <w:r>
        <w:rPr>
          <w:rFonts w:ascii="Arial" w:hAnsi="Arial" w:cs="Arial"/>
          <w:color w:val="333333"/>
          <w:szCs w:val="21"/>
          <w:shd w:val="clear" w:color="auto" w:fill="FFFFFF"/>
        </w:rPr>
        <w:t>map</w:t>
      </w:r>
      <w:r>
        <w:rPr>
          <w:rFonts w:ascii="Arial" w:hAnsi="Arial" w:cs="Arial"/>
          <w:color w:val="333333"/>
          <w:szCs w:val="21"/>
          <w:shd w:val="clear" w:color="auto" w:fill="FFFFFF"/>
        </w:rPr>
        <w:t>中被包含，那么</w:t>
      </w:r>
      <w:r>
        <w:rPr>
          <w:rFonts w:ascii="Arial" w:hAnsi="Arial" w:cs="Arial"/>
          <w:color w:val="333333"/>
          <w:szCs w:val="21"/>
          <w:shd w:val="clear" w:color="auto" w:fill="FFFFFF"/>
        </w:rPr>
        <w:t>LinkedHashMap</w:t>
      </w:r>
      <w:r>
        <w:rPr>
          <w:rFonts w:ascii="Arial" w:hAnsi="Arial" w:cs="Arial"/>
          <w:color w:val="333333"/>
          <w:szCs w:val="21"/>
          <w:shd w:val="clear" w:color="auto" w:fill="FFFFFF"/>
        </w:rPr>
        <w:t>会将</w:t>
      </w:r>
      <w:r>
        <w:rPr>
          <w:rFonts w:ascii="Arial" w:hAnsi="Arial" w:cs="Arial"/>
          <w:color w:val="333333"/>
          <w:szCs w:val="21"/>
          <w:shd w:val="clear" w:color="auto" w:fill="FFFFFF"/>
        </w:rPr>
        <w:t>key</w:t>
      </w:r>
      <w:r>
        <w:rPr>
          <w:rFonts w:ascii="Arial" w:hAnsi="Arial" w:cs="Arial"/>
          <w:color w:val="333333"/>
          <w:szCs w:val="21"/>
          <w:shd w:val="clear" w:color="auto" w:fill="FFFFFF"/>
        </w:rPr>
        <w:t>对象的</w:t>
      </w:r>
      <w:r>
        <w:rPr>
          <w:rFonts w:ascii="Arial" w:hAnsi="Arial" w:cs="Arial"/>
          <w:color w:val="333333"/>
          <w:szCs w:val="21"/>
          <w:shd w:val="clear" w:color="auto" w:fill="FFFFFF"/>
        </w:rPr>
        <w:t>entry</w:t>
      </w:r>
      <w:r>
        <w:rPr>
          <w:rFonts w:ascii="Arial" w:hAnsi="Arial" w:cs="Arial"/>
          <w:color w:val="333333"/>
          <w:szCs w:val="21"/>
          <w:shd w:val="clear" w:color="auto" w:fill="FFFFFF"/>
        </w:rPr>
        <w:t>放在线性结构的最后。</w:t>
      </w:r>
      <w:r>
        <w:rPr>
          <w:rFonts w:ascii="Arial" w:hAnsi="Arial" w:cs="Arial"/>
          <w:color w:val="333333"/>
          <w:szCs w:val="21"/>
        </w:rPr>
        <w:br/>
      </w:r>
      <w:r>
        <w:rPr>
          <w:rFonts w:ascii="Arial" w:hAnsi="Arial" w:cs="Arial"/>
          <w:color w:val="333333"/>
          <w:szCs w:val="21"/>
          <w:shd w:val="clear" w:color="auto" w:fill="FFFFFF"/>
        </w:rPr>
        <w:t>按照插入顺序来排序的含义</w:t>
      </w:r>
      <w:r>
        <w:rPr>
          <w:rFonts w:ascii="Arial" w:hAnsi="Arial" w:cs="Arial"/>
          <w:color w:val="333333"/>
          <w:szCs w:val="21"/>
          <w:shd w:val="clear" w:color="auto" w:fill="FFFFFF"/>
        </w:rPr>
        <w:t>:</w:t>
      </w:r>
      <w:r>
        <w:rPr>
          <w:rFonts w:ascii="Arial" w:hAnsi="Arial" w:cs="Arial"/>
          <w:color w:val="333333"/>
          <w:szCs w:val="21"/>
          <w:shd w:val="clear" w:color="auto" w:fill="FFFFFF"/>
        </w:rPr>
        <w:t>调用</w:t>
      </w:r>
      <w:r>
        <w:rPr>
          <w:rFonts w:ascii="Arial" w:hAnsi="Arial" w:cs="Arial"/>
          <w:color w:val="333333"/>
          <w:szCs w:val="21"/>
          <w:shd w:val="clear" w:color="auto" w:fill="FFFFFF"/>
        </w:rPr>
        <w:t xml:space="preserve">get(key), </w:t>
      </w:r>
      <w:r>
        <w:rPr>
          <w:rFonts w:ascii="Arial" w:hAnsi="Arial" w:cs="Arial"/>
          <w:color w:val="333333"/>
          <w:szCs w:val="21"/>
          <w:shd w:val="clear" w:color="auto" w:fill="FFFFFF"/>
        </w:rPr>
        <w:t>或者</w:t>
      </w:r>
      <w:r>
        <w:rPr>
          <w:rFonts w:ascii="Arial" w:hAnsi="Arial" w:cs="Arial"/>
          <w:color w:val="333333"/>
          <w:szCs w:val="21"/>
          <w:shd w:val="clear" w:color="auto" w:fill="FFFFFF"/>
        </w:rPr>
        <w:t>put(key, value)</w:t>
      </w:r>
      <w:r>
        <w:rPr>
          <w:rFonts w:ascii="Arial" w:hAnsi="Arial" w:cs="Arial"/>
          <w:color w:val="333333"/>
          <w:szCs w:val="21"/>
          <w:shd w:val="clear" w:color="auto" w:fill="FFFFFF"/>
        </w:rPr>
        <w:t>并不会对线性结构产生任何的影响。</w:t>
      </w:r>
    </w:p>
    <w:p w:rsidR="00B21785" w:rsidRDefault="00B21785" w:rsidP="00B21785">
      <w:pPr>
        <w:rPr>
          <w:rFonts w:ascii="Arial" w:hAnsi="Arial" w:cs="Arial"/>
          <w:color w:val="333333"/>
          <w:szCs w:val="21"/>
          <w:shd w:val="clear" w:color="auto" w:fill="FFFFFF"/>
        </w:rPr>
      </w:pPr>
      <w:r>
        <w:rPr>
          <w:rFonts w:ascii="Arial" w:hAnsi="Arial" w:cs="Arial"/>
          <w:color w:val="333333"/>
          <w:szCs w:val="21"/>
          <w:shd w:val="clear" w:color="auto" w:fill="FFFFFF"/>
        </w:rPr>
        <w:t>正是因为</w:t>
      </w:r>
      <w:r>
        <w:rPr>
          <w:rFonts w:ascii="Arial" w:hAnsi="Arial" w:cs="Arial"/>
          <w:color w:val="333333"/>
          <w:szCs w:val="21"/>
          <w:shd w:val="clear" w:color="auto" w:fill="FFFFFF"/>
        </w:rPr>
        <w:t>LinkedHashMap</w:t>
      </w:r>
      <w:r>
        <w:rPr>
          <w:rFonts w:ascii="Arial" w:hAnsi="Arial" w:cs="Arial"/>
          <w:color w:val="333333"/>
          <w:szCs w:val="21"/>
          <w:shd w:val="clear" w:color="auto" w:fill="FFFFFF"/>
        </w:rPr>
        <w:t>提供按照访问的次序来排序的功能，所以它才需要改写</w:t>
      </w:r>
      <w:r>
        <w:rPr>
          <w:rFonts w:ascii="Arial" w:hAnsi="Arial" w:cs="Arial"/>
          <w:color w:val="333333"/>
          <w:szCs w:val="21"/>
          <w:shd w:val="clear" w:color="auto" w:fill="FFFFFF"/>
        </w:rPr>
        <w:t>HashMap</w:t>
      </w:r>
      <w:r>
        <w:rPr>
          <w:rFonts w:ascii="Arial" w:hAnsi="Arial" w:cs="Arial"/>
          <w:color w:val="333333"/>
          <w:szCs w:val="21"/>
          <w:shd w:val="clear" w:color="auto" w:fill="FFFFFF"/>
        </w:rPr>
        <w:t>的</w:t>
      </w:r>
      <w:r>
        <w:rPr>
          <w:rFonts w:ascii="Arial" w:hAnsi="Arial" w:cs="Arial"/>
          <w:color w:val="333333"/>
          <w:szCs w:val="21"/>
          <w:shd w:val="clear" w:color="auto" w:fill="FFFFFF"/>
        </w:rPr>
        <w:t>get(key)</w:t>
      </w:r>
      <w:r>
        <w:rPr>
          <w:rFonts w:ascii="Arial" w:hAnsi="Arial" w:cs="Arial"/>
          <w:color w:val="333333"/>
          <w:szCs w:val="21"/>
          <w:shd w:val="clear" w:color="auto" w:fill="FFFFFF"/>
        </w:rPr>
        <w:t>方法（</w:t>
      </w:r>
      <w:r>
        <w:rPr>
          <w:rFonts w:ascii="Arial" w:hAnsi="Arial" w:cs="Arial"/>
          <w:color w:val="333333"/>
          <w:szCs w:val="21"/>
          <w:shd w:val="clear" w:color="auto" w:fill="FFFFFF"/>
        </w:rPr>
        <w:t>HashMap</w:t>
      </w:r>
      <w:r>
        <w:rPr>
          <w:rFonts w:ascii="Arial" w:hAnsi="Arial" w:cs="Arial"/>
          <w:color w:val="333333"/>
          <w:szCs w:val="21"/>
          <w:shd w:val="clear" w:color="auto" w:fill="FFFFFF"/>
        </w:rPr>
        <w:t>不需要排序）和</w:t>
      </w:r>
      <w:r>
        <w:rPr>
          <w:rFonts w:ascii="Arial" w:hAnsi="Arial" w:cs="Arial"/>
          <w:color w:val="333333"/>
          <w:szCs w:val="21"/>
          <w:shd w:val="clear" w:color="auto" w:fill="FFFFFF"/>
        </w:rPr>
        <w:t>HashMap.Entry</w:t>
      </w:r>
      <w:r>
        <w:rPr>
          <w:rFonts w:ascii="Arial" w:hAnsi="Arial" w:cs="Arial"/>
          <w:color w:val="333333"/>
          <w:szCs w:val="21"/>
          <w:shd w:val="clear" w:color="auto" w:fill="FFFFFF"/>
        </w:rPr>
        <w:t>的</w:t>
      </w:r>
      <w:r>
        <w:rPr>
          <w:rFonts w:ascii="Arial" w:hAnsi="Arial" w:cs="Arial"/>
          <w:color w:val="333333"/>
          <w:szCs w:val="21"/>
          <w:shd w:val="clear" w:color="auto" w:fill="FFFFFF"/>
        </w:rPr>
        <w:t>recordAccess(HashMap)</w:t>
      </w:r>
      <w:r>
        <w:rPr>
          <w:rFonts w:ascii="Arial" w:hAnsi="Arial" w:cs="Arial"/>
          <w:color w:val="333333"/>
          <w:szCs w:val="21"/>
          <w:shd w:val="clear" w:color="auto" w:fill="FFFFFF"/>
        </w:rPr>
        <w:t>方法</w:t>
      </w:r>
      <w:r>
        <w:rPr>
          <w:rFonts w:ascii="Arial" w:hAnsi="Arial" w:cs="Arial"/>
          <w:color w:val="333333"/>
          <w:szCs w:val="21"/>
        </w:rPr>
        <w:br/>
      </w:r>
      <w:r>
        <w:rPr>
          <w:rFonts w:ascii="Arial" w:hAnsi="Arial" w:cs="Arial"/>
          <w:color w:val="333333"/>
          <w:szCs w:val="21"/>
          <w:shd w:val="clear" w:color="auto" w:fill="FFFFFF"/>
        </w:rPr>
        <w:t>public Object get(Object key) {</w:t>
      </w:r>
      <w:r>
        <w:rPr>
          <w:rFonts w:ascii="Arial" w:hAnsi="Arial" w:cs="Arial"/>
          <w:color w:val="333333"/>
          <w:szCs w:val="21"/>
        </w:rPr>
        <w:br/>
      </w:r>
      <w:r>
        <w:rPr>
          <w:rFonts w:ascii="Arial" w:hAnsi="Arial" w:cs="Arial"/>
          <w:color w:val="333333"/>
          <w:szCs w:val="21"/>
          <w:shd w:val="clear" w:color="auto" w:fill="FFFFFF"/>
        </w:rPr>
        <w:t>        Entry e = (Entry)getEntry(key);</w:t>
      </w:r>
      <w:r>
        <w:rPr>
          <w:rFonts w:ascii="Arial" w:hAnsi="Arial" w:cs="Arial"/>
          <w:color w:val="333333"/>
          <w:szCs w:val="21"/>
        </w:rPr>
        <w:br/>
      </w:r>
      <w:r>
        <w:rPr>
          <w:rFonts w:ascii="Arial" w:hAnsi="Arial" w:cs="Arial"/>
          <w:color w:val="333333"/>
          <w:szCs w:val="21"/>
          <w:shd w:val="clear" w:color="auto" w:fill="FFFFFF"/>
        </w:rPr>
        <w:t>        if (e == null)</w:t>
      </w:r>
      <w:r>
        <w:rPr>
          <w:rFonts w:ascii="Arial" w:hAnsi="Arial" w:cs="Arial"/>
          <w:color w:val="333333"/>
          <w:szCs w:val="21"/>
        </w:rPr>
        <w:br/>
      </w:r>
      <w:r>
        <w:rPr>
          <w:rFonts w:ascii="Arial" w:hAnsi="Arial" w:cs="Arial"/>
          <w:color w:val="333333"/>
          <w:szCs w:val="21"/>
          <w:shd w:val="clear" w:color="auto" w:fill="FFFFFF"/>
        </w:rPr>
        <w:t>            return null;</w:t>
      </w:r>
      <w:r>
        <w:rPr>
          <w:rFonts w:ascii="Arial" w:hAnsi="Arial" w:cs="Arial"/>
          <w:color w:val="333333"/>
          <w:szCs w:val="21"/>
        </w:rPr>
        <w:br/>
      </w:r>
      <w:r>
        <w:rPr>
          <w:rFonts w:ascii="Arial" w:hAnsi="Arial" w:cs="Arial"/>
          <w:color w:val="333333"/>
          <w:szCs w:val="21"/>
          <w:shd w:val="clear" w:color="auto" w:fill="FFFFFF"/>
        </w:rPr>
        <w:t>       </w:t>
      </w:r>
      <w:r>
        <w:rPr>
          <w:rStyle w:val="a6"/>
          <w:rFonts w:ascii="Arial" w:hAnsi="Arial" w:cs="Arial"/>
          <w:color w:val="333333"/>
          <w:szCs w:val="21"/>
          <w:shd w:val="clear" w:color="auto" w:fill="FFFFFF"/>
        </w:rPr>
        <w:t>e.recordAccess(this);</w:t>
      </w:r>
      <w:r>
        <w:rPr>
          <w:rFonts w:ascii="Arial" w:hAnsi="Arial" w:cs="Arial"/>
          <w:color w:val="333333"/>
          <w:szCs w:val="21"/>
        </w:rPr>
        <w:br/>
      </w:r>
      <w:r>
        <w:rPr>
          <w:rFonts w:ascii="Arial" w:hAnsi="Arial" w:cs="Arial"/>
          <w:color w:val="333333"/>
          <w:szCs w:val="21"/>
          <w:shd w:val="clear" w:color="auto" w:fill="FFFFFF"/>
        </w:rPr>
        <w:t>        return e.value;</w:t>
      </w:r>
      <w:r>
        <w:rPr>
          <w:rFonts w:ascii="Arial" w:hAnsi="Arial" w:cs="Arial"/>
          <w:color w:val="333333"/>
          <w:szCs w:val="21"/>
        </w:rPr>
        <w:br/>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rPr>
        <w:br/>
      </w:r>
      <w:r>
        <w:rPr>
          <w:rFonts w:ascii="Arial" w:hAnsi="Arial" w:cs="Arial"/>
          <w:color w:val="333333"/>
          <w:szCs w:val="21"/>
          <w:shd w:val="clear" w:color="auto" w:fill="FFFFFF"/>
        </w:rPr>
        <w:t>void recordAccess(HashMap m) {</w:t>
      </w:r>
      <w:r>
        <w:rPr>
          <w:rFonts w:ascii="Arial" w:hAnsi="Arial" w:cs="Arial"/>
          <w:color w:val="333333"/>
          <w:szCs w:val="21"/>
        </w:rPr>
        <w:br/>
      </w:r>
      <w:r>
        <w:rPr>
          <w:rFonts w:ascii="Arial" w:hAnsi="Arial" w:cs="Arial"/>
          <w:color w:val="333333"/>
          <w:szCs w:val="21"/>
          <w:shd w:val="clear" w:color="auto" w:fill="FFFFFF"/>
        </w:rPr>
        <w:t>            LinkedHashMap lm = (LinkedHashMap)m;</w:t>
      </w:r>
      <w:r>
        <w:rPr>
          <w:rFonts w:ascii="Arial" w:hAnsi="Arial" w:cs="Arial"/>
          <w:color w:val="333333"/>
          <w:szCs w:val="21"/>
        </w:rPr>
        <w:br/>
      </w:r>
      <w:r>
        <w:rPr>
          <w:rFonts w:ascii="Arial" w:hAnsi="Arial" w:cs="Arial"/>
          <w:color w:val="333333"/>
          <w:szCs w:val="21"/>
          <w:shd w:val="clear" w:color="auto" w:fill="FFFFFF"/>
        </w:rPr>
        <w:lastRenderedPageBreak/>
        <w:t>            if (lm.accessOrder) {</w:t>
      </w:r>
      <w:r>
        <w:rPr>
          <w:rFonts w:ascii="Arial" w:hAnsi="Arial" w:cs="Arial"/>
          <w:color w:val="333333"/>
          <w:szCs w:val="21"/>
        </w:rPr>
        <w:br/>
      </w:r>
      <w:r>
        <w:rPr>
          <w:rFonts w:ascii="Arial" w:hAnsi="Arial" w:cs="Arial"/>
          <w:color w:val="333333"/>
          <w:szCs w:val="21"/>
          <w:shd w:val="clear" w:color="auto" w:fill="FFFFFF"/>
        </w:rPr>
        <w:t>                lm.modCount++;</w:t>
      </w:r>
      <w:r>
        <w:rPr>
          <w:rFonts w:ascii="Arial" w:hAnsi="Arial" w:cs="Arial"/>
          <w:color w:val="333333"/>
          <w:szCs w:val="21"/>
        </w:rPr>
        <w:br/>
      </w:r>
      <w:r>
        <w:rPr>
          <w:rFonts w:ascii="Arial" w:hAnsi="Arial" w:cs="Arial"/>
          <w:color w:val="333333"/>
          <w:szCs w:val="21"/>
          <w:shd w:val="clear" w:color="auto" w:fill="FFFFFF"/>
        </w:rPr>
        <w:t>               </w:t>
      </w:r>
      <w:r>
        <w:rPr>
          <w:rStyle w:val="a6"/>
          <w:rFonts w:ascii="Arial" w:hAnsi="Arial" w:cs="Arial"/>
          <w:color w:val="333333"/>
          <w:szCs w:val="21"/>
          <w:shd w:val="clear" w:color="auto" w:fill="FFFFFF"/>
        </w:rPr>
        <w:t>remove();</w:t>
      </w:r>
      <w:r>
        <w:rPr>
          <w:rFonts w:ascii="Arial" w:hAnsi="Arial" w:cs="Arial"/>
          <w:b/>
          <w:bCs/>
          <w:color w:val="333333"/>
          <w:szCs w:val="21"/>
          <w:shd w:val="clear" w:color="auto" w:fill="FFFFFF"/>
        </w:rPr>
        <w:br/>
      </w:r>
      <w:r>
        <w:rPr>
          <w:rStyle w:val="a6"/>
          <w:rFonts w:ascii="Arial" w:hAnsi="Arial" w:cs="Arial"/>
          <w:color w:val="333333"/>
          <w:szCs w:val="21"/>
          <w:shd w:val="clear" w:color="auto" w:fill="FFFFFF"/>
        </w:rPr>
        <w:t>                addBefore(lm.header);</w:t>
      </w:r>
      <w:r>
        <w:rPr>
          <w:rFonts w:ascii="Arial" w:hAnsi="Arial" w:cs="Arial"/>
          <w:b/>
          <w:bCs/>
          <w:color w:val="333333"/>
          <w:szCs w:val="21"/>
          <w:shd w:val="clear" w:color="auto" w:fill="FFFFFF"/>
        </w:rPr>
        <w:br/>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注意</w:t>
      </w:r>
      <w:r>
        <w:rPr>
          <w:rFonts w:ascii="Arial" w:hAnsi="Arial" w:cs="Arial"/>
          <w:color w:val="333333"/>
          <w:szCs w:val="21"/>
          <w:shd w:val="clear" w:color="auto" w:fill="FFFFFF"/>
        </w:rPr>
        <w:t>addBefore(lm.header)</w:t>
      </w:r>
      <w:r>
        <w:rPr>
          <w:rFonts w:ascii="Arial" w:hAnsi="Arial" w:cs="Arial"/>
          <w:color w:val="333333"/>
          <w:szCs w:val="21"/>
          <w:shd w:val="clear" w:color="auto" w:fill="FFFFFF"/>
        </w:rPr>
        <w:t>是将该</w:t>
      </w:r>
      <w:r>
        <w:rPr>
          <w:rFonts w:ascii="Arial" w:hAnsi="Arial" w:cs="Arial"/>
          <w:color w:val="333333"/>
          <w:szCs w:val="21"/>
          <w:shd w:val="clear" w:color="auto" w:fill="FFFFFF"/>
        </w:rPr>
        <w:t>entry</w:t>
      </w:r>
      <w:r>
        <w:rPr>
          <w:rFonts w:ascii="Arial" w:hAnsi="Arial" w:cs="Arial"/>
          <w:color w:val="333333"/>
          <w:szCs w:val="21"/>
          <w:shd w:val="clear" w:color="auto" w:fill="FFFFFF"/>
        </w:rPr>
        <w:t>放在</w:t>
      </w:r>
      <w:r>
        <w:rPr>
          <w:rFonts w:ascii="Arial" w:hAnsi="Arial" w:cs="Arial"/>
          <w:color w:val="333333"/>
          <w:szCs w:val="21"/>
          <w:shd w:val="clear" w:color="auto" w:fill="FFFFFF"/>
        </w:rPr>
        <w:t>header</w:t>
      </w:r>
      <w:r>
        <w:rPr>
          <w:rFonts w:ascii="Arial" w:hAnsi="Arial" w:cs="Arial"/>
          <w:color w:val="333333"/>
          <w:szCs w:val="21"/>
          <w:shd w:val="clear" w:color="auto" w:fill="FFFFFF"/>
        </w:rPr>
        <w:t>线性表的最后。（参考</w:t>
      </w:r>
      <w:r>
        <w:rPr>
          <w:rFonts w:ascii="Arial" w:hAnsi="Arial" w:cs="Arial"/>
          <w:color w:val="333333"/>
          <w:szCs w:val="21"/>
          <w:shd w:val="clear" w:color="auto" w:fill="FFFFFF"/>
        </w:rPr>
        <w:t xml:space="preserve">LinkedHashMap.Entry extends HashMap.Entry </w:t>
      </w:r>
      <w:r>
        <w:rPr>
          <w:rFonts w:ascii="Arial" w:hAnsi="Arial" w:cs="Arial"/>
          <w:color w:val="333333"/>
          <w:szCs w:val="21"/>
          <w:shd w:val="clear" w:color="auto" w:fill="FFFFFF"/>
        </w:rPr>
        <w:t>比起</w:t>
      </w:r>
      <w:r>
        <w:rPr>
          <w:rFonts w:ascii="Arial" w:hAnsi="Arial" w:cs="Arial"/>
          <w:color w:val="333333"/>
          <w:szCs w:val="21"/>
          <w:shd w:val="clear" w:color="auto" w:fill="FFFFFF"/>
        </w:rPr>
        <w:t>HashMap.Entry</w:t>
      </w:r>
      <w:r>
        <w:rPr>
          <w:rFonts w:ascii="Arial" w:hAnsi="Arial" w:cs="Arial"/>
          <w:color w:val="333333"/>
          <w:szCs w:val="21"/>
          <w:shd w:val="clear" w:color="auto" w:fill="FFFFFF"/>
        </w:rPr>
        <w:t>多了</w:t>
      </w:r>
      <w:r>
        <w:rPr>
          <w:rFonts w:ascii="Arial" w:hAnsi="Arial" w:cs="Arial"/>
          <w:color w:val="333333"/>
          <w:szCs w:val="21"/>
          <w:shd w:val="clear" w:color="auto" w:fill="FFFFFF"/>
        </w:rPr>
        <w:t>before, after</w:t>
      </w:r>
      <w:r>
        <w:rPr>
          <w:rFonts w:ascii="Arial" w:hAnsi="Arial" w:cs="Arial"/>
          <w:color w:val="333333"/>
          <w:szCs w:val="21"/>
          <w:shd w:val="clear" w:color="auto" w:fill="FFFFFF"/>
        </w:rPr>
        <w:t>两个域，是双向的）</w:t>
      </w:r>
      <w:r>
        <w:rPr>
          <w:rFonts w:ascii="Arial" w:hAnsi="Arial" w:cs="Arial"/>
          <w:color w:val="333333"/>
          <w:szCs w:val="21"/>
        </w:rPr>
        <w:br/>
      </w:r>
      <w:r>
        <w:rPr>
          <w:rFonts w:ascii="Arial" w:hAnsi="Arial" w:cs="Arial"/>
          <w:color w:val="333333"/>
          <w:szCs w:val="21"/>
        </w:rPr>
        <w:br/>
      </w:r>
      <w:r>
        <w:rPr>
          <w:rFonts w:ascii="Arial" w:hAnsi="Arial" w:cs="Arial"/>
          <w:color w:val="333333"/>
          <w:szCs w:val="21"/>
          <w:shd w:val="clear" w:color="auto" w:fill="FFFFFF"/>
        </w:rPr>
        <w:t>至于</w:t>
      </w:r>
      <w:r>
        <w:rPr>
          <w:rFonts w:ascii="Arial" w:hAnsi="Arial" w:cs="Arial"/>
          <w:color w:val="333333"/>
          <w:szCs w:val="21"/>
          <w:shd w:val="clear" w:color="auto" w:fill="FFFFFF"/>
        </w:rPr>
        <w:t>put(key, value)</w:t>
      </w:r>
      <w:r>
        <w:rPr>
          <w:rFonts w:ascii="Arial" w:hAnsi="Arial" w:cs="Arial"/>
          <w:color w:val="333333"/>
          <w:szCs w:val="21"/>
          <w:shd w:val="clear" w:color="auto" w:fill="FFFFFF"/>
        </w:rPr>
        <w:t>方法，</w:t>
      </w:r>
      <w:r>
        <w:rPr>
          <w:rFonts w:ascii="Arial" w:hAnsi="Arial" w:cs="Arial"/>
          <w:color w:val="333333"/>
          <w:szCs w:val="21"/>
          <w:shd w:val="clear" w:color="auto" w:fill="FFFFFF"/>
        </w:rPr>
        <w:t xml:space="preserve"> LinkedHashMap</w:t>
      </w:r>
      <w:r>
        <w:rPr>
          <w:rFonts w:ascii="Arial" w:hAnsi="Arial" w:cs="Arial"/>
          <w:color w:val="333333"/>
          <w:szCs w:val="21"/>
          <w:shd w:val="clear" w:color="auto" w:fill="FFFFFF"/>
        </w:rPr>
        <w:t>不需要去改写，用</w:t>
      </w:r>
      <w:r>
        <w:rPr>
          <w:rFonts w:ascii="Arial" w:hAnsi="Arial" w:cs="Arial"/>
          <w:color w:val="333333"/>
          <w:szCs w:val="21"/>
          <w:shd w:val="clear" w:color="auto" w:fill="FFFFFF"/>
        </w:rPr>
        <w:t>HashMap</w:t>
      </w:r>
      <w:r>
        <w:rPr>
          <w:rFonts w:ascii="Arial" w:hAnsi="Arial" w:cs="Arial"/>
          <w:color w:val="333333"/>
          <w:szCs w:val="21"/>
          <w:shd w:val="clear" w:color="auto" w:fill="FFFFFF"/>
        </w:rPr>
        <w:t>的就可以了，因为</w:t>
      </w:r>
      <w:r>
        <w:rPr>
          <w:rFonts w:ascii="Arial" w:hAnsi="Arial" w:cs="Arial"/>
          <w:color w:val="333333"/>
          <w:szCs w:val="21"/>
          <w:shd w:val="clear" w:color="auto" w:fill="FFFFFF"/>
        </w:rPr>
        <w:t>HashMap</w:t>
      </w:r>
      <w:r>
        <w:rPr>
          <w:rFonts w:ascii="Arial" w:hAnsi="Arial" w:cs="Arial"/>
          <w:color w:val="333333"/>
          <w:szCs w:val="21"/>
          <w:shd w:val="clear" w:color="auto" w:fill="FFFFFF"/>
        </w:rPr>
        <w:t>在其</w:t>
      </w:r>
      <w:r>
        <w:rPr>
          <w:rFonts w:ascii="Arial" w:hAnsi="Arial" w:cs="Arial"/>
          <w:color w:val="333333"/>
          <w:szCs w:val="21"/>
          <w:shd w:val="clear" w:color="auto" w:fill="FFFFFF"/>
        </w:rPr>
        <w:t>put(key, value)</w:t>
      </w:r>
      <w:r>
        <w:rPr>
          <w:rFonts w:ascii="Arial" w:hAnsi="Arial" w:cs="Arial"/>
          <w:color w:val="333333"/>
          <w:szCs w:val="21"/>
          <w:shd w:val="clear" w:color="auto" w:fill="FFFFFF"/>
        </w:rPr>
        <w:t>方法里边已经预留了</w:t>
      </w:r>
      <w:r>
        <w:rPr>
          <w:rFonts w:ascii="Arial" w:hAnsi="Arial" w:cs="Arial"/>
          <w:color w:val="333333"/>
          <w:szCs w:val="21"/>
          <w:shd w:val="clear" w:color="auto" w:fill="FFFFFF"/>
        </w:rPr>
        <w:t>e.recordAccess(this);</w:t>
      </w:r>
      <w:r>
        <w:rPr>
          <w:rFonts w:ascii="Arial" w:hAnsi="Arial" w:cs="Arial"/>
          <w:color w:val="333333"/>
          <w:szCs w:val="21"/>
        </w:rPr>
        <w:br/>
      </w:r>
      <w:r>
        <w:rPr>
          <w:rFonts w:ascii="Arial" w:hAnsi="Arial" w:cs="Arial"/>
          <w:color w:val="333333"/>
          <w:szCs w:val="21"/>
        </w:rPr>
        <w:br/>
      </w:r>
      <w:r>
        <w:rPr>
          <w:rFonts w:ascii="Arial" w:hAnsi="Arial" w:cs="Arial"/>
          <w:color w:val="333333"/>
          <w:szCs w:val="21"/>
          <w:shd w:val="clear" w:color="auto" w:fill="FFFFFF"/>
        </w:rPr>
        <w:t>还有一个方法值得关注</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    protected boolean removeEldestEntry(Map.Entry eldest) {</w:t>
      </w:r>
      <w:r>
        <w:rPr>
          <w:rFonts w:ascii="Arial" w:hAnsi="Arial" w:cs="Arial"/>
          <w:color w:val="333333"/>
          <w:szCs w:val="21"/>
        </w:rPr>
        <w:br/>
      </w:r>
      <w:r>
        <w:rPr>
          <w:rFonts w:ascii="Arial" w:hAnsi="Arial" w:cs="Arial"/>
          <w:color w:val="333333"/>
          <w:szCs w:val="21"/>
          <w:shd w:val="clear" w:color="auto" w:fill="FFFFFF"/>
        </w:rPr>
        <w:t>        return false;</w:t>
      </w:r>
      <w:r>
        <w:rPr>
          <w:rFonts w:ascii="Arial" w:hAnsi="Arial" w:cs="Arial"/>
          <w:color w:val="333333"/>
          <w:szCs w:val="21"/>
        </w:rPr>
        <w:br/>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当调用</w:t>
      </w:r>
      <w:r>
        <w:rPr>
          <w:rFonts w:ascii="Arial" w:hAnsi="Arial" w:cs="Arial"/>
          <w:color w:val="333333"/>
          <w:szCs w:val="21"/>
          <w:shd w:val="clear" w:color="auto" w:fill="FFFFFF"/>
        </w:rPr>
        <w:t>put(key, value)</w:t>
      </w:r>
      <w:r>
        <w:rPr>
          <w:rFonts w:ascii="Arial" w:hAnsi="Arial" w:cs="Arial"/>
          <w:color w:val="333333"/>
          <w:szCs w:val="21"/>
          <w:shd w:val="clear" w:color="auto" w:fill="FFFFFF"/>
        </w:rPr>
        <w:t>的时候，</w:t>
      </w:r>
      <w:r>
        <w:rPr>
          <w:rFonts w:ascii="Arial" w:hAnsi="Arial" w:cs="Arial"/>
          <w:color w:val="333333"/>
          <w:szCs w:val="21"/>
          <w:shd w:val="clear" w:color="auto" w:fill="FFFFFF"/>
        </w:rPr>
        <w:t>HashMap</w:t>
      </w:r>
      <w:r>
        <w:rPr>
          <w:rFonts w:ascii="Arial" w:hAnsi="Arial" w:cs="Arial"/>
          <w:color w:val="333333"/>
          <w:szCs w:val="21"/>
          <w:shd w:val="clear" w:color="auto" w:fill="FFFFFF"/>
        </w:rPr>
        <w:t>判断是否要自动增加</w:t>
      </w:r>
      <w:r>
        <w:rPr>
          <w:rFonts w:ascii="Arial" w:hAnsi="Arial" w:cs="Arial"/>
          <w:color w:val="333333"/>
          <w:szCs w:val="21"/>
          <w:shd w:val="clear" w:color="auto" w:fill="FFFFFF"/>
        </w:rPr>
        <w:t>map</w:t>
      </w:r>
      <w:r>
        <w:rPr>
          <w:rFonts w:ascii="Arial" w:hAnsi="Arial" w:cs="Arial"/>
          <w:color w:val="333333"/>
          <w:szCs w:val="21"/>
          <w:shd w:val="clear" w:color="auto" w:fill="FFFFFF"/>
        </w:rPr>
        <w:t>的</w:t>
      </w:r>
      <w:r>
        <w:rPr>
          <w:rFonts w:ascii="Arial" w:hAnsi="Arial" w:cs="Arial"/>
          <w:color w:val="333333"/>
          <w:szCs w:val="21"/>
          <w:shd w:val="clear" w:color="auto" w:fill="FFFFFF"/>
        </w:rPr>
        <w:t>size</w:t>
      </w:r>
      <w:r>
        <w:rPr>
          <w:rFonts w:ascii="Arial" w:hAnsi="Arial" w:cs="Arial"/>
          <w:color w:val="333333"/>
          <w:szCs w:val="21"/>
          <w:shd w:val="clear" w:color="auto" w:fill="FFFFFF"/>
        </w:rPr>
        <w:t>的作法是判断是否超过</w:t>
      </w:r>
      <w:r>
        <w:rPr>
          <w:rFonts w:ascii="Arial" w:hAnsi="Arial" w:cs="Arial"/>
          <w:color w:val="333333"/>
          <w:szCs w:val="21"/>
          <w:shd w:val="clear" w:color="auto" w:fill="FFFFFF"/>
        </w:rPr>
        <w:t>threshold</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LinkedHashMap</w:t>
      </w:r>
      <w:r>
        <w:rPr>
          <w:rFonts w:ascii="Arial" w:hAnsi="Arial" w:cs="Arial"/>
          <w:color w:val="333333"/>
          <w:szCs w:val="21"/>
          <w:shd w:val="clear" w:color="auto" w:fill="FFFFFF"/>
        </w:rPr>
        <w:t>则进行了扩展，如果</w:t>
      </w:r>
      <w:r>
        <w:rPr>
          <w:rFonts w:ascii="Arial" w:hAnsi="Arial" w:cs="Arial"/>
          <w:color w:val="333333"/>
          <w:szCs w:val="21"/>
          <w:shd w:val="clear" w:color="auto" w:fill="FFFFFF"/>
        </w:rPr>
        <w:t>removeEldestEntry</w:t>
      </w:r>
      <w:r>
        <w:rPr>
          <w:rFonts w:ascii="Arial" w:hAnsi="Arial" w:cs="Arial"/>
          <w:color w:val="333333"/>
          <w:szCs w:val="21"/>
          <w:shd w:val="clear" w:color="auto" w:fill="FFFFFF"/>
        </w:rPr>
        <w:t>方法</w:t>
      </w:r>
      <w:r>
        <w:rPr>
          <w:rFonts w:ascii="Arial" w:hAnsi="Arial" w:cs="Arial"/>
          <w:color w:val="333333"/>
          <w:szCs w:val="21"/>
          <w:shd w:val="clear" w:color="auto" w:fill="FFFFFF"/>
        </w:rPr>
        <w:t>return false</w:t>
      </w:r>
      <w:r>
        <w:rPr>
          <w:rFonts w:ascii="Arial" w:hAnsi="Arial" w:cs="Arial"/>
          <w:color w:val="333333"/>
          <w:szCs w:val="21"/>
          <w:shd w:val="clear" w:color="auto" w:fill="FFFFFF"/>
        </w:rPr>
        <w:t>；（默认的实现），那么</w:t>
      </w:r>
      <w:r>
        <w:rPr>
          <w:rFonts w:ascii="Arial" w:hAnsi="Arial" w:cs="Arial"/>
          <w:color w:val="333333"/>
          <w:szCs w:val="21"/>
          <w:shd w:val="clear" w:color="auto" w:fill="FFFFFF"/>
        </w:rPr>
        <w:t>LinkedHashMap</w:t>
      </w:r>
      <w:r>
        <w:rPr>
          <w:rFonts w:ascii="Arial" w:hAnsi="Arial" w:cs="Arial"/>
          <w:color w:val="333333"/>
          <w:szCs w:val="21"/>
          <w:shd w:val="clear" w:color="auto" w:fill="FFFFFF"/>
        </w:rPr>
        <w:t>跟</w:t>
      </w:r>
      <w:r>
        <w:rPr>
          <w:rFonts w:ascii="Arial" w:hAnsi="Arial" w:cs="Arial"/>
          <w:color w:val="333333"/>
          <w:szCs w:val="21"/>
          <w:shd w:val="clear" w:color="auto" w:fill="FFFFFF"/>
        </w:rPr>
        <w:t>HashMap</w:t>
      </w:r>
      <w:r>
        <w:rPr>
          <w:rFonts w:ascii="Arial" w:hAnsi="Arial" w:cs="Arial"/>
          <w:color w:val="333333"/>
          <w:szCs w:val="21"/>
          <w:shd w:val="clear" w:color="auto" w:fill="FFFFFF"/>
        </w:rPr>
        <w:t>处理扩容的方式一致；如果</w:t>
      </w:r>
      <w:r>
        <w:rPr>
          <w:rFonts w:ascii="Arial" w:hAnsi="Arial" w:cs="Arial"/>
          <w:color w:val="333333"/>
          <w:szCs w:val="21"/>
          <w:shd w:val="clear" w:color="auto" w:fill="FFFFFF"/>
        </w:rPr>
        <w:t>removeEldestEntry</w:t>
      </w:r>
      <w:r>
        <w:rPr>
          <w:rFonts w:ascii="Arial" w:hAnsi="Arial" w:cs="Arial"/>
          <w:color w:val="333333"/>
          <w:szCs w:val="21"/>
          <w:shd w:val="clear" w:color="auto" w:fill="FFFFFF"/>
        </w:rPr>
        <w:t>返回</w:t>
      </w:r>
      <w:r>
        <w:rPr>
          <w:rFonts w:ascii="Arial" w:hAnsi="Arial" w:cs="Arial"/>
          <w:color w:val="333333"/>
          <w:szCs w:val="21"/>
          <w:shd w:val="clear" w:color="auto" w:fill="FFFFFF"/>
        </w:rPr>
        <w:t>true</w:t>
      </w:r>
      <w:r>
        <w:rPr>
          <w:rFonts w:ascii="Arial" w:hAnsi="Arial" w:cs="Arial"/>
          <w:color w:val="333333"/>
          <w:szCs w:val="21"/>
          <w:shd w:val="clear" w:color="auto" w:fill="FFFFFF"/>
        </w:rPr>
        <w:t>，那么</w:t>
      </w:r>
      <w:r>
        <w:rPr>
          <w:rFonts w:ascii="Arial" w:hAnsi="Arial" w:cs="Arial"/>
          <w:color w:val="333333"/>
          <w:szCs w:val="21"/>
          <w:shd w:val="clear" w:color="auto" w:fill="FFFFFF"/>
        </w:rPr>
        <w:t>LinkedHashMap</w:t>
      </w:r>
      <w:r>
        <w:rPr>
          <w:rFonts w:ascii="Arial" w:hAnsi="Arial" w:cs="Arial"/>
          <w:color w:val="333333"/>
          <w:szCs w:val="21"/>
          <w:shd w:val="clear" w:color="auto" w:fill="FFFFFF"/>
        </w:rPr>
        <w:t>会自动删掉最不常用的那个</w:t>
      </w:r>
      <w:r>
        <w:rPr>
          <w:rFonts w:ascii="Arial" w:hAnsi="Arial" w:cs="Arial"/>
          <w:color w:val="333333"/>
          <w:szCs w:val="21"/>
          <w:shd w:val="clear" w:color="auto" w:fill="FFFFFF"/>
        </w:rPr>
        <w:t>entry</w:t>
      </w:r>
      <w:r>
        <w:rPr>
          <w:rFonts w:ascii="Arial" w:hAnsi="Arial" w:cs="Arial"/>
          <w:color w:val="333333"/>
          <w:szCs w:val="21"/>
          <w:shd w:val="clear" w:color="auto" w:fill="FFFFFF"/>
        </w:rPr>
        <w:t>（也就是</w:t>
      </w:r>
      <w:r>
        <w:rPr>
          <w:rFonts w:ascii="Arial" w:hAnsi="Arial" w:cs="Arial"/>
          <w:color w:val="333333"/>
          <w:szCs w:val="21"/>
          <w:shd w:val="clear" w:color="auto" w:fill="FFFFFF"/>
        </w:rPr>
        <w:t>header</w:t>
      </w:r>
      <w:r>
        <w:rPr>
          <w:rFonts w:ascii="Arial" w:hAnsi="Arial" w:cs="Arial"/>
          <w:color w:val="333333"/>
          <w:szCs w:val="21"/>
          <w:shd w:val="clear" w:color="auto" w:fill="FFFFFF"/>
        </w:rPr>
        <w:t>线性表最前面的那个）。</w:t>
      </w:r>
      <w:r>
        <w:rPr>
          <w:rFonts w:ascii="Arial" w:hAnsi="Arial" w:cs="Arial"/>
          <w:color w:val="333333"/>
          <w:szCs w:val="21"/>
        </w:rPr>
        <w:br/>
      </w:r>
      <w:r>
        <w:rPr>
          <w:rFonts w:ascii="Arial" w:hAnsi="Arial" w:cs="Arial"/>
          <w:color w:val="333333"/>
          <w:szCs w:val="21"/>
        </w:rPr>
        <w:br/>
      </w:r>
      <w:r>
        <w:rPr>
          <w:rFonts w:ascii="Arial" w:hAnsi="Arial" w:cs="Arial"/>
          <w:color w:val="333333"/>
          <w:szCs w:val="21"/>
          <w:shd w:val="clear" w:color="auto" w:fill="FFFFFF"/>
        </w:rPr>
        <w:t>正如</w:t>
      </w:r>
      <w:r>
        <w:rPr>
          <w:rFonts w:ascii="Arial" w:hAnsi="Arial" w:cs="Arial"/>
          <w:color w:val="333333"/>
          <w:szCs w:val="21"/>
          <w:shd w:val="clear" w:color="auto" w:fill="FFFFFF"/>
        </w:rPr>
        <w:t>LinkedHashMap</w:t>
      </w:r>
      <w:r>
        <w:rPr>
          <w:rFonts w:ascii="Arial" w:hAnsi="Arial" w:cs="Arial"/>
          <w:color w:val="333333"/>
          <w:szCs w:val="21"/>
          <w:shd w:val="clear" w:color="auto" w:fill="FFFFFF"/>
        </w:rPr>
        <w:t>的文档所说，</w:t>
      </w:r>
      <w:r>
        <w:rPr>
          <w:rFonts w:ascii="Arial" w:hAnsi="Arial" w:cs="Arial"/>
          <w:color w:val="333333"/>
          <w:szCs w:val="21"/>
          <w:shd w:val="clear" w:color="auto" w:fill="FFFFFF"/>
        </w:rPr>
        <w:t>LinkedHashMap</w:t>
      </w:r>
      <w:r>
        <w:rPr>
          <w:rFonts w:ascii="Arial" w:hAnsi="Arial" w:cs="Arial"/>
          <w:color w:val="333333"/>
          <w:szCs w:val="21"/>
          <w:shd w:val="clear" w:color="auto" w:fill="FFFFFF"/>
        </w:rPr>
        <w:t>简直就是为了实现</w:t>
      </w:r>
      <w:r>
        <w:rPr>
          <w:rFonts w:ascii="Arial" w:hAnsi="Arial" w:cs="Arial"/>
          <w:color w:val="333333"/>
          <w:szCs w:val="21"/>
          <w:shd w:val="clear" w:color="auto" w:fill="FFFFFF"/>
        </w:rPr>
        <w:t>LRU Cache(Least Recently Used)</w:t>
      </w:r>
      <w:r>
        <w:rPr>
          <w:rFonts w:ascii="Arial" w:hAnsi="Arial" w:cs="Arial"/>
          <w:color w:val="333333"/>
          <w:szCs w:val="21"/>
          <w:shd w:val="clear" w:color="auto" w:fill="FFFFFF"/>
        </w:rPr>
        <w:t>而编写的。正因为如此，在</w:t>
      </w:r>
      <w:r>
        <w:rPr>
          <w:rFonts w:ascii="Arial" w:hAnsi="Arial" w:cs="Arial"/>
          <w:color w:val="333333"/>
          <w:szCs w:val="21"/>
          <w:shd w:val="clear" w:color="auto" w:fill="FFFFFF"/>
        </w:rPr>
        <w:t>oscache</w:t>
      </w:r>
      <w:r>
        <w:rPr>
          <w:rFonts w:ascii="Arial" w:hAnsi="Arial" w:cs="Arial"/>
          <w:color w:val="333333"/>
          <w:szCs w:val="21"/>
          <w:shd w:val="clear" w:color="auto" w:fill="FFFFFF"/>
        </w:rPr>
        <w:t>或者是</w:t>
      </w:r>
      <w:r>
        <w:rPr>
          <w:rFonts w:ascii="Arial" w:hAnsi="Arial" w:cs="Arial"/>
          <w:color w:val="333333"/>
          <w:szCs w:val="21"/>
          <w:shd w:val="clear" w:color="auto" w:fill="FFFFFF"/>
        </w:rPr>
        <w:t>ehcache</w:t>
      </w:r>
      <w:r>
        <w:rPr>
          <w:rFonts w:ascii="Arial" w:hAnsi="Arial" w:cs="Arial"/>
          <w:color w:val="333333"/>
          <w:szCs w:val="21"/>
          <w:shd w:val="clear" w:color="auto" w:fill="FFFFFF"/>
        </w:rPr>
        <w:t>都使用到了</w:t>
      </w:r>
      <w:r>
        <w:rPr>
          <w:rFonts w:ascii="Arial" w:hAnsi="Arial" w:cs="Arial"/>
          <w:color w:val="333333"/>
          <w:szCs w:val="21"/>
          <w:shd w:val="clear" w:color="auto" w:fill="FFFFFF"/>
        </w:rPr>
        <w:t>LinkedHashMap</w:t>
      </w:r>
      <w:r>
        <w:rPr>
          <w:rFonts w:ascii="Arial" w:hAnsi="Arial" w:cs="Arial"/>
          <w:color w:val="333333"/>
          <w:szCs w:val="21"/>
          <w:shd w:val="clear" w:color="auto" w:fill="FFFFFF"/>
        </w:rPr>
        <w:t>。（</w:t>
      </w:r>
      <w:r>
        <w:rPr>
          <w:rFonts w:ascii="Arial" w:hAnsi="Arial" w:cs="Arial"/>
          <w:color w:val="333333"/>
          <w:szCs w:val="21"/>
          <w:shd w:val="clear" w:color="auto" w:fill="FFFFFF"/>
        </w:rPr>
        <w:t>oscache</w:t>
      </w:r>
      <w:r>
        <w:rPr>
          <w:rFonts w:ascii="Arial" w:hAnsi="Arial" w:cs="Arial"/>
          <w:color w:val="333333"/>
          <w:szCs w:val="21"/>
          <w:shd w:val="clear" w:color="auto" w:fill="FFFFFF"/>
        </w:rPr>
        <w:t>中是否使用</w:t>
      </w:r>
      <w:r>
        <w:rPr>
          <w:rFonts w:ascii="Arial" w:hAnsi="Arial" w:cs="Arial"/>
          <w:color w:val="333333"/>
          <w:szCs w:val="21"/>
          <w:shd w:val="clear" w:color="auto" w:fill="FFFFFF"/>
        </w:rPr>
        <w:t>LRU</w:t>
      </w:r>
      <w:r>
        <w:rPr>
          <w:rFonts w:ascii="Arial" w:hAnsi="Arial" w:cs="Arial"/>
          <w:color w:val="333333"/>
          <w:szCs w:val="21"/>
          <w:shd w:val="clear" w:color="auto" w:fill="FFFFFF"/>
        </w:rPr>
        <w:t>是可以配置的）</w:t>
      </w:r>
    </w:p>
    <w:p w:rsidR="00B21785" w:rsidRDefault="00B21785" w:rsidP="00B21785">
      <w:pPr>
        <w:rPr>
          <w:rFonts w:ascii="Arial" w:hAnsi="Arial" w:cs="Arial"/>
          <w:color w:val="333333"/>
          <w:szCs w:val="21"/>
          <w:shd w:val="clear" w:color="auto" w:fill="FFFFFF"/>
        </w:rPr>
      </w:pPr>
    </w:p>
    <w:p w:rsidR="00B21785" w:rsidRDefault="00B21785" w:rsidP="00B21785">
      <w:r>
        <w:rPr>
          <w:rFonts w:ascii="Arial" w:hAnsi="Arial" w:cs="Arial" w:hint="eastAsia"/>
          <w:color w:val="333333"/>
          <w:szCs w:val="21"/>
          <w:shd w:val="clear" w:color="auto" w:fill="FFFFFF"/>
        </w:rPr>
        <w:t>因此在多线程环境中，要实现缓存策略，可以使用锁</w:t>
      </w:r>
      <w:r>
        <w:rPr>
          <w:rFonts w:ascii="Arial" w:hAnsi="Arial" w:cs="Arial" w:hint="eastAsia"/>
          <w:color w:val="333333"/>
          <w:szCs w:val="21"/>
          <w:shd w:val="clear" w:color="auto" w:fill="FFFFFF"/>
        </w:rPr>
        <w:t>+linkedhashmap</w:t>
      </w:r>
      <w:r>
        <w:rPr>
          <w:rFonts w:ascii="Arial" w:hAnsi="Arial" w:cs="Arial" w:hint="eastAsia"/>
          <w:color w:val="333333"/>
          <w:szCs w:val="21"/>
          <w:shd w:val="clear" w:color="auto" w:fill="FFFFFF"/>
        </w:rPr>
        <w:t>。这里不能使用读写锁，因为在读取数据时，会改变链表的结构，依然会有并发问题。</w:t>
      </w:r>
      <w:r w:rsidR="00710F7E">
        <w:rPr>
          <w:rFonts w:ascii="Arial" w:hAnsi="Arial" w:cs="Arial" w:hint="eastAsia"/>
          <w:color w:val="333333"/>
          <w:szCs w:val="21"/>
          <w:shd w:val="clear" w:color="auto" w:fill="FFFFFF"/>
        </w:rPr>
        <w:t>使用互斥锁。</w:t>
      </w:r>
    </w:p>
    <w:p w:rsidR="00B21785" w:rsidRDefault="00B21785" w:rsidP="00B21785"/>
    <w:p w:rsidR="00B21785" w:rsidRDefault="00B21785" w:rsidP="00B21785"/>
    <w:p w:rsidR="00B21785" w:rsidRPr="00B21785" w:rsidRDefault="00B21785" w:rsidP="00B21785"/>
    <w:p w:rsidR="00B21785" w:rsidRDefault="00B21785" w:rsidP="009528BC">
      <w:pPr>
        <w:widowControl/>
        <w:shd w:val="clear" w:color="auto" w:fill="FFFFFF"/>
        <w:jc w:val="left"/>
        <w:rPr>
          <w:rFonts w:ascii="Tahoma" w:eastAsia="宋体" w:hAnsi="Tahoma" w:cs="Tahoma"/>
          <w:color w:val="333333"/>
          <w:kern w:val="0"/>
          <w:szCs w:val="21"/>
        </w:rPr>
      </w:pPr>
    </w:p>
    <w:p w:rsidR="0084099E" w:rsidRDefault="0084099E" w:rsidP="0084099E">
      <w:pPr>
        <w:pStyle w:val="2"/>
      </w:pPr>
      <w:r>
        <w:rPr>
          <w:rFonts w:hint="eastAsia"/>
        </w:rPr>
        <w:t>实现缓存系统</w:t>
      </w:r>
    </w:p>
    <w:p w:rsidR="0084099E" w:rsidRDefault="0084099E" w:rsidP="0084099E">
      <w:r>
        <w:rPr>
          <w:rFonts w:hint="eastAsia"/>
        </w:rPr>
        <w:t>当缓存中存在这个数据时，直接取出使用，如果不存在，需要去数据库中查找，将查找后的结果放在缓存中，然后再使用。</w:t>
      </w:r>
    </w:p>
    <w:p w:rsidR="0084099E" w:rsidRPr="0084099E" w:rsidRDefault="0084099E" w:rsidP="0084099E">
      <w:r>
        <w:rPr>
          <w:rFonts w:hint="eastAsia"/>
        </w:rPr>
        <w:t>在缓存这里，应该做到非阻塞的读，和阻塞的写。使用读写锁。</w:t>
      </w:r>
    </w:p>
    <w:p w:rsidR="0084099E" w:rsidRDefault="0084099E" w:rsidP="0084099E">
      <w:r>
        <w:t>class CachedData {</w:t>
      </w:r>
    </w:p>
    <w:p w:rsidR="0084099E" w:rsidRDefault="0084099E" w:rsidP="0084099E">
      <w:r>
        <w:tab/>
        <w:t>Object data;</w:t>
      </w:r>
    </w:p>
    <w:p w:rsidR="0084099E" w:rsidRDefault="0084099E" w:rsidP="0084099E">
      <w:r>
        <w:tab/>
        <w:t>volatile boolean cachedValid;</w:t>
      </w:r>
    </w:p>
    <w:p w:rsidR="0084099E" w:rsidRDefault="0084099E" w:rsidP="0084099E">
      <w:r>
        <w:tab/>
        <w:t>ReentrantReadWriteLock rwl = new ReentrantReadWriteLock();</w:t>
      </w:r>
    </w:p>
    <w:p w:rsidR="0084099E" w:rsidRDefault="0084099E" w:rsidP="0084099E">
      <w:r>
        <w:tab/>
        <w:t>public void processCachedData() {</w:t>
      </w:r>
    </w:p>
    <w:p w:rsidR="0084099E" w:rsidRDefault="0084099E" w:rsidP="0084099E">
      <w:r>
        <w:lastRenderedPageBreak/>
        <w:tab/>
      </w:r>
      <w:r>
        <w:tab/>
        <w:t>rwl.readLock.lock();</w:t>
      </w:r>
    </w:p>
    <w:p w:rsidR="0084099E" w:rsidRDefault="0084099E" w:rsidP="0084099E">
      <w:r>
        <w:rPr>
          <w:rFonts w:hint="eastAsia"/>
        </w:rPr>
        <w:tab/>
      </w:r>
      <w:r>
        <w:rPr>
          <w:rFonts w:hint="eastAsia"/>
        </w:rPr>
        <w:tab/>
        <w:t>//</w:t>
      </w:r>
      <w:r>
        <w:rPr>
          <w:rFonts w:hint="eastAsia"/>
        </w:rPr>
        <w:t>判断缓存是否有效</w:t>
      </w:r>
    </w:p>
    <w:p w:rsidR="0084099E" w:rsidRDefault="0084099E" w:rsidP="0084099E">
      <w:r>
        <w:tab/>
      </w:r>
      <w:r>
        <w:tab/>
        <w:t>if(!cachedValid) {</w:t>
      </w:r>
    </w:p>
    <w:p w:rsidR="0084099E" w:rsidRDefault="0084099E" w:rsidP="0084099E">
      <w:r>
        <w:tab/>
      </w:r>
      <w:r>
        <w:tab/>
      </w:r>
      <w:r>
        <w:tab/>
        <w:t>rwl.readLock.unlock;</w:t>
      </w:r>
    </w:p>
    <w:p w:rsidR="0084099E" w:rsidRDefault="0084099E" w:rsidP="0084099E">
      <w:r>
        <w:tab/>
      </w:r>
      <w:r>
        <w:tab/>
      </w:r>
      <w:r>
        <w:tab/>
        <w:t>rwl.writeLock.lock;</w:t>
      </w:r>
    </w:p>
    <w:p w:rsidR="0084099E" w:rsidRDefault="0084099E" w:rsidP="0084099E">
      <w:r>
        <w:tab/>
      </w:r>
      <w:r>
        <w:tab/>
      </w:r>
      <w:r>
        <w:tab/>
        <w:t>if(!cachedValid) {</w:t>
      </w:r>
    </w:p>
    <w:p w:rsidR="0084099E" w:rsidRDefault="0084099E" w:rsidP="0084099E">
      <w:r>
        <w:rPr>
          <w:rFonts w:hint="eastAsia"/>
        </w:rPr>
        <w:tab/>
      </w:r>
      <w:r>
        <w:rPr>
          <w:rFonts w:hint="eastAsia"/>
        </w:rPr>
        <w:tab/>
      </w:r>
      <w:r>
        <w:rPr>
          <w:rFonts w:hint="eastAsia"/>
        </w:rPr>
        <w:tab/>
      </w:r>
      <w:r>
        <w:rPr>
          <w:rFonts w:hint="eastAsia"/>
        </w:rPr>
        <w:tab/>
        <w:t>//</w:t>
      </w:r>
      <w:r>
        <w:rPr>
          <w:rFonts w:hint="eastAsia"/>
        </w:rPr>
        <w:t>数据库中取数据</w:t>
      </w:r>
    </w:p>
    <w:p w:rsidR="0084099E" w:rsidRDefault="0084099E" w:rsidP="0084099E">
      <w:r>
        <w:tab/>
      </w:r>
      <w:r>
        <w:tab/>
      </w:r>
      <w:r>
        <w:tab/>
      </w:r>
      <w:r>
        <w:tab/>
        <w:t>data = ..;</w:t>
      </w:r>
    </w:p>
    <w:p w:rsidR="0084099E" w:rsidRDefault="0084099E" w:rsidP="0084099E">
      <w:r>
        <w:tab/>
      </w:r>
      <w:r>
        <w:tab/>
      </w:r>
      <w:r>
        <w:tab/>
      </w:r>
      <w:r>
        <w:tab/>
        <w:t>cachedValid = true;</w:t>
      </w:r>
    </w:p>
    <w:p w:rsidR="0084099E" w:rsidRDefault="0084099E" w:rsidP="0084099E">
      <w:r>
        <w:tab/>
      </w:r>
      <w:r>
        <w:tab/>
      </w:r>
      <w:r>
        <w:tab/>
        <w:t>}</w:t>
      </w:r>
    </w:p>
    <w:p w:rsidR="0084099E" w:rsidRDefault="0084099E" w:rsidP="0084099E">
      <w:r>
        <w:tab/>
      </w:r>
      <w:r>
        <w:tab/>
      </w:r>
      <w:r>
        <w:tab/>
        <w:t>rwl.writeLock.unlock;</w:t>
      </w:r>
    </w:p>
    <w:p w:rsidR="0084099E" w:rsidRDefault="0084099E" w:rsidP="0084099E">
      <w:r>
        <w:tab/>
      </w:r>
      <w:r>
        <w:tab/>
      </w:r>
      <w:r>
        <w:tab/>
        <w:t>rwl.readLock.lock;</w:t>
      </w:r>
    </w:p>
    <w:p w:rsidR="0084099E" w:rsidRDefault="0084099E" w:rsidP="0084099E">
      <w:r>
        <w:tab/>
      </w:r>
      <w:r>
        <w:tab/>
        <w:t>}</w:t>
      </w:r>
    </w:p>
    <w:p w:rsidR="0084099E" w:rsidRDefault="0084099E" w:rsidP="0084099E">
      <w:r>
        <w:tab/>
      </w:r>
      <w:r>
        <w:tab/>
        <w:t>use(data);</w:t>
      </w:r>
    </w:p>
    <w:p w:rsidR="0084099E" w:rsidRDefault="0084099E" w:rsidP="0084099E">
      <w:r>
        <w:tab/>
      </w:r>
      <w:r>
        <w:tab/>
        <w:t>rwl.readLock.unLock;</w:t>
      </w:r>
    </w:p>
    <w:p w:rsidR="0084099E" w:rsidRDefault="0084099E" w:rsidP="0084099E">
      <w:r>
        <w:tab/>
        <w:t>}</w:t>
      </w:r>
    </w:p>
    <w:p w:rsidR="0084099E" w:rsidRPr="0084099E" w:rsidRDefault="0084099E" w:rsidP="0084099E">
      <w:r>
        <w:t>}</w:t>
      </w:r>
    </w:p>
    <w:p w:rsidR="0084099E" w:rsidRPr="009528BC" w:rsidRDefault="0084099E" w:rsidP="009528BC">
      <w:pPr>
        <w:widowControl/>
        <w:shd w:val="clear" w:color="auto" w:fill="FFFFFF"/>
        <w:jc w:val="left"/>
        <w:rPr>
          <w:rFonts w:ascii="Tahoma" w:eastAsia="宋体" w:hAnsi="Tahoma" w:cs="Tahoma"/>
          <w:color w:val="333333"/>
          <w:kern w:val="0"/>
          <w:szCs w:val="21"/>
        </w:rPr>
      </w:pPr>
    </w:p>
    <w:p w:rsidR="009528BC" w:rsidRDefault="00A75178" w:rsidP="00A75178">
      <w:pPr>
        <w:pStyle w:val="2"/>
      </w:pPr>
      <w:r>
        <w:rPr>
          <w:rFonts w:hint="eastAsia"/>
        </w:rPr>
        <w:t>集合数组区别</w:t>
      </w:r>
    </w:p>
    <w:p w:rsidR="00A75178" w:rsidRDefault="00A75178" w:rsidP="00A75178">
      <w:r>
        <w:rPr>
          <w:rFonts w:hint="eastAsia"/>
        </w:rPr>
        <w:t>数组的长度是固定的，存储的是同一种类型的元素。集合的长度可变，可以存储不同类型的元素。数组可以存储基本数据类型也可以存储引用数据类型，集合只能存储引用数据类型。</w:t>
      </w:r>
    </w:p>
    <w:p w:rsidR="00A75178" w:rsidRDefault="00A75178" w:rsidP="00A75178">
      <w:pPr>
        <w:pStyle w:val="2"/>
      </w:pPr>
      <w:r>
        <w:rPr>
          <w:rFonts w:hint="eastAsia"/>
        </w:rPr>
        <w:t>Collection</w:t>
      </w:r>
    </w:p>
    <w:p w:rsidR="00A75178" w:rsidRDefault="00A75178" w:rsidP="00A75178">
      <w:r>
        <w:rPr>
          <w:rFonts w:hint="eastAsia"/>
        </w:rPr>
        <w:t>Collection</w:t>
      </w:r>
      <w:r>
        <w:rPr>
          <w:rFonts w:hint="eastAsia"/>
        </w:rPr>
        <w:t>是一个顶层集合的接口，提供了对集合中元素进行操作的基本方法。如添加</w:t>
      </w:r>
      <w:r>
        <w:rPr>
          <w:rFonts w:hint="eastAsia"/>
        </w:rPr>
        <w:t xml:space="preserve"> </w:t>
      </w:r>
      <w:r>
        <w:rPr>
          <w:rFonts w:hint="eastAsia"/>
        </w:rPr>
        <w:t>删除</w:t>
      </w:r>
      <w:r>
        <w:rPr>
          <w:rFonts w:hint="eastAsia"/>
        </w:rPr>
        <w:t xml:space="preserve"> </w:t>
      </w:r>
      <w:r>
        <w:rPr>
          <w:rFonts w:hint="eastAsia"/>
        </w:rPr>
        <w:t>判断（判断集合中是否包含指定的元素</w:t>
      </w:r>
      <w:r>
        <w:rPr>
          <w:rFonts w:hint="eastAsia"/>
        </w:rPr>
        <w:t>contains</w:t>
      </w:r>
      <w:r>
        <w:t xml:space="preserve"> </w:t>
      </w:r>
      <w:r>
        <w:rPr>
          <w:rFonts w:hint="eastAsia"/>
        </w:rPr>
        <w:t>指定的集合</w:t>
      </w:r>
      <w:r>
        <w:rPr>
          <w:rFonts w:hint="eastAsia"/>
        </w:rPr>
        <w:t>containsAll</w:t>
      </w:r>
      <w:r>
        <w:t>(Collection c)</w:t>
      </w:r>
      <w:r>
        <w:rPr>
          <w:rFonts w:hint="eastAsia"/>
        </w:rPr>
        <w:t xml:space="preserve"> </w:t>
      </w:r>
      <w:r>
        <w:rPr>
          <w:rFonts w:hint="eastAsia"/>
        </w:rPr>
        <w:t>是否为空</w:t>
      </w:r>
      <w:r>
        <w:rPr>
          <w:rFonts w:hint="eastAsia"/>
        </w:rPr>
        <w:t>isEmpty()</w:t>
      </w:r>
      <w:r>
        <w:rPr>
          <w:rFonts w:hint="eastAsia"/>
        </w:rPr>
        <w:t>）</w:t>
      </w:r>
      <w:r>
        <w:t xml:space="preserve"> </w:t>
      </w:r>
      <w:r>
        <w:rPr>
          <w:rFonts w:hint="eastAsia"/>
        </w:rPr>
        <w:t>长度（</w:t>
      </w:r>
      <w:r>
        <w:rPr>
          <w:rFonts w:hint="eastAsia"/>
        </w:rPr>
        <w:t>size()</w:t>
      </w:r>
      <w:r>
        <w:rPr>
          <w:rFonts w:hint="eastAsia"/>
        </w:rPr>
        <w:t>）</w:t>
      </w:r>
      <w:r>
        <w:t xml:space="preserve"> </w:t>
      </w:r>
      <w:r>
        <w:rPr>
          <w:rFonts w:hint="eastAsia"/>
        </w:rPr>
        <w:t>通过迭代器进行获取</w:t>
      </w:r>
      <w:r>
        <w:rPr>
          <w:rFonts w:hint="eastAsia"/>
        </w:rPr>
        <w:t xml:space="preserve">(iterator) </w:t>
      </w:r>
      <w:r>
        <w:rPr>
          <w:rFonts w:hint="eastAsia"/>
        </w:rPr>
        <w:t>交集功能</w:t>
      </w:r>
      <w:r>
        <w:rPr>
          <w:rFonts w:hint="eastAsia"/>
        </w:rPr>
        <w:t xml:space="preserve">(retainAll(Collection c) </w:t>
      </w:r>
      <w:r>
        <w:rPr>
          <w:rFonts w:hint="eastAsia"/>
        </w:rPr>
        <w:t>两个集合共有的元素</w:t>
      </w:r>
      <w:r>
        <w:rPr>
          <w:rFonts w:hint="eastAsia"/>
        </w:rPr>
        <w:t>)</w:t>
      </w:r>
      <w:r>
        <w:t xml:space="preserve"> </w:t>
      </w:r>
      <w:r>
        <w:rPr>
          <w:rFonts w:hint="eastAsia"/>
        </w:rPr>
        <w:t>将集合转为数组</w:t>
      </w:r>
      <w:r>
        <w:rPr>
          <w:rFonts w:hint="eastAsia"/>
        </w:rPr>
        <w:t>(Object[] toArray())</w:t>
      </w:r>
    </w:p>
    <w:p w:rsidR="00B61C97" w:rsidRDefault="00B61C97" w:rsidP="00A75178"/>
    <w:p w:rsidR="007869D3" w:rsidRDefault="007869D3" w:rsidP="007869D3">
      <w:pPr>
        <w:pStyle w:val="2"/>
      </w:pPr>
      <w:r>
        <w:rPr>
          <w:rFonts w:hint="eastAsia"/>
        </w:rPr>
        <w:t>数组转换为</w:t>
      </w:r>
      <w:r>
        <w:rPr>
          <w:rFonts w:hint="eastAsia"/>
        </w:rPr>
        <w:t>arraylist</w:t>
      </w:r>
    </w:p>
    <w:p w:rsidR="007869D3" w:rsidRDefault="007869D3" w:rsidP="007869D3">
      <w:pPr>
        <w:pStyle w:val="HTML0"/>
        <w:pBdr>
          <w:top w:val="single" w:sz="6" w:space="11" w:color="CCCCCC"/>
          <w:left w:val="single" w:sz="6" w:space="11" w:color="CCCCCC"/>
          <w:bottom w:val="single" w:sz="6" w:space="11" w:color="CCCCCC"/>
          <w:right w:val="single" w:sz="6" w:space="11" w:color="CCCCCC"/>
        </w:pBdr>
        <w:shd w:val="clear" w:color="auto" w:fill="F6F6F6"/>
        <w:spacing w:after="300"/>
        <w:rPr>
          <w:rFonts w:ascii="Menlo" w:hAnsi="Menlo" w:hint="eastAsia"/>
          <w:color w:val="657B83"/>
          <w:sz w:val="20"/>
          <w:szCs w:val="20"/>
        </w:rPr>
      </w:pPr>
      <w:r>
        <w:rPr>
          <w:rFonts w:hint="eastAsia"/>
        </w:rPr>
        <w:t xml:space="preserve">1 </w:t>
      </w:r>
      <w:r>
        <w:rPr>
          <w:rStyle w:val="HTML"/>
          <w:rFonts w:ascii="Menlo" w:hAnsi="Menlo"/>
          <w:color w:val="657B83"/>
          <w:sz w:val="18"/>
          <w:szCs w:val="18"/>
          <w:bdr w:val="none" w:sz="0" w:space="0" w:color="auto" w:frame="1"/>
        </w:rPr>
        <w:t>ArrayList&lt;Element&gt; arrayList = new ArrayList&lt;Element&gt;(</w:t>
      </w:r>
      <w:r>
        <w:rPr>
          <w:rStyle w:val="hljs-name"/>
          <w:rFonts w:ascii="Menlo" w:hAnsi="Menlo"/>
          <w:color w:val="268BD2"/>
          <w:bdr w:val="none" w:sz="0" w:space="0" w:color="auto" w:frame="1"/>
        </w:rPr>
        <w:t>Arrays</w:t>
      </w:r>
      <w:r>
        <w:rPr>
          <w:rStyle w:val="HTML"/>
          <w:rFonts w:ascii="Menlo" w:hAnsi="Menlo"/>
          <w:color w:val="657B83"/>
          <w:sz w:val="18"/>
          <w:szCs w:val="18"/>
          <w:bdr w:val="none" w:sz="0" w:space="0" w:color="auto" w:frame="1"/>
        </w:rPr>
        <w:t>.asList(</w:t>
      </w:r>
      <w:r>
        <w:rPr>
          <w:rStyle w:val="hljs-name"/>
          <w:rFonts w:ascii="Menlo" w:hAnsi="Menlo"/>
          <w:color w:val="268BD2"/>
          <w:bdr w:val="none" w:sz="0" w:space="0" w:color="auto" w:frame="1"/>
        </w:rPr>
        <w:t>array</w:t>
      </w:r>
      <w:r>
        <w:rPr>
          <w:rStyle w:val="HTML"/>
          <w:rFonts w:ascii="Menlo" w:hAnsi="Menlo"/>
          <w:color w:val="657B83"/>
          <w:sz w:val="18"/>
          <w:szCs w:val="18"/>
          <w:bdr w:val="none" w:sz="0" w:space="0" w:color="auto" w:frame="1"/>
        </w:rPr>
        <w:t>))</w:t>
      </w:r>
      <w:r>
        <w:rPr>
          <w:rStyle w:val="hljs-comment"/>
          <w:rFonts w:ascii="Menlo" w:hAnsi="Menlo"/>
          <w:color w:val="93A1A1"/>
          <w:sz w:val="18"/>
          <w:szCs w:val="18"/>
          <w:bdr w:val="none" w:sz="0" w:space="0" w:color="auto" w:frame="1"/>
        </w:rPr>
        <w:t>;</w:t>
      </w:r>
    </w:p>
    <w:p w:rsidR="007869D3" w:rsidRDefault="007869D3" w:rsidP="007869D3">
      <w:r w:rsidRPr="007869D3">
        <w:t xml:space="preserve">ArrayList(Collection &lt; ? extends E &gt; c) : </w:t>
      </w:r>
      <w:r w:rsidRPr="007869D3">
        <w:t>构造一个</w:t>
      </w:r>
      <w:r w:rsidRPr="007869D3">
        <w:t>list</w:t>
      </w:r>
      <w:r w:rsidRPr="007869D3">
        <w:t>，用迭代器将指定</w:t>
      </w:r>
      <w:r w:rsidRPr="007869D3">
        <w:t>collection</w:t>
      </w:r>
      <w:r w:rsidRPr="007869D3">
        <w:t>中的元素按顺序放入其中。</w:t>
      </w:r>
    </w:p>
    <w:p w:rsidR="007869D3" w:rsidRPr="007869D3" w:rsidRDefault="007869D3" w:rsidP="007869D3">
      <w:r w:rsidRPr="007869D3">
        <w:t>这个构造方法的实现过程：</w:t>
      </w:r>
    </w:p>
    <w:p w:rsidR="007869D3" w:rsidRPr="007869D3" w:rsidRDefault="007869D3" w:rsidP="007869D3">
      <w:pPr>
        <w:numPr>
          <w:ilvl w:val="0"/>
          <w:numId w:val="43"/>
        </w:numPr>
      </w:pPr>
      <w:r w:rsidRPr="007869D3">
        <w:t>将</w:t>
      </w:r>
      <w:r w:rsidRPr="007869D3">
        <w:t>collection c</w:t>
      </w:r>
      <w:r w:rsidRPr="007869D3">
        <w:t>的元素转换成一个数组</w:t>
      </w:r>
    </w:p>
    <w:p w:rsidR="007869D3" w:rsidRDefault="007869D3" w:rsidP="007869D3">
      <w:pPr>
        <w:numPr>
          <w:ilvl w:val="0"/>
          <w:numId w:val="43"/>
        </w:numPr>
      </w:pPr>
      <w:r w:rsidRPr="007869D3">
        <w:t>将这个数组复制给</w:t>
      </w:r>
      <w:r w:rsidRPr="007869D3">
        <w:t>ArrayList</w:t>
      </w:r>
      <w:r w:rsidRPr="007869D3">
        <w:t>的成员变量数组</w:t>
      </w:r>
      <w:r w:rsidRPr="007869D3">
        <w:t>“elementData”</w:t>
      </w:r>
    </w:p>
    <w:p w:rsidR="007869D3" w:rsidRDefault="007869D3" w:rsidP="007869D3">
      <w:r>
        <w:rPr>
          <w:rFonts w:hint="eastAsia"/>
        </w:rPr>
        <w:lastRenderedPageBreak/>
        <w:t>源代码</w:t>
      </w:r>
    </w:p>
    <w:p w:rsidR="007869D3" w:rsidRDefault="007869D3" w:rsidP="007869D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ljs-keyword"/>
          <w:rFonts w:ascii="Menlo" w:hAnsi="Menlo"/>
          <w:color w:val="859900"/>
          <w:bdr w:val="none" w:sz="0" w:space="0" w:color="auto" w:frame="1"/>
        </w:rPr>
        <w:t>public</w:t>
      </w:r>
      <w:r>
        <w:rPr>
          <w:rStyle w:val="HTML"/>
          <w:rFonts w:ascii="Menlo" w:hAnsi="Menlo"/>
          <w:color w:val="657B83"/>
          <w:sz w:val="18"/>
          <w:szCs w:val="18"/>
          <w:bdr w:val="none" w:sz="0" w:space="0" w:color="auto" w:frame="1"/>
        </w:rPr>
        <w:t xml:space="preserve"> ArrayList(Collection&lt;? </w:t>
      </w:r>
      <w:r>
        <w:rPr>
          <w:rStyle w:val="hljs-keyword"/>
          <w:rFonts w:ascii="Menlo" w:hAnsi="Menlo"/>
          <w:color w:val="859900"/>
          <w:bdr w:val="none" w:sz="0" w:space="0" w:color="auto" w:frame="1"/>
        </w:rPr>
        <w:t>extends</w:t>
      </w:r>
      <w:r>
        <w:rPr>
          <w:rStyle w:val="HTML"/>
          <w:rFonts w:ascii="Menlo" w:hAnsi="Menlo"/>
          <w:color w:val="657B83"/>
          <w:sz w:val="18"/>
          <w:szCs w:val="18"/>
          <w:bdr w:val="none" w:sz="0" w:space="0" w:color="auto" w:frame="1"/>
        </w:rPr>
        <w:t xml:space="preserve"> E&gt; c) {</w:t>
      </w:r>
    </w:p>
    <w:p w:rsidR="007869D3" w:rsidRDefault="007869D3" w:rsidP="007869D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elementData = c.toArray();</w:t>
      </w:r>
    </w:p>
    <w:p w:rsidR="007869D3" w:rsidRDefault="007869D3" w:rsidP="007869D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w:t>
      </w:r>
      <w:r>
        <w:rPr>
          <w:rStyle w:val="hljs-keyword"/>
          <w:rFonts w:ascii="Menlo" w:hAnsi="Menlo"/>
          <w:color w:val="859900"/>
          <w:bdr w:val="none" w:sz="0" w:space="0" w:color="auto" w:frame="1"/>
        </w:rPr>
        <w:t>if</w:t>
      </w:r>
      <w:r>
        <w:rPr>
          <w:rStyle w:val="HTML"/>
          <w:rFonts w:ascii="Menlo" w:hAnsi="Menlo"/>
          <w:color w:val="657B83"/>
          <w:sz w:val="18"/>
          <w:szCs w:val="18"/>
          <w:bdr w:val="none" w:sz="0" w:space="0" w:color="auto" w:frame="1"/>
        </w:rPr>
        <w:t xml:space="preserve"> ((</w:t>
      </w:r>
      <w:r>
        <w:rPr>
          <w:rStyle w:val="hljs-keyword"/>
          <w:rFonts w:ascii="Menlo" w:hAnsi="Menlo"/>
          <w:color w:val="859900"/>
          <w:bdr w:val="none" w:sz="0" w:space="0" w:color="auto" w:frame="1"/>
        </w:rPr>
        <w:t>size</w:t>
      </w:r>
      <w:r>
        <w:rPr>
          <w:rStyle w:val="HTML"/>
          <w:rFonts w:ascii="Menlo" w:hAnsi="Menlo"/>
          <w:color w:val="657B83"/>
          <w:sz w:val="18"/>
          <w:szCs w:val="18"/>
          <w:bdr w:val="none" w:sz="0" w:space="0" w:color="auto" w:frame="1"/>
        </w:rPr>
        <w:t xml:space="preserve"> = elementData.length) != </w:t>
      </w:r>
      <w:r>
        <w:rPr>
          <w:rStyle w:val="hljs-number"/>
          <w:rFonts w:ascii="Menlo" w:hAnsi="Menlo"/>
          <w:color w:val="2AA198"/>
          <w:sz w:val="18"/>
          <w:szCs w:val="18"/>
          <w:bdr w:val="none" w:sz="0" w:space="0" w:color="auto" w:frame="1"/>
        </w:rPr>
        <w:t>0</w:t>
      </w:r>
      <w:r>
        <w:rPr>
          <w:rStyle w:val="HTML"/>
          <w:rFonts w:ascii="Menlo" w:hAnsi="Menlo"/>
          <w:color w:val="657B83"/>
          <w:sz w:val="18"/>
          <w:szCs w:val="18"/>
          <w:bdr w:val="none" w:sz="0" w:space="0" w:color="auto" w:frame="1"/>
        </w:rPr>
        <w:t>) {</w:t>
      </w:r>
    </w:p>
    <w:p w:rsidR="007869D3" w:rsidRDefault="007869D3" w:rsidP="007869D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w:t>
      </w:r>
      <w:r>
        <w:rPr>
          <w:rStyle w:val="hljs-comment"/>
          <w:rFonts w:ascii="Menlo" w:hAnsi="Menlo"/>
          <w:color w:val="93A1A1"/>
          <w:sz w:val="18"/>
          <w:szCs w:val="18"/>
          <w:bdr w:val="none" w:sz="0" w:space="0" w:color="auto" w:frame="1"/>
        </w:rPr>
        <w:t>// c.toArray might (incorrectly) not return Object[] (see 6260652)</w:t>
      </w:r>
    </w:p>
    <w:p w:rsidR="007869D3" w:rsidRDefault="007869D3" w:rsidP="007869D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w:t>
      </w:r>
      <w:r>
        <w:rPr>
          <w:rStyle w:val="hljs-keyword"/>
          <w:rFonts w:ascii="Menlo" w:hAnsi="Menlo"/>
          <w:color w:val="859900"/>
          <w:bdr w:val="none" w:sz="0" w:space="0" w:color="auto" w:frame="1"/>
        </w:rPr>
        <w:t>if</w:t>
      </w:r>
      <w:r>
        <w:rPr>
          <w:rStyle w:val="HTML"/>
          <w:rFonts w:ascii="Menlo" w:hAnsi="Menlo"/>
          <w:color w:val="657B83"/>
          <w:sz w:val="18"/>
          <w:szCs w:val="18"/>
          <w:bdr w:val="none" w:sz="0" w:space="0" w:color="auto" w:frame="1"/>
        </w:rPr>
        <w:t xml:space="preserve"> (elementData.getClass() != Object[].</w:t>
      </w:r>
      <w:r>
        <w:rPr>
          <w:rStyle w:val="hljs-keyword"/>
          <w:rFonts w:ascii="Menlo" w:hAnsi="Menlo"/>
          <w:color w:val="859900"/>
          <w:bdr w:val="none" w:sz="0" w:space="0" w:color="auto" w:frame="1"/>
        </w:rPr>
        <w:t>class</w:t>
      </w:r>
      <w:r>
        <w:rPr>
          <w:rStyle w:val="HTML"/>
          <w:rFonts w:ascii="Menlo" w:hAnsi="Menlo"/>
          <w:color w:val="657B83"/>
          <w:sz w:val="18"/>
          <w:szCs w:val="18"/>
          <w:bdr w:val="none" w:sz="0" w:space="0" w:color="auto" w:frame="1"/>
        </w:rPr>
        <w:t>)</w:t>
      </w:r>
    </w:p>
    <w:p w:rsidR="007869D3" w:rsidRDefault="007869D3" w:rsidP="007869D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elementData = Arrays.copyOf(elementData, </w:t>
      </w:r>
      <w:r>
        <w:rPr>
          <w:rStyle w:val="hljs-keyword"/>
          <w:rFonts w:ascii="Menlo" w:hAnsi="Menlo"/>
          <w:color w:val="859900"/>
          <w:bdr w:val="none" w:sz="0" w:space="0" w:color="auto" w:frame="1"/>
        </w:rPr>
        <w:t>size</w:t>
      </w:r>
      <w:r>
        <w:rPr>
          <w:rStyle w:val="HTML"/>
          <w:rFonts w:ascii="Menlo" w:hAnsi="Menlo"/>
          <w:color w:val="657B83"/>
          <w:sz w:val="18"/>
          <w:szCs w:val="18"/>
          <w:bdr w:val="none" w:sz="0" w:space="0" w:color="auto" w:frame="1"/>
        </w:rPr>
        <w:t>, Object[].</w:t>
      </w:r>
      <w:r>
        <w:rPr>
          <w:rStyle w:val="hljs-keyword"/>
          <w:rFonts w:ascii="Menlo" w:hAnsi="Menlo"/>
          <w:color w:val="859900"/>
          <w:bdr w:val="none" w:sz="0" w:space="0" w:color="auto" w:frame="1"/>
        </w:rPr>
        <w:t>class</w:t>
      </w:r>
      <w:r>
        <w:rPr>
          <w:rStyle w:val="HTML"/>
          <w:rFonts w:ascii="Menlo" w:hAnsi="Menlo"/>
          <w:color w:val="657B83"/>
          <w:sz w:val="18"/>
          <w:szCs w:val="18"/>
          <w:bdr w:val="none" w:sz="0" w:space="0" w:color="auto" w:frame="1"/>
        </w:rPr>
        <w:t>);</w:t>
      </w:r>
    </w:p>
    <w:p w:rsidR="007869D3" w:rsidRDefault="007869D3" w:rsidP="007869D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 </w:t>
      </w:r>
      <w:r>
        <w:rPr>
          <w:rStyle w:val="hljs-keyword"/>
          <w:rFonts w:ascii="Menlo" w:hAnsi="Menlo"/>
          <w:color w:val="859900"/>
          <w:bdr w:val="none" w:sz="0" w:space="0" w:color="auto" w:frame="1"/>
        </w:rPr>
        <w:t>else</w:t>
      </w:r>
      <w:r>
        <w:rPr>
          <w:rStyle w:val="HTML"/>
          <w:rFonts w:ascii="Menlo" w:hAnsi="Menlo"/>
          <w:color w:val="657B83"/>
          <w:sz w:val="18"/>
          <w:szCs w:val="18"/>
          <w:bdr w:val="none" w:sz="0" w:space="0" w:color="auto" w:frame="1"/>
        </w:rPr>
        <w:t xml:space="preserve"> {</w:t>
      </w:r>
    </w:p>
    <w:p w:rsidR="007869D3" w:rsidRDefault="007869D3" w:rsidP="007869D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w:t>
      </w:r>
      <w:r>
        <w:rPr>
          <w:rStyle w:val="hljs-comment"/>
          <w:rFonts w:ascii="Menlo" w:hAnsi="Menlo"/>
          <w:color w:val="93A1A1"/>
          <w:sz w:val="18"/>
          <w:szCs w:val="18"/>
          <w:bdr w:val="none" w:sz="0" w:space="0" w:color="auto" w:frame="1"/>
        </w:rPr>
        <w:t>// replace with empty array.</w:t>
      </w:r>
    </w:p>
    <w:p w:rsidR="007869D3" w:rsidRDefault="007869D3" w:rsidP="007869D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w:t>
      </w:r>
      <w:r>
        <w:rPr>
          <w:rStyle w:val="hljs-keyword"/>
          <w:rFonts w:ascii="Menlo" w:hAnsi="Menlo"/>
          <w:color w:val="859900"/>
          <w:bdr w:val="none" w:sz="0" w:space="0" w:color="auto" w:frame="1"/>
        </w:rPr>
        <w:t>this</w:t>
      </w:r>
      <w:r>
        <w:rPr>
          <w:rStyle w:val="HTML"/>
          <w:rFonts w:ascii="Menlo" w:hAnsi="Menlo"/>
          <w:color w:val="657B83"/>
          <w:sz w:val="18"/>
          <w:szCs w:val="18"/>
          <w:bdr w:val="none" w:sz="0" w:space="0" w:color="auto" w:frame="1"/>
        </w:rPr>
        <w:t>.elementData = EMPTY_ELEMENTDATA;</w:t>
      </w:r>
    </w:p>
    <w:p w:rsidR="007869D3" w:rsidRDefault="007869D3" w:rsidP="007869D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w:t>
      </w:r>
    </w:p>
    <w:p w:rsidR="007869D3" w:rsidRDefault="007869D3" w:rsidP="007869D3">
      <w:pPr>
        <w:pStyle w:val="HTML0"/>
        <w:pBdr>
          <w:top w:val="single" w:sz="6" w:space="11" w:color="CCCCCC"/>
          <w:left w:val="single" w:sz="6" w:space="11" w:color="CCCCCC"/>
          <w:bottom w:val="single" w:sz="6" w:space="11" w:color="CCCCCC"/>
          <w:right w:val="single" w:sz="6" w:space="11" w:color="CCCCCC"/>
        </w:pBdr>
        <w:shd w:val="clear" w:color="auto" w:fill="F6F6F6"/>
        <w:spacing w:after="300"/>
        <w:rPr>
          <w:rFonts w:ascii="Menlo" w:hAnsi="Menlo" w:hint="eastAsia"/>
          <w:color w:val="657B83"/>
          <w:sz w:val="20"/>
          <w:szCs w:val="20"/>
        </w:rPr>
      </w:pPr>
      <w:r>
        <w:rPr>
          <w:rStyle w:val="HTML"/>
          <w:rFonts w:ascii="Menlo" w:hAnsi="Menlo"/>
          <w:color w:val="657B83"/>
          <w:sz w:val="18"/>
          <w:szCs w:val="18"/>
          <w:bdr w:val="none" w:sz="0" w:space="0" w:color="auto" w:frame="1"/>
        </w:rPr>
        <w:t xml:space="preserve">    }</w:t>
      </w:r>
    </w:p>
    <w:p w:rsidR="007869D3" w:rsidRDefault="007869D3" w:rsidP="007869D3"/>
    <w:p w:rsidR="007869D3" w:rsidRDefault="007869D3" w:rsidP="007869D3">
      <w:pPr>
        <w:pStyle w:val="HTML0"/>
        <w:pBdr>
          <w:top w:val="single" w:sz="6" w:space="11" w:color="CCCCCC"/>
          <w:left w:val="single" w:sz="6" w:space="11" w:color="CCCCCC"/>
          <w:bottom w:val="single" w:sz="6" w:space="11" w:color="CCCCCC"/>
          <w:right w:val="single" w:sz="6" w:space="11" w:color="CCCCCC"/>
        </w:pBdr>
        <w:shd w:val="clear" w:color="auto" w:fill="F6F6F6"/>
        <w:spacing w:after="300"/>
        <w:rPr>
          <w:rFonts w:ascii="Menlo" w:hAnsi="Menlo" w:hint="eastAsia"/>
          <w:color w:val="657B83"/>
          <w:sz w:val="20"/>
          <w:szCs w:val="20"/>
        </w:rPr>
      </w:pPr>
      <w:r>
        <w:rPr>
          <w:rFonts w:hint="eastAsia"/>
        </w:rPr>
        <w:t>2</w:t>
      </w:r>
      <w:r>
        <w:t xml:space="preserve"> </w:t>
      </w:r>
      <w:r>
        <w:rPr>
          <w:rStyle w:val="hljs-builtin"/>
          <w:rFonts w:ascii="Menlo" w:hAnsi="Menlo"/>
          <w:color w:val="268BD2"/>
          <w:bdr w:val="none" w:sz="0" w:space="0" w:color="auto" w:frame="1"/>
        </w:rPr>
        <w:t>List</w:t>
      </w:r>
      <w:r>
        <w:rPr>
          <w:rStyle w:val="HTML"/>
          <w:rFonts w:ascii="Menlo" w:hAnsi="Menlo"/>
          <w:color w:val="657B83"/>
          <w:sz w:val="18"/>
          <w:szCs w:val="18"/>
          <w:bdr w:val="none" w:sz="0" w:space="0" w:color="auto" w:frame="1"/>
        </w:rPr>
        <w:t xml:space="preserve">&lt;Element&gt; </w:t>
      </w:r>
      <w:r>
        <w:rPr>
          <w:rStyle w:val="hljs-builtin"/>
          <w:rFonts w:ascii="Menlo" w:hAnsi="Menlo"/>
          <w:color w:val="268BD2"/>
          <w:bdr w:val="none" w:sz="0" w:space="0" w:color="auto" w:frame="1"/>
        </w:rPr>
        <w:t>list</w:t>
      </w:r>
      <w:r>
        <w:rPr>
          <w:rStyle w:val="HTML"/>
          <w:rFonts w:ascii="Menlo" w:hAnsi="Menlo"/>
          <w:color w:val="657B83"/>
          <w:sz w:val="18"/>
          <w:szCs w:val="18"/>
          <w:bdr w:val="none" w:sz="0" w:space="0" w:color="auto" w:frame="1"/>
        </w:rPr>
        <w:t xml:space="preserve"> = Arrays.asList(</w:t>
      </w:r>
      <w:r>
        <w:rPr>
          <w:rStyle w:val="hljs-builtin"/>
          <w:rFonts w:ascii="Menlo" w:hAnsi="Menlo"/>
          <w:color w:val="268BD2"/>
          <w:bdr w:val="none" w:sz="0" w:space="0" w:color="auto" w:frame="1"/>
        </w:rPr>
        <w:t>array</w:t>
      </w:r>
      <w:r>
        <w:rPr>
          <w:rStyle w:val="HTML"/>
          <w:rFonts w:ascii="Menlo" w:hAnsi="Menlo"/>
          <w:color w:val="657B83"/>
          <w:sz w:val="18"/>
          <w:szCs w:val="18"/>
          <w:bdr w:val="none" w:sz="0" w:space="0" w:color="auto" w:frame="1"/>
        </w:rPr>
        <w:t>);</w:t>
      </w:r>
    </w:p>
    <w:p w:rsidR="007869D3" w:rsidRDefault="007869D3" w:rsidP="007869D3">
      <w:r>
        <w:rPr>
          <w:rFonts w:hint="eastAsia"/>
        </w:rPr>
        <w:t>这个方法返回的</w:t>
      </w:r>
      <w:r>
        <w:rPr>
          <w:rFonts w:hint="eastAsia"/>
        </w:rPr>
        <w:t>list</w:t>
      </w:r>
      <w:r>
        <w:rPr>
          <w:rFonts w:hint="eastAsia"/>
        </w:rPr>
        <w:t>大小是固定的。实际上，返回的并不是</w:t>
      </w:r>
      <w:r>
        <w:rPr>
          <w:rFonts w:hint="eastAsia"/>
        </w:rPr>
        <w:t>arraylist</w:t>
      </w:r>
      <w:r>
        <w:rPr>
          <w:rFonts w:hint="eastAsia"/>
        </w:rPr>
        <w:t>，而是</w:t>
      </w:r>
      <w:r>
        <w:rPr>
          <w:rFonts w:hint="eastAsia"/>
        </w:rPr>
        <w:t>Arrays</w:t>
      </w:r>
      <w:r>
        <w:rPr>
          <w:rFonts w:hint="eastAsia"/>
        </w:rPr>
        <w:t>中的一个私有静态的内部类。如果尝试添加或者删除元素，会抛出</w:t>
      </w:r>
      <w:r>
        <w:rPr>
          <w:rFonts w:hint="eastAsia"/>
        </w:rPr>
        <w:t>Uns</w:t>
      </w:r>
      <w:r>
        <w:t>upportedOperationException</w:t>
      </w:r>
      <w:r w:rsidR="001228A6">
        <w:rPr>
          <w:rFonts w:hint="eastAsia"/>
        </w:rPr>
        <w:t>。</w:t>
      </w:r>
    </w:p>
    <w:p w:rsidR="001228A6" w:rsidRDefault="001228A6" w:rsidP="001228A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&lt;T&gt; List&lt;T&gt; asList(T... </w:t>
      </w:r>
      <w:r>
        <w:rPr>
          <w:rFonts w:ascii="Courier New" w:hAnsi="Courier New" w:cs="Courier New"/>
          <w:color w:val="6A3E3E"/>
          <w:kern w:val="0"/>
          <w:sz w:val="20"/>
          <w:szCs w:val="20"/>
        </w:rPr>
        <w:t>a</w:t>
      </w:r>
      <w:r>
        <w:rPr>
          <w:rFonts w:ascii="Courier New" w:hAnsi="Courier New" w:cs="Courier New"/>
          <w:color w:val="000000"/>
          <w:kern w:val="0"/>
          <w:sz w:val="20"/>
          <w:szCs w:val="20"/>
        </w:rPr>
        <w:t>) {</w:t>
      </w:r>
    </w:p>
    <w:p w:rsidR="001228A6" w:rsidRDefault="001228A6" w:rsidP="001228A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ArrayList</w:t>
      </w:r>
      <w:r>
        <w:rPr>
          <w:rFonts w:ascii="Courier New" w:hAnsi="Courier New" w:cs="Courier New"/>
          <w:color w:val="000000"/>
          <w:kern w:val="0"/>
          <w:sz w:val="20"/>
          <w:szCs w:val="20"/>
        </w:rPr>
        <w:t>&lt;&gt;(</w:t>
      </w:r>
      <w:r>
        <w:rPr>
          <w:rFonts w:ascii="Courier New" w:hAnsi="Courier New" w:cs="Courier New"/>
          <w:color w:val="6A3E3E"/>
          <w:kern w:val="0"/>
          <w:sz w:val="20"/>
          <w:szCs w:val="20"/>
        </w:rPr>
        <w:t>a</w:t>
      </w:r>
      <w:r>
        <w:rPr>
          <w:rFonts w:ascii="Courier New" w:hAnsi="Courier New" w:cs="Courier New"/>
          <w:color w:val="000000"/>
          <w:kern w:val="0"/>
          <w:sz w:val="20"/>
          <w:szCs w:val="20"/>
        </w:rPr>
        <w:t>);</w:t>
      </w:r>
    </w:p>
    <w:p w:rsidR="001228A6" w:rsidRDefault="001228A6" w:rsidP="001228A6">
      <w:pPr>
        <w:ind w:firstLine="420"/>
        <w:rPr>
          <w:rFonts w:ascii="Courier New" w:hAnsi="Courier New" w:cs="Courier New"/>
          <w:color w:val="000000"/>
          <w:kern w:val="0"/>
          <w:sz w:val="20"/>
          <w:szCs w:val="20"/>
        </w:rPr>
      </w:pPr>
      <w:r>
        <w:rPr>
          <w:rFonts w:ascii="Courier New" w:hAnsi="Courier New" w:cs="Courier New"/>
          <w:color w:val="000000"/>
          <w:kern w:val="0"/>
          <w:sz w:val="20"/>
          <w:szCs w:val="20"/>
        </w:rPr>
        <w:t>}</w:t>
      </w:r>
    </w:p>
    <w:p w:rsidR="001228A6" w:rsidRDefault="001228A6" w:rsidP="001228A6">
      <w:r>
        <w:rPr>
          <w:rFonts w:hint="eastAsia"/>
        </w:rPr>
        <w:t>ArrayList</w:t>
      </w:r>
      <w:r>
        <w:rPr>
          <w:rFonts w:hint="eastAsia"/>
        </w:rPr>
        <w:t>是私有内部类，直接将数组</w:t>
      </w:r>
      <w:r>
        <w:rPr>
          <w:rFonts w:hint="eastAsia"/>
        </w:rPr>
        <w:t>a</w:t>
      </w:r>
      <w:r>
        <w:rPr>
          <w:rFonts w:hint="eastAsia"/>
        </w:rPr>
        <w:t>传递给其存储的数组中，所以长度是不可变的。</w:t>
      </w:r>
    </w:p>
    <w:p w:rsidR="007869D3" w:rsidRDefault="007869D3" w:rsidP="007869D3"/>
    <w:p w:rsidR="007869D3" w:rsidRDefault="007869D3" w:rsidP="007869D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t xml:space="preserve">3 </w:t>
      </w:r>
      <w:r>
        <w:rPr>
          <w:rStyle w:val="HTML"/>
          <w:rFonts w:ascii="Menlo" w:hAnsi="Menlo"/>
          <w:color w:val="657B83"/>
          <w:sz w:val="18"/>
          <w:szCs w:val="18"/>
          <w:bdr w:val="none" w:sz="0" w:space="0" w:color="auto" w:frame="1"/>
        </w:rPr>
        <w:t>Element[]</w:t>
      </w:r>
      <w:r>
        <w:rPr>
          <w:rStyle w:val="hljs-builtin"/>
          <w:rFonts w:ascii="Menlo" w:hAnsi="Menlo"/>
          <w:color w:val="268BD2"/>
          <w:bdr w:val="none" w:sz="0" w:space="0" w:color="auto" w:frame="1"/>
        </w:rPr>
        <w:t xml:space="preserve"> array </w:t>
      </w:r>
      <w:r>
        <w:rPr>
          <w:rStyle w:val="HTML"/>
          <w:rFonts w:ascii="Menlo" w:hAnsi="Menlo"/>
          <w:color w:val="657B83"/>
          <w:sz w:val="18"/>
          <w:szCs w:val="18"/>
          <w:bdr w:val="none" w:sz="0" w:space="0" w:color="auto" w:frame="1"/>
        </w:rPr>
        <w:t>= {new Element(1),</w:t>
      </w:r>
      <w:r>
        <w:rPr>
          <w:rStyle w:val="hljs-builtin"/>
          <w:rFonts w:ascii="Menlo" w:hAnsi="Menlo"/>
          <w:color w:val="268BD2"/>
          <w:bdr w:val="none" w:sz="0" w:space="0" w:color="auto" w:frame="1"/>
        </w:rPr>
        <w:t xml:space="preserve"> new </w:t>
      </w:r>
      <w:r>
        <w:rPr>
          <w:rStyle w:val="HTML"/>
          <w:rFonts w:ascii="Menlo" w:hAnsi="Menlo"/>
          <w:color w:val="657B83"/>
          <w:sz w:val="18"/>
          <w:szCs w:val="18"/>
          <w:bdr w:val="none" w:sz="0" w:space="0" w:color="auto" w:frame="1"/>
        </w:rPr>
        <w:t>Element(2)};</w:t>
      </w:r>
    </w:p>
    <w:p w:rsidR="007869D3" w:rsidRDefault="007869D3" w:rsidP="007869D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List&lt;element&gt; list =</w:t>
      </w:r>
      <w:r>
        <w:rPr>
          <w:rStyle w:val="hljs-builtin"/>
          <w:rFonts w:ascii="Menlo" w:hAnsi="Menlo"/>
          <w:color w:val="268BD2"/>
          <w:bdr w:val="none" w:sz="0" w:space="0" w:color="auto" w:frame="1"/>
        </w:rPr>
        <w:t xml:space="preserve"> new </w:t>
      </w:r>
      <w:r>
        <w:rPr>
          <w:rStyle w:val="HTML"/>
          <w:rFonts w:ascii="Menlo" w:hAnsi="Menlo"/>
          <w:color w:val="657B83"/>
          <w:sz w:val="18"/>
          <w:szCs w:val="18"/>
          <w:bdr w:val="none" w:sz="0" w:space="0" w:color="auto" w:frame="1"/>
        </w:rPr>
        <w:t>ArrayList&lt;element&gt;(array.length);</w:t>
      </w:r>
    </w:p>
    <w:p w:rsidR="007869D3" w:rsidRDefault="007869D3" w:rsidP="007869D3">
      <w:pPr>
        <w:pStyle w:val="HTML0"/>
        <w:pBdr>
          <w:top w:val="single" w:sz="6" w:space="11" w:color="CCCCCC"/>
          <w:left w:val="single" w:sz="6" w:space="11" w:color="CCCCCC"/>
          <w:bottom w:val="single" w:sz="6" w:space="11" w:color="CCCCCC"/>
          <w:right w:val="single" w:sz="6" w:space="11" w:color="CCCCCC"/>
        </w:pBdr>
        <w:shd w:val="clear" w:color="auto" w:fill="F6F6F6"/>
        <w:spacing w:after="300"/>
        <w:rPr>
          <w:rFonts w:ascii="Menlo" w:hAnsi="Menlo" w:hint="eastAsia"/>
          <w:color w:val="657B83"/>
          <w:sz w:val="20"/>
          <w:szCs w:val="20"/>
        </w:rPr>
      </w:pPr>
      <w:r>
        <w:rPr>
          <w:rStyle w:val="HTML"/>
          <w:rFonts w:ascii="Menlo" w:hAnsi="Menlo"/>
          <w:color w:val="657B83"/>
          <w:sz w:val="18"/>
          <w:szCs w:val="18"/>
          <w:bdr w:val="none" w:sz="0" w:space="0" w:color="auto" w:frame="1"/>
        </w:rPr>
        <w:t>Collections.addAll(list, array);</w:t>
      </w:r>
    </w:p>
    <w:p w:rsidR="00D159F1" w:rsidRDefault="00D159F1" w:rsidP="00D159F1">
      <w:pPr>
        <w:autoSpaceDE w:val="0"/>
        <w:autoSpaceDN w:val="0"/>
        <w:adjustRightInd w:val="0"/>
        <w:jc w:val="left"/>
        <w:rPr>
          <w:rFonts w:ascii="Courier New" w:hAnsi="Courier New" w:cs="Courier New"/>
          <w:b/>
          <w:bCs/>
          <w:color w:val="7F0055"/>
          <w:kern w:val="0"/>
          <w:sz w:val="20"/>
          <w:szCs w:val="20"/>
        </w:rPr>
      </w:pPr>
    </w:p>
    <w:p w:rsidR="00D159F1" w:rsidRDefault="00D159F1" w:rsidP="00D159F1">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lastRenderedPageBreak/>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&lt;T&gt;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addAll</w:t>
      </w:r>
      <w:r>
        <w:rPr>
          <w:rFonts w:ascii="Courier New" w:hAnsi="Courier New" w:cs="Courier New"/>
          <w:color w:val="000000"/>
          <w:kern w:val="0"/>
          <w:sz w:val="20"/>
          <w:szCs w:val="20"/>
        </w:rPr>
        <w:t xml:space="preserve">(Collection&lt;? </w:t>
      </w:r>
      <w:r>
        <w:rPr>
          <w:rFonts w:ascii="Courier New" w:hAnsi="Courier New" w:cs="Courier New"/>
          <w:b/>
          <w:bCs/>
          <w:color w:val="7F0055"/>
          <w:kern w:val="0"/>
          <w:sz w:val="20"/>
          <w:szCs w:val="20"/>
        </w:rPr>
        <w:t>super</w:t>
      </w:r>
      <w:r>
        <w:rPr>
          <w:rFonts w:ascii="Courier New" w:hAnsi="Courier New" w:cs="Courier New"/>
          <w:color w:val="000000"/>
          <w:kern w:val="0"/>
          <w:sz w:val="20"/>
          <w:szCs w:val="20"/>
        </w:rPr>
        <w:t xml:space="preserve"> T&gt; </w:t>
      </w:r>
      <w:r>
        <w:rPr>
          <w:rFonts w:ascii="Courier New" w:hAnsi="Courier New" w:cs="Courier New"/>
          <w:color w:val="6A3E3E"/>
          <w:kern w:val="0"/>
          <w:sz w:val="20"/>
          <w:szCs w:val="20"/>
        </w:rPr>
        <w:t>c</w:t>
      </w:r>
      <w:r>
        <w:rPr>
          <w:rFonts w:ascii="Courier New" w:hAnsi="Courier New" w:cs="Courier New"/>
          <w:color w:val="000000"/>
          <w:kern w:val="0"/>
          <w:sz w:val="20"/>
          <w:szCs w:val="20"/>
        </w:rPr>
        <w:t xml:space="preserve">, T... </w:t>
      </w:r>
      <w:r>
        <w:rPr>
          <w:rFonts w:ascii="Courier New" w:hAnsi="Courier New" w:cs="Courier New"/>
          <w:color w:val="6A3E3E"/>
          <w:kern w:val="0"/>
          <w:sz w:val="20"/>
          <w:szCs w:val="20"/>
        </w:rPr>
        <w:t>elements</w:t>
      </w:r>
      <w:r>
        <w:rPr>
          <w:rFonts w:ascii="Courier New" w:hAnsi="Courier New" w:cs="Courier New"/>
          <w:color w:val="000000"/>
          <w:kern w:val="0"/>
          <w:sz w:val="20"/>
          <w:szCs w:val="20"/>
        </w:rPr>
        <w:t>) {</w:t>
      </w:r>
    </w:p>
    <w:p w:rsidR="00D159F1" w:rsidRDefault="00D159F1" w:rsidP="00D159F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result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159F1" w:rsidRDefault="00D159F1" w:rsidP="00D159F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(T </w:t>
      </w:r>
      <w:r>
        <w:rPr>
          <w:rFonts w:ascii="Courier New" w:hAnsi="Courier New" w:cs="Courier New"/>
          <w:color w:val="6A3E3E"/>
          <w:kern w:val="0"/>
          <w:sz w:val="20"/>
          <w:szCs w:val="20"/>
        </w:rPr>
        <w:t>element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elements</w:t>
      </w:r>
      <w:r>
        <w:rPr>
          <w:rFonts w:ascii="Courier New" w:hAnsi="Courier New" w:cs="Courier New"/>
          <w:color w:val="000000"/>
          <w:kern w:val="0"/>
          <w:sz w:val="20"/>
          <w:szCs w:val="20"/>
        </w:rPr>
        <w:t>)</w:t>
      </w:r>
    </w:p>
    <w:p w:rsidR="00D159F1" w:rsidRDefault="00D159F1" w:rsidP="00D159F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result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c</w:t>
      </w:r>
      <w:r>
        <w:rPr>
          <w:rFonts w:ascii="Courier New" w:hAnsi="Courier New" w:cs="Courier New"/>
          <w:color w:val="000000"/>
          <w:kern w:val="0"/>
          <w:sz w:val="20"/>
          <w:szCs w:val="20"/>
        </w:rPr>
        <w:t>.add(</w:t>
      </w:r>
      <w:r>
        <w:rPr>
          <w:rFonts w:ascii="Courier New" w:hAnsi="Courier New" w:cs="Courier New"/>
          <w:color w:val="6A3E3E"/>
          <w:kern w:val="0"/>
          <w:sz w:val="20"/>
          <w:szCs w:val="20"/>
        </w:rPr>
        <w:t>element</w:t>
      </w:r>
      <w:r>
        <w:rPr>
          <w:rFonts w:ascii="Courier New" w:hAnsi="Courier New" w:cs="Courier New"/>
          <w:color w:val="000000"/>
          <w:kern w:val="0"/>
          <w:sz w:val="20"/>
          <w:szCs w:val="20"/>
        </w:rPr>
        <w:t>);</w:t>
      </w:r>
    </w:p>
    <w:p w:rsidR="00D159F1" w:rsidRDefault="00D159F1" w:rsidP="00D159F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p>
    <w:p w:rsidR="007869D3" w:rsidRDefault="00D159F1" w:rsidP="00D159F1">
      <w:r>
        <w:rPr>
          <w:rFonts w:ascii="Courier New" w:hAnsi="Courier New" w:cs="Courier New"/>
          <w:color w:val="000000"/>
          <w:kern w:val="0"/>
          <w:sz w:val="20"/>
          <w:szCs w:val="20"/>
        </w:rPr>
        <w:t xml:space="preserve">    }</w:t>
      </w:r>
    </w:p>
    <w:p w:rsidR="007869D3" w:rsidRDefault="007869D3" w:rsidP="007869D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t xml:space="preserve">4 </w:t>
      </w:r>
      <w:r>
        <w:rPr>
          <w:rStyle w:val="hljs-keyword"/>
          <w:rFonts w:ascii="Menlo" w:hAnsi="Menlo"/>
          <w:color w:val="859900"/>
          <w:bdr w:val="none" w:sz="0" w:space="0" w:color="auto" w:frame="1"/>
        </w:rPr>
        <w:t>Integer</w:t>
      </w:r>
      <w:r>
        <w:rPr>
          <w:rStyle w:val="HTML"/>
          <w:rFonts w:ascii="Menlo" w:hAnsi="Menlo"/>
          <w:color w:val="657B83"/>
          <w:sz w:val="18"/>
          <w:szCs w:val="18"/>
          <w:bdr w:val="none" w:sz="0" w:space="0" w:color="auto" w:frame="1"/>
        </w:rPr>
        <w:t xml:space="preserve">[] array=new </w:t>
      </w:r>
      <w:r>
        <w:rPr>
          <w:rStyle w:val="hljs-keyword"/>
          <w:rFonts w:ascii="Menlo" w:hAnsi="Menlo"/>
          <w:color w:val="859900"/>
          <w:bdr w:val="none" w:sz="0" w:space="0" w:color="auto" w:frame="1"/>
        </w:rPr>
        <w:t>Integer</w:t>
      </w:r>
      <w:r>
        <w:rPr>
          <w:rStyle w:val="HTML"/>
          <w:rFonts w:ascii="Menlo" w:hAnsi="Menlo"/>
          <w:color w:val="657B83"/>
          <w:sz w:val="18"/>
          <w:szCs w:val="18"/>
          <w:bdr w:val="none" w:sz="0" w:space="0" w:color="auto" w:frame="1"/>
        </w:rPr>
        <w:t>[]{1,2,3,4,5};</w:t>
      </w:r>
    </w:p>
    <w:p w:rsidR="007869D3" w:rsidRPr="007869D3" w:rsidRDefault="007869D3" w:rsidP="007869D3">
      <w:pPr>
        <w:pStyle w:val="HTML0"/>
        <w:pBdr>
          <w:top w:val="single" w:sz="6" w:space="11" w:color="CCCCCC"/>
          <w:left w:val="single" w:sz="6" w:space="11" w:color="CCCCCC"/>
          <w:bottom w:val="single" w:sz="6" w:space="11" w:color="CCCCCC"/>
          <w:right w:val="single" w:sz="6" w:space="11" w:color="CCCCCC"/>
        </w:pBdr>
        <w:shd w:val="clear" w:color="auto" w:fill="F6F6F6"/>
        <w:spacing w:after="300"/>
        <w:rPr>
          <w:rFonts w:ascii="Menlo" w:hAnsi="Menlo" w:hint="eastAsia"/>
          <w:color w:val="657B83"/>
          <w:sz w:val="20"/>
          <w:szCs w:val="20"/>
        </w:rPr>
      </w:pPr>
      <w:r>
        <w:rPr>
          <w:rStyle w:val="HTML"/>
          <w:rFonts w:ascii="Menlo" w:hAnsi="Menlo"/>
          <w:color w:val="657B83"/>
          <w:sz w:val="18"/>
          <w:szCs w:val="18"/>
          <w:bdr w:val="none" w:sz="0" w:space="0" w:color="auto" w:frame="1"/>
        </w:rPr>
        <w:t>LinkedList&lt;</w:t>
      </w:r>
      <w:r>
        <w:rPr>
          <w:rStyle w:val="hljs-keyword"/>
          <w:rFonts w:ascii="Menlo" w:hAnsi="Menlo"/>
          <w:color w:val="859900"/>
          <w:bdr w:val="none" w:sz="0" w:space="0" w:color="auto" w:frame="1"/>
        </w:rPr>
        <w:t>Integer</w:t>
      </w:r>
      <w:r>
        <w:rPr>
          <w:rStyle w:val="HTML"/>
          <w:rFonts w:ascii="Menlo" w:hAnsi="Menlo"/>
          <w:color w:val="657B83"/>
          <w:sz w:val="18"/>
          <w:szCs w:val="18"/>
          <w:bdr w:val="none" w:sz="0" w:space="0" w:color="auto" w:frame="1"/>
        </w:rPr>
        <w:t>&gt; linkedList=new LinkedList&lt;</w:t>
      </w:r>
      <w:r>
        <w:rPr>
          <w:rStyle w:val="hljs-keyword"/>
          <w:rFonts w:ascii="Menlo" w:hAnsi="Menlo"/>
          <w:color w:val="859900"/>
          <w:bdr w:val="none" w:sz="0" w:space="0" w:color="auto" w:frame="1"/>
        </w:rPr>
        <w:t>Integer</w:t>
      </w:r>
      <w:r>
        <w:rPr>
          <w:rStyle w:val="HTML"/>
          <w:rFonts w:ascii="Menlo" w:hAnsi="Menlo"/>
          <w:color w:val="657B83"/>
          <w:sz w:val="18"/>
          <w:szCs w:val="18"/>
          <w:bdr w:val="none" w:sz="0" w:space="0" w:color="auto" w:frame="1"/>
        </w:rPr>
        <w:t>&gt;(</w:t>
      </w:r>
      <w:r>
        <w:rPr>
          <w:rStyle w:val="hljs-keyword"/>
          <w:rFonts w:ascii="Menlo" w:hAnsi="Menlo"/>
          <w:color w:val="859900"/>
          <w:bdr w:val="none" w:sz="0" w:space="0" w:color="auto" w:frame="1"/>
        </w:rPr>
        <w:t>Arrays</w:t>
      </w:r>
      <w:r>
        <w:rPr>
          <w:rStyle w:val="HTML"/>
          <w:rFonts w:ascii="Menlo" w:hAnsi="Menlo"/>
          <w:color w:val="657B83"/>
          <w:sz w:val="18"/>
          <w:szCs w:val="18"/>
          <w:bdr w:val="none" w:sz="0" w:space="0" w:color="auto" w:frame="1"/>
        </w:rPr>
        <w:t>.asList(array));</w:t>
      </w:r>
    </w:p>
    <w:p w:rsidR="00B61C97" w:rsidRDefault="00B61C97" w:rsidP="00B61C97">
      <w:pPr>
        <w:pStyle w:val="2"/>
      </w:pPr>
      <w:r>
        <w:rPr>
          <w:rFonts w:hint="eastAsia"/>
        </w:rPr>
        <w:t>迭代器</w:t>
      </w:r>
    </w:p>
    <w:p w:rsidR="00B61C97" w:rsidRPr="00B61C97" w:rsidRDefault="00B61C97" w:rsidP="00B61C97">
      <w:pPr>
        <w:pStyle w:val="3"/>
      </w:pPr>
      <w:r w:rsidRPr="00B61C97">
        <w:rPr>
          <w:rFonts w:hint="eastAsia"/>
        </w:rPr>
        <w:t>迭代器为什么定义成一个接口而不是一个类？</w:t>
      </w:r>
    </w:p>
    <w:p w:rsidR="00B61C97" w:rsidRPr="00B61C97" w:rsidRDefault="00B61C97" w:rsidP="00B61C97">
      <w:r w:rsidRPr="00B61C97">
        <w:t>假设迭代器定义成一个类，这样我们就可以创建该类类的对象，调用该类的方法来实现集合的遍历。但是，</w:t>
      </w:r>
      <w:r w:rsidRPr="00B61C97">
        <w:rPr>
          <w:bCs/>
        </w:rPr>
        <w:t>Java</w:t>
      </w:r>
      <w:r w:rsidRPr="00B61C97">
        <w:t>提供了很多集合类，而这些集合类的</w:t>
      </w:r>
      <w:r w:rsidRPr="00B61C97">
        <w:rPr>
          <w:bCs/>
        </w:rPr>
        <w:t>数据结构</w:t>
      </w:r>
      <w:r w:rsidRPr="00B61C97">
        <w:t>是不同的，所以，存储的方式和遍历的方式应该也不同，最终就没有定义迭代器类。而无论你是哪种集合，你都应该具备获取元素的操作，并且最好辅助与判断操作，这样，在获取前先进行判断就不容易出错，也就是说，判断和获取功能是一个集合遍历所具备的，所以我们把这两个功能提取出来，并不提供具体实现，这种方式就是接口。</w:t>
      </w:r>
    </w:p>
    <w:p w:rsidR="00B61C97" w:rsidRDefault="00B61C97" w:rsidP="00B61C97"/>
    <w:p w:rsidR="00B61C97" w:rsidRDefault="00B61C97" w:rsidP="00B61C97">
      <w:r>
        <w:rPr>
          <w:rFonts w:hint="eastAsia"/>
        </w:rPr>
        <w:t>源码：</w:t>
      </w:r>
    </w:p>
    <w:p w:rsidR="00B61C97" w:rsidRDefault="00B61C97" w:rsidP="00B61C97">
      <w:r>
        <w:rPr>
          <w:noProof/>
        </w:rPr>
        <w:lastRenderedPageBreak/>
        <w:drawing>
          <wp:inline distT="0" distB="0" distL="0" distR="0" wp14:anchorId="7E811FEC" wp14:editId="3AB28FA1">
            <wp:extent cx="5048250" cy="43815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8250" cy="4381500"/>
                    </a:xfrm>
                    <a:prstGeom prst="rect">
                      <a:avLst/>
                    </a:prstGeom>
                  </pic:spPr>
                </pic:pic>
              </a:graphicData>
            </a:graphic>
          </wp:inline>
        </w:drawing>
      </w:r>
    </w:p>
    <w:p w:rsidR="00B61C97" w:rsidRDefault="00B61C97" w:rsidP="00B61C97">
      <w:pPr>
        <w:pStyle w:val="3"/>
      </w:pPr>
      <w:r>
        <w:rPr>
          <w:rFonts w:hint="eastAsia"/>
        </w:rPr>
        <w:t>为什么不直接实现</w:t>
      </w:r>
      <w:r>
        <w:rPr>
          <w:rFonts w:hint="eastAsia"/>
        </w:rPr>
        <w:t>Iterator</w:t>
      </w:r>
      <w:r>
        <w:rPr>
          <w:rFonts w:hint="eastAsia"/>
        </w:rPr>
        <w:t>接口，而是实现</w:t>
      </w:r>
      <w:r>
        <w:rPr>
          <w:rFonts w:hint="eastAsia"/>
        </w:rPr>
        <w:t>Iterable</w:t>
      </w:r>
      <w:r>
        <w:rPr>
          <w:rFonts w:hint="eastAsia"/>
        </w:rPr>
        <w:t>接口？</w:t>
      </w:r>
    </w:p>
    <w:p w:rsidR="00B61C97" w:rsidRDefault="00B61C97" w:rsidP="00B61C97">
      <w:r>
        <w:rPr>
          <w:rFonts w:hint="eastAsia"/>
        </w:rPr>
        <w:t>Iterator</w:t>
      </w:r>
      <w:r>
        <w:rPr>
          <w:rFonts w:hint="eastAsia"/>
        </w:rPr>
        <w:t>接口中提供了</w:t>
      </w:r>
      <w:r>
        <w:rPr>
          <w:rFonts w:hint="eastAsia"/>
        </w:rPr>
        <w:t>hasNext</w:t>
      </w:r>
      <w:r>
        <w:rPr>
          <w:rFonts w:hint="eastAsia"/>
        </w:rPr>
        <w:t>和</w:t>
      </w:r>
      <w:r>
        <w:rPr>
          <w:rFonts w:hint="eastAsia"/>
        </w:rPr>
        <w:t>next</w:t>
      </w:r>
      <w:r>
        <w:rPr>
          <w:rFonts w:hint="eastAsia"/>
        </w:rPr>
        <w:t>方法，这是依赖于迭代器当前迭代位置的。如果集合</w:t>
      </w:r>
      <w:r>
        <w:rPr>
          <w:rFonts w:hint="eastAsia"/>
        </w:rPr>
        <w:t>Collection</w:t>
      </w:r>
      <w:r>
        <w:rPr>
          <w:rFonts w:hint="eastAsia"/>
        </w:rPr>
        <w:t>直接实现来</w:t>
      </w:r>
      <w:r>
        <w:rPr>
          <w:rFonts w:hint="eastAsia"/>
        </w:rPr>
        <w:t>Iterator</w:t>
      </w:r>
      <w:r>
        <w:rPr>
          <w:rFonts w:hint="eastAsia"/>
        </w:rPr>
        <w:t>接口，这会导致集合对象中包含当前迭代位置的数据，当集合在不同方法之间进行传递时，由于迭代位置是不可预知的，那么</w:t>
      </w:r>
      <w:r>
        <w:rPr>
          <w:rFonts w:hint="eastAsia"/>
        </w:rPr>
        <w:t>next</w:t>
      </w:r>
      <w:r>
        <w:rPr>
          <w:rFonts w:hint="eastAsia"/>
        </w:rPr>
        <w:t>方法的结果也是不可预知的，除非再为</w:t>
      </w:r>
      <w:r>
        <w:rPr>
          <w:rFonts w:hint="eastAsia"/>
        </w:rPr>
        <w:t>Iterator</w:t>
      </w:r>
      <w:r>
        <w:rPr>
          <w:rFonts w:hint="eastAsia"/>
        </w:rPr>
        <w:t>接口实现一个</w:t>
      </w:r>
      <w:r>
        <w:rPr>
          <w:rFonts w:hint="eastAsia"/>
        </w:rPr>
        <w:t>reset()</w:t>
      </w:r>
      <w:r>
        <w:rPr>
          <w:rFonts w:hint="eastAsia"/>
        </w:rPr>
        <w:t>方法，用来重置当前迭代位置。但即使这样，</w:t>
      </w:r>
      <w:r>
        <w:rPr>
          <w:rFonts w:hint="eastAsia"/>
        </w:rPr>
        <w:t>Collection</w:t>
      </w:r>
      <w:r>
        <w:rPr>
          <w:rFonts w:hint="eastAsia"/>
        </w:rPr>
        <w:t>中也只能同时存在一个当前位置。</w:t>
      </w:r>
    </w:p>
    <w:p w:rsidR="00B61C97" w:rsidRDefault="00B61C97" w:rsidP="00B61C97">
      <w:r>
        <w:rPr>
          <w:rFonts w:hint="eastAsia"/>
        </w:rPr>
        <w:t>实现</w:t>
      </w:r>
      <w:r>
        <w:rPr>
          <w:rFonts w:hint="eastAsia"/>
        </w:rPr>
        <w:t>Iterable</w:t>
      </w:r>
      <w:r>
        <w:rPr>
          <w:rFonts w:hint="eastAsia"/>
        </w:rPr>
        <w:t>接口，</w:t>
      </w:r>
      <w:r>
        <w:rPr>
          <w:rFonts w:hint="eastAsia"/>
        </w:rPr>
        <w:t>Itearable</w:t>
      </w:r>
      <w:r>
        <w:rPr>
          <w:rFonts w:hint="eastAsia"/>
        </w:rPr>
        <w:t>接口中</w:t>
      </w:r>
      <w:r w:rsidR="005805CD">
        <w:rPr>
          <w:rFonts w:hint="eastAsia"/>
        </w:rPr>
        <w:t>包含了返回</w:t>
      </w:r>
      <w:r w:rsidR="005805CD">
        <w:rPr>
          <w:rFonts w:hint="eastAsia"/>
        </w:rPr>
        <w:t>Iterator</w:t>
      </w:r>
      <w:r w:rsidR="005805CD">
        <w:rPr>
          <w:rFonts w:hint="eastAsia"/>
        </w:rPr>
        <w:t>对象的方法，那么每次在调用的时候都会返回一个新的</w:t>
      </w:r>
      <w:r w:rsidR="005805CD">
        <w:rPr>
          <w:rFonts w:hint="eastAsia"/>
        </w:rPr>
        <w:t>Iterator</w:t>
      </w:r>
      <w:r w:rsidR="005805CD">
        <w:rPr>
          <w:rFonts w:hint="eastAsia"/>
        </w:rPr>
        <w:t>对象，也就是从头开始计数的迭代器，多个迭代器之间互不干扰。</w:t>
      </w:r>
    </w:p>
    <w:p w:rsidR="005805CD" w:rsidRDefault="005805CD" w:rsidP="00B61C97"/>
    <w:p w:rsidR="005805CD" w:rsidRDefault="005805CD" w:rsidP="005805CD">
      <w:pPr>
        <w:pStyle w:val="2"/>
      </w:pPr>
      <w:r>
        <w:rPr>
          <w:rFonts w:hint="eastAsia"/>
        </w:rPr>
        <w:lastRenderedPageBreak/>
        <w:t>List</w:t>
      </w:r>
      <w:r>
        <w:rPr>
          <w:rFonts w:hint="eastAsia"/>
        </w:rPr>
        <w:t>集合</w:t>
      </w:r>
    </w:p>
    <w:p w:rsidR="005805CD" w:rsidRDefault="005805CD" w:rsidP="005805CD">
      <w:r>
        <w:rPr>
          <w:noProof/>
        </w:rPr>
        <w:drawing>
          <wp:inline distT="0" distB="0" distL="0" distR="0" wp14:anchorId="60EAEA60" wp14:editId="2F2E4648">
            <wp:extent cx="5274310" cy="24676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467610"/>
                    </a:xfrm>
                    <a:prstGeom prst="rect">
                      <a:avLst/>
                    </a:prstGeom>
                  </pic:spPr>
                </pic:pic>
              </a:graphicData>
            </a:graphic>
          </wp:inline>
        </w:drawing>
      </w:r>
    </w:p>
    <w:p w:rsidR="005805CD" w:rsidRDefault="005805CD" w:rsidP="005805CD">
      <w:r>
        <w:rPr>
          <w:rFonts w:hint="eastAsia"/>
        </w:rPr>
        <w:t>ListIterator</w:t>
      </w:r>
      <w:r>
        <w:rPr>
          <w:rFonts w:hint="eastAsia"/>
        </w:rPr>
        <w:t>继承了</w:t>
      </w:r>
      <w:r>
        <w:rPr>
          <w:rFonts w:hint="eastAsia"/>
        </w:rPr>
        <w:t>Iterator</w:t>
      </w:r>
      <w:r>
        <w:rPr>
          <w:rFonts w:hint="eastAsia"/>
        </w:rPr>
        <w:t>接口，可以直接使用</w:t>
      </w:r>
      <w:r>
        <w:rPr>
          <w:rFonts w:hint="eastAsia"/>
        </w:rPr>
        <w:t xml:space="preserve">hasNext </w:t>
      </w:r>
      <w:r>
        <w:rPr>
          <w:rFonts w:hint="eastAsia"/>
        </w:rPr>
        <w:t>和</w:t>
      </w:r>
      <w:r>
        <w:rPr>
          <w:rFonts w:hint="eastAsia"/>
        </w:rPr>
        <w:t xml:space="preserve"> next </w:t>
      </w:r>
      <w:r>
        <w:rPr>
          <w:rFonts w:hint="eastAsia"/>
        </w:rPr>
        <w:t>方法，特有的功能是</w:t>
      </w:r>
    </w:p>
    <w:p w:rsidR="005805CD" w:rsidRDefault="005805CD" w:rsidP="005805CD">
      <w:r>
        <w:rPr>
          <w:rFonts w:hint="eastAsia"/>
        </w:rPr>
        <w:t xml:space="preserve">Object previous() </w:t>
      </w:r>
      <w:r>
        <w:rPr>
          <w:rFonts w:hint="eastAsia"/>
        </w:rPr>
        <w:t>和</w:t>
      </w:r>
      <w:r>
        <w:rPr>
          <w:rFonts w:hint="eastAsia"/>
        </w:rPr>
        <w:t>hasPrevious()</w:t>
      </w:r>
      <w:r>
        <w:rPr>
          <w:rFonts w:hint="eastAsia"/>
        </w:rPr>
        <w:t>方法。</w:t>
      </w:r>
    </w:p>
    <w:p w:rsidR="008E64B2" w:rsidRDefault="008E64B2" w:rsidP="005805CD"/>
    <w:p w:rsidR="008E64B2" w:rsidRDefault="008E64B2" w:rsidP="008E64B2">
      <w:pPr>
        <w:pStyle w:val="2"/>
      </w:pPr>
      <w:r>
        <w:rPr>
          <w:rFonts w:hint="eastAsia"/>
        </w:rPr>
        <w:t>为什么不使用</w:t>
      </w:r>
      <w:r>
        <w:rPr>
          <w:rFonts w:hint="eastAsia"/>
        </w:rPr>
        <w:t>Vector</w:t>
      </w:r>
    </w:p>
    <w:p w:rsidR="008E64B2" w:rsidRDefault="008E64B2" w:rsidP="008E64B2">
      <w:r>
        <w:rPr>
          <w:rFonts w:hint="eastAsia"/>
        </w:rPr>
        <w:t>Vector</w:t>
      </w:r>
      <w:r>
        <w:rPr>
          <w:rFonts w:hint="eastAsia"/>
        </w:rPr>
        <w:t>中的所有方法都是同步，</w:t>
      </w:r>
      <w:r w:rsidR="00B408DC">
        <w:rPr>
          <w:rFonts w:hint="eastAsia"/>
        </w:rPr>
        <w:t>都加了</w:t>
      </w:r>
      <w:r w:rsidR="00B408DC">
        <w:rPr>
          <w:rFonts w:hint="eastAsia"/>
        </w:rPr>
        <w:t>synchronized</w:t>
      </w:r>
      <w:r w:rsidR="00B408DC">
        <w:rPr>
          <w:rFonts w:hint="eastAsia"/>
        </w:rPr>
        <w:t>关键字。</w:t>
      </w:r>
      <w:r>
        <w:rPr>
          <w:rFonts w:hint="eastAsia"/>
        </w:rPr>
        <w:t>有性能损失。</w:t>
      </w:r>
      <w:r>
        <w:rPr>
          <w:rFonts w:hint="eastAsia"/>
        </w:rPr>
        <w:t>Vector</w:t>
      </w:r>
      <w:r>
        <w:rPr>
          <w:rFonts w:hint="eastAsia"/>
        </w:rPr>
        <w:t>初始的数组长度是</w:t>
      </w:r>
      <w:r>
        <w:rPr>
          <w:rFonts w:hint="eastAsia"/>
        </w:rPr>
        <w:t>10</w:t>
      </w:r>
      <w:r>
        <w:rPr>
          <w:rFonts w:hint="eastAsia"/>
        </w:rPr>
        <w:t>，超过长度之后，会变为原来的</w:t>
      </w:r>
      <w:r>
        <w:rPr>
          <w:rFonts w:hint="eastAsia"/>
        </w:rPr>
        <w:t>2</w:t>
      </w:r>
      <w:r>
        <w:rPr>
          <w:rFonts w:hint="eastAsia"/>
        </w:rPr>
        <w:t>倍，相比于</w:t>
      </w:r>
      <w:r>
        <w:rPr>
          <w:rFonts w:hint="eastAsia"/>
        </w:rPr>
        <w:t>ArrayList</w:t>
      </w:r>
      <w:r w:rsidR="007019CF">
        <w:rPr>
          <w:rFonts w:hint="eastAsia"/>
        </w:rPr>
        <w:t>（初始长度</w:t>
      </w:r>
      <w:r w:rsidR="007019CF">
        <w:rPr>
          <w:rFonts w:hint="eastAsia"/>
        </w:rPr>
        <w:t>10</w:t>
      </w:r>
      <w:r w:rsidR="007019CF">
        <w:rPr>
          <w:rFonts w:hint="eastAsia"/>
        </w:rPr>
        <w:t>）</w:t>
      </w:r>
      <w:r>
        <w:rPr>
          <w:rFonts w:hint="eastAsia"/>
        </w:rPr>
        <w:t>更多的消耗内存（变为原来的</w:t>
      </w:r>
      <w:r>
        <w:rPr>
          <w:rFonts w:hint="eastAsia"/>
        </w:rPr>
        <w:t>1.5</w:t>
      </w:r>
      <w:r>
        <w:rPr>
          <w:rFonts w:hint="eastAsia"/>
        </w:rPr>
        <w:t>倍）。</w:t>
      </w:r>
    </w:p>
    <w:p w:rsidR="00E869AB" w:rsidRDefault="00E869AB" w:rsidP="008E64B2">
      <w:r>
        <w:rPr>
          <w:rFonts w:hint="eastAsia"/>
        </w:rPr>
        <w:t>其替代类可以使用</w:t>
      </w:r>
      <w:r>
        <w:rPr>
          <w:rFonts w:hint="eastAsia"/>
        </w:rPr>
        <w:t>CopyOnWrite</w:t>
      </w:r>
      <w:r>
        <w:rPr>
          <w:rFonts w:hint="eastAsia"/>
        </w:rPr>
        <w:t>容器，或者使用</w:t>
      </w:r>
      <w:r>
        <w:rPr>
          <w:rFonts w:hint="eastAsia"/>
        </w:rPr>
        <w:t>Collections.synchronizedList(</w:t>
      </w:r>
      <w:r>
        <w:t>new ArrayList&lt;&gt;())</w:t>
      </w:r>
    </w:p>
    <w:p w:rsidR="00A4701A" w:rsidRDefault="00A4701A" w:rsidP="008E64B2"/>
    <w:p w:rsidR="00A4701A" w:rsidRDefault="00A4701A" w:rsidP="00A4701A">
      <w:pPr>
        <w:pStyle w:val="2"/>
      </w:pPr>
      <w:r>
        <w:rPr>
          <w:rFonts w:hint="eastAsia"/>
        </w:rPr>
        <w:t>CopyOnWrite</w:t>
      </w:r>
      <w:r>
        <w:rPr>
          <w:rFonts w:hint="eastAsia"/>
        </w:rPr>
        <w:t>容器</w:t>
      </w:r>
    </w:p>
    <w:p w:rsidR="001113A2" w:rsidRDefault="001113A2" w:rsidP="001113A2">
      <w:r w:rsidRPr="001113A2">
        <w:t>ArrayList</w:t>
      </w:r>
      <w:r w:rsidRPr="001113A2">
        <w:t>是非线性安全，此类的</w:t>
      </w:r>
      <w:r w:rsidRPr="001113A2">
        <w:t xml:space="preserve"> iterator </w:t>
      </w:r>
      <w:r w:rsidRPr="001113A2">
        <w:t>和</w:t>
      </w:r>
      <w:r w:rsidRPr="001113A2">
        <w:t xml:space="preserve"> listIterator </w:t>
      </w:r>
      <w:r w:rsidRPr="001113A2">
        <w:t>方法返回的迭代器是快速失败的：在创建迭代器之后，除非通过迭代器自身的</w:t>
      </w:r>
      <w:r w:rsidRPr="001113A2">
        <w:t xml:space="preserve"> remove </w:t>
      </w:r>
      <w:r w:rsidRPr="001113A2">
        <w:t>或</w:t>
      </w:r>
      <w:r w:rsidRPr="001113A2">
        <w:t xml:space="preserve"> add </w:t>
      </w:r>
      <w:r w:rsidRPr="001113A2">
        <w:t>方法从结构上对列表进行修改，否则在任何时间以任何方式对列表进行修改，迭代器都会抛出</w:t>
      </w:r>
      <w:r w:rsidRPr="001113A2">
        <w:t xml:space="preserve"> ConcurrentModificationException</w:t>
      </w:r>
      <w:r>
        <w:t>。即在一方在</w:t>
      </w:r>
      <w:r>
        <w:rPr>
          <w:rFonts w:hint="eastAsia"/>
        </w:rPr>
        <w:t>遍历</w:t>
      </w:r>
      <w:r w:rsidRPr="001113A2">
        <w:t>列表，而另一方在修改列表时，会报</w:t>
      </w:r>
      <w:r w:rsidRPr="001113A2">
        <w:t>ConcurrentModificationException</w:t>
      </w:r>
      <w:r w:rsidRPr="001113A2">
        <w:t>错误。而这不是唯一的并发时容易发生的错误，在多线程进行插入操作时，由于没有进行同步操作，容易丢失数据。</w:t>
      </w:r>
    </w:p>
    <w:p w:rsidR="001113A2" w:rsidRPr="001113A2" w:rsidRDefault="001113A2" w:rsidP="001113A2"/>
    <w:p w:rsidR="00F13700" w:rsidRDefault="00A4701A" w:rsidP="00A4701A">
      <w:r w:rsidRPr="00A4701A">
        <w:t>从</w:t>
      </w:r>
      <w:r w:rsidRPr="00A4701A">
        <w:t>JDK1.5</w:t>
      </w:r>
      <w:r w:rsidRPr="00A4701A">
        <w:t>开始</w:t>
      </w:r>
      <w:r w:rsidRPr="00A4701A">
        <w:t>Java</w:t>
      </w:r>
      <w:r w:rsidRPr="00A4701A">
        <w:t>并发包里提供了两个使用</w:t>
      </w:r>
      <w:r w:rsidRPr="00A4701A">
        <w:t>CopyOnWrite</w:t>
      </w:r>
      <w:r w:rsidRPr="00A4701A">
        <w:t>机制实现的并发容器</w:t>
      </w:r>
      <w:r w:rsidRPr="00A4701A">
        <w:t>,</w:t>
      </w:r>
      <w:r w:rsidRPr="00A4701A">
        <w:t>它们是</w:t>
      </w:r>
      <w:r w:rsidRPr="00A4701A">
        <w:t>CopyOnWriteArrayList</w:t>
      </w:r>
      <w:r w:rsidRPr="00A4701A">
        <w:t>和</w:t>
      </w:r>
      <w:r w:rsidRPr="00A4701A">
        <w:t>CopyOnWriteArraySet</w:t>
      </w:r>
      <w:r w:rsidRPr="00A4701A">
        <w:t>。</w:t>
      </w:r>
    </w:p>
    <w:p w:rsidR="00A4701A" w:rsidRDefault="00E10F82" w:rsidP="00A4701A">
      <w:r>
        <w:rPr>
          <w:rFonts w:hint="eastAsia"/>
        </w:rPr>
        <w:t>线程安全的，在读操作时是无锁的</w:t>
      </w:r>
      <w:r>
        <w:rPr>
          <w:rFonts w:hint="eastAsia"/>
        </w:rPr>
        <w:t>ArrayList</w:t>
      </w:r>
      <w:r>
        <w:rPr>
          <w:rFonts w:hint="eastAsia"/>
        </w:rPr>
        <w:t>和</w:t>
      </w:r>
      <w:r>
        <w:rPr>
          <w:rFonts w:hint="eastAsia"/>
        </w:rPr>
        <w:t>ArraySet</w:t>
      </w:r>
      <w:r>
        <w:rPr>
          <w:rFonts w:hint="eastAsia"/>
        </w:rPr>
        <w:t>。</w:t>
      </w:r>
      <w:r w:rsidR="00F13700">
        <w:rPr>
          <w:rFonts w:hint="eastAsia"/>
        </w:rPr>
        <w:t>适合读多写少的场景。</w:t>
      </w:r>
    </w:p>
    <w:p w:rsidR="00A4701A" w:rsidRDefault="00A4701A" w:rsidP="00A4701A">
      <w:r w:rsidRPr="00A4701A">
        <w:t>CopyOnWrite</w:t>
      </w:r>
      <w:r w:rsidRPr="00A4701A">
        <w:t>容器即写时复制的容器。通俗的理解是当我们往一个容器添加元素的时候，不直接往当前容器添加，而是先将当前容器进行</w:t>
      </w:r>
      <w:r w:rsidRPr="00A4701A">
        <w:t>Copy</w:t>
      </w:r>
      <w:r w:rsidRPr="00A4701A">
        <w:t>，复制出一个新的容器，然后新的容器里添加元素，添加完元素之后，再将原容器的引用指向新的容器。这样做的好处是我们可以</w:t>
      </w:r>
      <w:r w:rsidRPr="00A4701A">
        <w:lastRenderedPageBreak/>
        <w:t>对</w:t>
      </w:r>
      <w:r w:rsidRPr="00A4701A">
        <w:t>CopyOnWrite</w:t>
      </w:r>
      <w:r w:rsidRPr="00A4701A">
        <w:t>容器进行并发的读，而不需要加锁，因为当前容器不会添加任何元素。所以</w:t>
      </w:r>
      <w:r w:rsidRPr="00A4701A">
        <w:t>CopyOnWrite</w:t>
      </w:r>
      <w:r w:rsidRPr="00A4701A">
        <w:t>容器也是一种读写分离的思想，读和写不同的容器。</w:t>
      </w:r>
    </w:p>
    <w:p w:rsidR="002D7080" w:rsidRDefault="002D7080" w:rsidP="00A4701A"/>
    <w:p w:rsidR="002D7080" w:rsidRDefault="002D7080" w:rsidP="00A4701A"/>
    <w:p w:rsidR="00530495" w:rsidRPr="002D7080" w:rsidRDefault="00530495" w:rsidP="002D7080">
      <w:pPr>
        <w:pStyle w:val="3"/>
      </w:pPr>
      <w:r w:rsidRPr="002D7080">
        <w:rPr>
          <w:rFonts w:hint="eastAsia"/>
        </w:rPr>
        <w:t>CopyOnWriteArrayList</w:t>
      </w:r>
    </w:p>
    <w:p w:rsidR="002D7080" w:rsidRDefault="002D7080" w:rsidP="00A4701A"/>
    <w:p w:rsidR="00A4701A" w:rsidRDefault="00A4701A" w:rsidP="00A4701A">
      <w:r>
        <w:rPr>
          <w:noProof/>
        </w:rPr>
        <w:drawing>
          <wp:inline distT="0" distB="0" distL="0" distR="0" wp14:anchorId="564BAEFD" wp14:editId="2AABFE8C">
            <wp:extent cx="5274310" cy="32854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285490"/>
                    </a:xfrm>
                    <a:prstGeom prst="rect">
                      <a:avLst/>
                    </a:prstGeom>
                  </pic:spPr>
                </pic:pic>
              </a:graphicData>
            </a:graphic>
          </wp:inline>
        </w:drawing>
      </w:r>
    </w:p>
    <w:p w:rsidR="00F13700" w:rsidRDefault="00F13700" w:rsidP="00A4701A">
      <w:r>
        <w:rPr>
          <w:rFonts w:hint="eastAsia"/>
        </w:rPr>
        <w:t>这里发生了脏读。</w:t>
      </w:r>
    </w:p>
    <w:p w:rsidR="00F13700" w:rsidRDefault="00F13700" w:rsidP="00A4701A">
      <w:r>
        <w:rPr>
          <w:noProof/>
        </w:rPr>
        <w:drawing>
          <wp:inline distT="0" distB="0" distL="0" distR="0" wp14:anchorId="66B1193E" wp14:editId="03E0A625">
            <wp:extent cx="5274310" cy="13728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372870"/>
                    </a:xfrm>
                    <a:prstGeom prst="rect">
                      <a:avLst/>
                    </a:prstGeom>
                  </pic:spPr>
                </pic:pic>
              </a:graphicData>
            </a:graphic>
          </wp:inline>
        </w:drawing>
      </w:r>
    </w:p>
    <w:p w:rsidR="00F13700" w:rsidRDefault="00F13700" w:rsidP="00A4701A">
      <w:r>
        <w:rPr>
          <w:rFonts w:hint="eastAsia"/>
        </w:rPr>
        <w:t>完整源码如下：</w:t>
      </w:r>
    </w:p>
    <w:p w:rsidR="00F13700" w:rsidRDefault="00F13700" w:rsidP="00A4701A"/>
    <w:p w:rsidR="00F13700" w:rsidRDefault="00F13700" w:rsidP="00F13700">
      <w:pPr>
        <w:pStyle w:val="a7"/>
        <w:shd w:val="clear" w:color="auto" w:fill="FFFFFF"/>
        <w:spacing w:before="150" w:beforeAutospacing="0" w:after="150" w:afterAutospacing="0"/>
        <w:rPr>
          <w:rFonts w:ascii="Verdana" w:hAnsi="Verdana"/>
          <w:color w:val="4B4B4B"/>
          <w:sz w:val="20"/>
          <w:szCs w:val="20"/>
        </w:rPr>
      </w:pPr>
      <w:r>
        <w:rPr>
          <w:rStyle w:val="a6"/>
          <w:rFonts w:ascii="Verdana" w:hAnsi="Verdana"/>
          <w:color w:val="4B4B4B"/>
          <w:sz w:val="20"/>
          <w:szCs w:val="20"/>
        </w:rPr>
        <w:t>创建</w:t>
      </w:r>
    </w:p>
    <w:p w:rsidR="00F13700" w:rsidRDefault="00F13700" w:rsidP="00F13700">
      <w:pPr>
        <w:pStyle w:val="a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public CopyOnWriteArrayList()</w:t>
      </w:r>
    </w:p>
    <w:p w:rsidR="00F13700" w:rsidRDefault="00F13700" w:rsidP="00F13700">
      <w:pPr>
        <w:pStyle w:val="a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使用方法：</w:t>
      </w:r>
    </w:p>
    <w:p w:rsidR="00F13700" w:rsidRDefault="00F13700" w:rsidP="00F13700">
      <w:pPr>
        <w:pStyle w:val="HTML0"/>
        <w:shd w:val="clear" w:color="auto" w:fill="F5F5F5"/>
        <w:rPr>
          <w:color w:val="000000"/>
        </w:rPr>
      </w:pPr>
      <w:r>
        <w:rPr>
          <w:color w:val="000000"/>
        </w:rPr>
        <w:t xml:space="preserve">List&lt;String&gt; list = </w:t>
      </w:r>
      <w:r>
        <w:rPr>
          <w:color w:val="0000FF"/>
        </w:rPr>
        <w:t>new</w:t>
      </w:r>
      <w:r>
        <w:rPr>
          <w:color w:val="000000"/>
        </w:rPr>
        <w:t xml:space="preserve"> CopyOnWriteArrayList&lt;String&gt;();</w:t>
      </w:r>
    </w:p>
    <w:p w:rsidR="00F13700" w:rsidRDefault="00F13700" w:rsidP="00A4701A"/>
    <w:p w:rsidR="00F13700" w:rsidRDefault="00F13700" w:rsidP="00A4701A">
      <w:r>
        <w:rPr>
          <w:noProof/>
        </w:rPr>
        <w:lastRenderedPageBreak/>
        <w:drawing>
          <wp:inline distT="0" distB="0" distL="0" distR="0" wp14:anchorId="1D66315B" wp14:editId="6A752CFB">
            <wp:extent cx="5274310" cy="375602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756025"/>
                    </a:xfrm>
                    <a:prstGeom prst="rect">
                      <a:avLst/>
                    </a:prstGeom>
                  </pic:spPr>
                </pic:pic>
              </a:graphicData>
            </a:graphic>
          </wp:inline>
        </w:drawing>
      </w:r>
    </w:p>
    <w:p w:rsidR="00F13700" w:rsidRPr="00F13700" w:rsidRDefault="00F13700" w:rsidP="008E08B3">
      <w:pPr>
        <w:widowControl/>
        <w:numPr>
          <w:ilvl w:val="0"/>
          <w:numId w:val="11"/>
        </w:numPr>
        <w:shd w:val="clear" w:color="auto" w:fill="FFFFFF"/>
        <w:spacing w:before="100" w:beforeAutospacing="1" w:after="100" w:afterAutospacing="1"/>
        <w:ind w:left="450"/>
        <w:jc w:val="left"/>
        <w:rPr>
          <w:rFonts w:ascii="Verdana" w:eastAsia="宋体" w:hAnsi="Verdana" w:cs="宋体"/>
          <w:color w:val="4B4B4B"/>
          <w:kern w:val="0"/>
          <w:sz w:val="20"/>
          <w:szCs w:val="20"/>
        </w:rPr>
      </w:pPr>
      <w:r w:rsidRPr="00F13700">
        <w:rPr>
          <w:rFonts w:ascii="Verdana" w:eastAsia="宋体" w:hAnsi="Verdana" w:cs="宋体"/>
          <w:color w:val="4B4B4B"/>
          <w:kern w:val="0"/>
          <w:sz w:val="20"/>
          <w:szCs w:val="20"/>
        </w:rPr>
        <w:t>设置一个容量为</w:t>
      </w:r>
      <w:r w:rsidRPr="00F13700">
        <w:rPr>
          <w:rFonts w:ascii="Verdana" w:eastAsia="宋体" w:hAnsi="Verdana" w:cs="宋体"/>
          <w:color w:val="4B4B4B"/>
          <w:kern w:val="0"/>
          <w:sz w:val="20"/>
          <w:szCs w:val="20"/>
        </w:rPr>
        <w:t>0</w:t>
      </w:r>
      <w:r w:rsidRPr="00F13700">
        <w:rPr>
          <w:rFonts w:ascii="Verdana" w:eastAsia="宋体" w:hAnsi="Verdana" w:cs="宋体"/>
          <w:color w:val="4B4B4B"/>
          <w:kern w:val="0"/>
          <w:sz w:val="20"/>
          <w:szCs w:val="20"/>
        </w:rPr>
        <w:t>的</w:t>
      </w:r>
      <w:r w:rsidRPr="00F13700">
        <w:rPr>
          <w:rFonts w:ascii="Verdana" w:eastAsia="宋体" w:hAnsi="Verdana" w:cs="宋体"/>
          <w:color w:val="4B4B4B"/>
          <w:kern w:val="0"/>
          <w:sz w:val="20"/>
          <w:szCs w:val="20"/>
        </w:rPr>
        <w:t>Object[]</w:t>
      </w:r>
      <w:r w:rsidRPr="00F13700">
        <w:rPr>
          <w:rFonts w:ascii="Verdana" w:eastAsia="宋体" w:hAnsi="Verdana" w:cs="宋体"/>
          <w:color w:val="4B4B4B"/>
          <w:kern w:val="0"/>
          <w:sz w:val="20"/>
          <w:szCs w:val="20"/>
        </w:rPr>
        <w:t>；</w:t>
      </w:r>
      <w:r w:rsidRPr="00F13700">
        <w:rPr>
          <w:rFonts w:ascii="Verdana" w:eastAsia="宋体" w:hAnsi="Verdana" w:cs="宋体"/>
          <w:color w:val="4B4B4B"/>
          <w:kern w:val="0"/>
          <w:sz w:val="20"/>
          <w:szCs w:val="20"/>
        </w:rPr>
        <w:t>ArrayList</w:t>
      </w:r>
      <w:r w:rsidRPr="00F13700">
        <w:rPr>
          <w:rFonts w:ascii="Verdana" w:eastAsia="宋体" w:hAnsi="Verdana" w:cs="宋体"/>
          <w:color w:val="4B4B4B"/>
          <w:kern w:val="0"/>
          <w:sz w:val="20"/>
          <w:szCs w:val="20"/>
        </w:rPr>
        <w:t>会创造一个容量为</w:t>
      </w:r>
      <w:r w:rsidRPr="00F13700">
        <w:rPr>
          <w:rFonts w:ascii="Verdana" w:eastAsia="宋体" w:hAnsi="Verdana" w:cs="宋体"/>
          <w:color w:val="4B4B4B"/>
          <w:kern w:val="0"/>
          <w:sz w:val="20"/>
          <w:szCs w:val="20"/>
        </w:rPr>
        <w:t>10</w:t>
      </w:r>
      <w:r w:rsidRPr="00F13700">
        <w:rPr>
          <w:rFonts w:ascii="Verdana" w:eastAsia="宋体" w:hAnsi="Verdana" w:cs="宋体"/>
          <w:color w:val="4B4B4B"/>
          <w:kern w:val="0"/>
          <w:sz w:val="20"/>
          <w:szCs w:val="20"/>
        </w:rPr>
        <w:t>的</w:t>
      </w:r>
      <w:r w:rsidRPr="00F13700">
        <w:rPr>
          <w:rFonts w:ascii="Verdana" w:eastAsia="宋体" w:hAnsi="Verdana" w:cs="宋体"/>
          <w:color w:val="4B4B4B"/>
          <w:kern w:val="0"/>
          <w:sz w:val="20"/>
          <w:szCs w:val="20"/>
        </w:rPr>
        <w:t>Object[]</w:t>
      </w:r>
    </w:p>
    <w:p w:rsidR="00F13700" w:rsidRDefault="00F13700" w:rsidP="00A4701A"/>
    <w:p w:rsidR="00846CFD" w:rsidRDefault="00846CFD" w:rsidP="00846CFD">
      <w:pPr>
        <w:pStyle w:val="a7"/>
        <w:shd w:val="clear" w:color="auto" w:fill="FFFFFF"/>
        <w:spacing w:before="150" w:beforeAutospacing="0" w:after="150" w:afterAutospacing="0"/>
        <w:rPr>
          <w:rFonts w:ascii="Verdana" w:hAnsi="Verdana"/>
          <w:color w:val="4B4B4B"/>
          <w:sz w:val="20"/>
          <w:szCs w:val="20"/>
        </w:rPr>
      </w:pPr>
      <w:r>
        <w:rPr>
          <w:rStyle w:val="a6"/>
          <w:rFonts w:ascii="Verdana" w:hAnsi="Verdana"/>
          <w:color w:val="4B4B4B"/>
          <w:sz w:val="20"/>
          <w:szCs w:val="20"/>
        </w:rPr>
        <w:t>添加元素</w:t>
      </w:r>
    </w:p>
    <w:p w:rsidR="00846CFD" w:rsidRDefault="00846CFD" w:rsidP="00846CFD">
      <w:pPr>
        <w:pStyle w:val="a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public boolean add(E e)</w:t>
      </w:r>
    </w:p>
    <w:p w:rsidR="00846CFD" w:rsidRDefault="00846CFD" w:rsidP="00846CFD">
      <w:pPr>
        <w:pStyle w:val="a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使用方法：</w:t>
      </w:r>
    </w:p>
    <w:p w:rsidR="00846CFD" w:rsidRDefault="00846CFD" w:rsidP="00846CFD">
      <w:pPr>
        <w:pStyle w:val="HTML0"/>
        <w:shd w:val="clear" w:color="auto" w:fill="F5F5F5"/>
        <w:rPr>
          <w:color w:val="000000"/>
        </w:rPr>
      </w:pPr>
      <w:r>
        <w:rPr>
          <w:color w:val="000000"/>
        </w:rPr>
        <w:t>list.add("hello");</w:t>
      </w:r>
    </w:p>
    <w:p w:rsidR="00846CFD" w:rsidRDefault="00846CFD" w:rsidP="00A4701A">
      <w:r>
        <w:rPr>
          <w:noProof/>
        </w:rPr>
        <w:lastRenderedPageBreak/>
        <w:drawing>
          <wp:inline distT="0" distB="0" distL="0" distR="0" wp14:anchorId="39457430" wp14:editId="653670FB">
            <wp:extent cx="5274310" cy="3771265"/>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771265"/>
                    </a:xfrm>
                    <a:prstGeom prst="rect">
                      <a:avLst/>
                    </a:prstGeom>
                  </pic:spPr>
                </pic:pic>
              </a:graphicData>
            </a:graphic>
          </wp:inline>
        </w:drawing>
      </w:r>
    </w:p>
    <w:p w:rsidR="00530495" w:rsidRDefault="00530495" w:rsidP="00A4701A"/>
    <w:p w:rsidR="00530495" w:rsidRDefault="00530495" w:rsidP="00A4701A">
      <w:r>
        <w:rPr>
          <w:noProof/>
        </w:rPr>
        <w:drawing>
          <wp:inline distT="0" distB="0" distL="0" distR="0" wp14:anchorId="11E47C36" wp14:editId="468D1FC0">
            <wp:extent cx="5274310" cy="1934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934845"/>
                    </a:xfrm>
                    <a:prstGeom prst="rect">
                      <a:avLst/>
                    </a:prstGeom>
                  </pic:spPr>
                </pic:pic>
              </a:graphicData>
            </a:graphic>
          </wp:inline>
        </w:drawing>
      </w:r>
    </w:p>
    <w:p w:rsidR="00530495" w:rsidRDefault="00530495" w:rsidP="00530495">
      <w:pPr>
        <w:pStyle w:val="a7"/>
        <w:shd w:val="clear" w:color="auto" w:fill="FFFFFF"/>
        <w:spacing w:before="150" w:beforeAutospacing="0" w:after="150" w:afterAutospacing="0"/>
        <w:rPr>
          <w:rFonts w:ascii="Verdana" w:hAnsi="Verdana"/>
          <w:color w:val="4B4B4B"/>
          <w:sz w:val="20"/>
          <w:szCs w:val="20"/>
        </w:rPr>
      </w:pPr>
      <w:r>
        <w:rPr>
          <w:rStyle w:val="a6"/>
          <w:rFonts w:ascii="Verdana" w:hAnsi="Verdana"/>
          <w:color w:val="4B4B4B"/>
          <w:sz w:val="20"/>
          <w:szCs w:val="20"/>
        </w:rPr>
        <w:t>获取元素</w:t>
      </w:r>
    </w:p>
    <w:p w:rsidR="00530495" w:rsidRDefault="00530495" w:rsidP="00530495">
      <w:pPr>
        <w:pStyle w:val="a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public E get(int index)</w:t>
      </w:r>
    </w:p>
    <w:p w:rsidR="00530495" w:rsidRDefault="00530495" w:rsidP="00530495">
      <w:pPr>
        <w:pStyle w:val="a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使用方法：</w:t>
      </w:r>
    </w:p>
    <w:p w:rsidR="00530495" w:rsidRDefault="00530495" w:rsidP="00530495">
      <w:pPr>
        <w:pStyle w:val="a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list.get(0)</w:t>
      </w:r>
    </w:p>
    <w:p w:rsidR="00530495" w:rsidRDefault="00530495" w:rsidP="00A4701A">
      <w:r>
        <w:rPr>
          <w:noProof/>
        </w:rPr>
        <w:lastRenderedPageBreak/>
        <w:drawing>
          <wp:inline distT="0" distB="0" distL="0" distR="0" wp14:anchorId="0930F3F8" wp14:editId="34F2CF73">
            <wp:extent cx="5274310" cy="15881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88135"/>
                    </a:xfrm>
                    <a:prstGeom prst="rect">
                      <a:avLst/>
                    </a:prstGeom>
                  </pic:spPr>
                </pic:pic>
              </a:graphicData>
            </a:graphic>
          </wp:inline>
        </w:drawing>
      </w:r>
    </w:p>
    <w:p w:rsidR="00530495" w:rsidRDefault="00530495" w:rsidP="00A4701A">
      <w:r>
        <w:rPr>
          <w:rFonts w:hint="eastAsia"/>
        </w:rPr>
        <w:t>这里的脏读是因为，它是先</w:t>
      </w:r>
      <w:r>
        <w:rPr>
          <w:rFonts w:hint="eastAsia"/>
        </w:rPr>
        <w:t>copy</w:t>
      </w:r>
      <w:r>
        <w:rPr>
          <w:rFonts w:hint="eastAsia"/>
        </w:rPr>
        <w:t>一个数组，然后在添加元素，而不是直接修改原来数组上的元素，与</w:t>
      </w:r>
      <w:r>
        <w:rPr>
          <w:rFonts w:hint="eastAsia"/>
        </w:rPr>
        <w:t>volatile</w:t>
      </w:r>
      <w:r>
        <w:rPr>
          <w:rFonts w:hint="eastAsia"/>
        </w:rPr>
        <w:t>无关。</w:t>
      </w:r>
    </w:p>
    <w:p w:rsidR="00530495" w:rsidRDefault="00530495" w:rsidP="00A4701A"/>
    <w:p w:rsidR="00530495" w:rsidRDefault="00530495" w:rsidP="00530495">
      <w:pPr>
        <w:pStyle w:val="a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ublic boolean remove(Object o)</w:t>
      </w:r>
    </w:p>
    <w:p w:rsidR="00530495" w:rsidRDefault="00530495" w:rsidP="00530495">
      <w:pPr>
        <w:pStyle w:val="a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使用方法：</w:t>
      </w:r>
    </w:p>
    <w:p w:rsidR="00530495" w:rsidRDefault="00530495" w:rsidP="00530495">
      <w:pPr>
        <w:pStyle w:val="HTML0"/>
        <w:shd w:val="clear" w:color="auto" w:fill="F5F5F5"/>
        <w:rPr>
          <w:color w:val="000000"/>
        </w:rPr>
      </w:pPr>
      <w:r>
        <w:rPr>
          <w:color w:val="000000"/>
        </w:rPr>
        <w:t>list.remove("hello")</w:t>
      </w:r>
    </w:p>
    <w:p w:rsidR="00530495" w:rsidRDefault="00530495" w:rsidP="00A4701A">
      <w:r>
        <w:rPr>
          <w:noProof/>
        </w:rPr>
        <w:drawing>
          <wp:inline distT="0" distB="0" distL="0" distR="0" wp14:anchorId="553E7DA1" wp14:editId="7A99DD4A">
            <wp:extent cx="5274310" cy="336867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368675"/>
                    </a:xfrm>
                    <a:prstGeom prst="rect">
                      <a:avLst/>
                    </a:prstGeom>
                  </pic:spPr>
                </pic:pic>
              </a:graphicData>
            </a:graphic>
          </wp:inline>
        </w:drawing>
      </w:r>
    </w:p>
    <w:p w:rsidR="00530495" w:rsidRDefault="00530495" w:rsidP="00A4701A">
      <w:r>
        <w:rPr>
          <w:noProof/>
        </w:rPr>
        <w:drawing>
          <wp:inline distT="0" distB="0" distL="0" distR="0" wp14:anchorId="0D880D6B" wp14:editId="4D10FCB1">
            <wp:extent cx="4095750" cy="11715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95750" cy="1171575"/>
                    </a:xfrm>
                    <a:prstGeom prst="rect">
                      <a:avLst/>
                    </a:prstGeom>
                  </pic:spPr>
                </pic:pic>
              </a:graphicData>
            </a:graphic>
          </wp:inline>
        </w:drawing>
      </w:r>
    </w:p>
    <w:p w:rsidR="00530495" w:rsidRDefault="00530495" w:rsidP="00A4701A"/>
    <w:p w:rsidR="00530495" w:rsidRDefault="00530495" w:rsidP="00530495">
      <w:pPr>
        <w:pStyle w:val="a7"/>
        <w:shd w:val="clear" w:color="auto" w:fill="FFFFFF"/>
        <w:spacing w:before="150" w:beforeAutospacing="0" w:after="150" w:afterAutospacing="0"/>
        <w:rPr>
          <w:rFonts w:ascii="Verdana" w:hAnsi="Verdana"/>
          <w:color w:val="4B4B4B"/>
          <w:sz w:val="20"/>
          <w:szCs w:val="20"/>
        </w:rPr>
      </w:pPr>
      <w:r>
        <w:rPr>
          <w:rStyle w:val="a6"/>
          <w:rFonts w:ascii="Verdana" w:hAnsi="Verdana"/>
          <w:color w:val="4B4B4B"/>
          <w:sz w:val="20"/>
          <w:szCs w:val="20"/>
        </w:rPr>
        <w:t>遍历所有元素</w:t>
      </w:r>
    </w:p>
    <w:p w:rsidR="00530495" w:rsidRDefault="00530495" w:rsidP="00530495">
      <w:pPr>
        <w:pStyle w:val="a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iterator()  hasNext()  next()</w:t>
      </w:r>
    </w:p>
    <w:p w:rsidR="00530495" w:rsidRDefault="00530495" w:rsidP="00A4701A">
      <w:r>
        <w:rPr>
          <w:noProof/>
        </w:rPr>
        <w:lastRenderedPageBreak/>
        <w:drawing>
          <wp:inline distT="0" distB="0" distL="0" distR="0" wp14:anchorId="6F53320D" wp14:editId="3FCAB7BC">
            <wp:extent cx="5229225" cy="27051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29225" cy="2705100"/>
                    </a:xfrm>
                    <a:prstGeom prst="rect">
                      <a:avLst/>
                    </a:prstGeom>
                  </pic:spPr>
                </pic:pic>
              </a:graphicData>
            </a:graphic>
          </wp:inline>
        </w:drawing>
      </w:r>
      <w:r>
        <w:rPr>
          <w:noProof/>
        </w:rPr>
        <w:drawing>
          <wp:inline distT="0" distB="0" distL="0" distR="0" wp14:anchorId="317139BA" wp14:editId="1B63A60D">
            <wp:extent cx="5274310" cy="37566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756660"/>
                    </a:xfrm>
                    <a:prstGeom prst="rect">
                      <a:avLst/>
                    </a:prstGeom>
                  </pic:spPr>
                </pic:pic>
              </a:graphicData>
            </a:graphic>
          </wp:inline>
        </w:drawing>
      </w:r>
    </w:p>
    <w:p w:rsidR="00E869AB" w:rsidRDefault="00E869AB" w:rsidP="00A4701A"/>
    <w:p w:rsidR="00E869AB" w:rsidRDefault="00E869AB" w:rsidP="00E869AB">
      <w:pPr>
        <w:pStyle w:val="3"/>
      </w:pPr>
      <w:r>
        <w:rPr>
          <w:rFonts w:hint="eastAsia"/>
        </w:rPr>
        <w:t>CopyOnWriteArraySet</w:t>
      </w:r>
    </w:p>
    <w:p w:rsidR="00E869AB" w:rsidRPr="00E869AB" w:rsidRDefault="00E869AB" w:rsidP="008E08B3">
      <w:pPr>
        <w:numPr>
          <w:ilvl w:val="0"/>
          <w:numId w:val="12"/>
        </w:numPr>
      </w:pPr>
      <w:r w:rsidRPr="00E869AB">
        <w:rPr>
          <w:b/>
          <w:bCs/>
        </w:rPr>
        <w:t>CopyOnWriteArraySet</w:t>
      </w:r>
      <w:r w:rsidRPr="00E869AB">
        <w:rPr>
          <w:b/>
          <w:bCs/>
        </w:rPr>
        <w:t>（不可添加重复元素）底层是</w:t>
      </w:r>
      <w:r w:rsidRPr="00E869AB">
        <w:rPr>
          <w:b/>
          <w:bCs/>
        </w:rPr>
        <w:t>CopyOnWriteArrayList</w:t>
      </w:r>
      <w:r w:rsidRPr="00E869AB">
        <w:rPr>
          <w:b/>
          <w:bCs/>
        </w:rPr>
        <w:t>（可添加重复元素）。</w:t>
      </w:r>
    </w:p>
    <w:p w:rsidR="00E869AB" w:rsidRPr="00E869AB" w:rsidRDefault="00E869AB" w:rsidP="008E08B3">
      <w:pPr>
        <w:numPr>
          <w:ilvl w:val="0"/>
          <w:numId w:val="12"/>
        </w:numPr>
      </w:pPr>
      <w:r w:rsidRPr="00E869AB">
        <w:t>Set</w:t>
      </w:r>
      <w:r w:rsidRPr="00E869AB">
        <w:t>集合没有按索引直接获取或修改或添加或删除的方法（</w:t>
      </w:r>
      <w:r w:rsidRPr="00E869AB">
        <w:t>eg.get(int index),add(int index,E e),set(int index,E e),remove(int index)</w:t>
      </w:r>
      <w:r w:rsidRPr="00E869AB">
        <w:t>）</w:t>
      </w:r>
    </w:p>
    <w:p w:rsidR="00E869AB" w:rsidRDefault="00E869AB" w:rsidP="00E869AB">
      <w:pPr>
        <w:rPr>
          <w:noProof/>
        </w:rPr>
      </w:pPr>
      <w:r>
        <w:rPr>
          <w:noProof/>
        </w:rPr>
        <w:lastRenderedPageBreak/>
        <w:drawing>
          <wp:inline distT="0" distB="0" distL="0" distR="0" wp14:anchorId="6D25F3E7" wp14:editId="37FF05CC">
            <wp:extent cx="5274310" cy="318643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186430"/>
                    </a:xfrm>
                    <a:prstGeom prst="rect">
                      <a:avLst/>
                    </a:prstGeom>
                  </pic:spPr>
                </pic:pic>
              </a:graphicData>
            </a:graphic>
          </wp:inline>
        </w:drawing>
      </w:r>
      <w:r w:rsidRPr="00E869AB">
        <w:rPr>
          <w:noProof/>
        </w:rPr>
        <w:t xml:space="preserve"> </w:t>
      </w:r>
      <w:r>
        <w:rPr>
          <w:noProof/>
        </w:rPr>
        <w:drawing>
          <wp:inline distT="0" distB="0" distL="0" distR="0" wp14:anchorId="742829A2" wp14:editId="70E84725">
            <wp:extent cx="5200650" cy="3200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00650" cy="3200400"/>
                    </a:xfrm>
                    <a:prstGeom prst="rect">
                      <a:avLst/>
                    </a:prstGeom>
                  </pic:spPr>
                </pic:pic>
              </a:graphicData>
            </a:graphic>
          </wp:inline>
        </w:drawing>
      </w:r>
      <w:r w:rsidRPr="00E869AB">
        <w:rPr>
          <w:noProof/>
        </w:rPr>
        <w:t xml:space="preserve"> </w:t>
      </w:r>
      <w:r>
        <w:rPr>
          <w:noProof/>
        </w:rPr>
        <w:lastRenderedPageBreak/>
        <w:drawing>
          <wp:inline distT="0" distB="0" distL="0" distR="0" wp14:anchorId="02271108" wp14:editId="3108BAB1">
            <wp:extent cx="5274310" cy="49904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990465"/>
                    </a:xfrm>
                    <a:prstGeom prst="rect">
                      <a:avLst/>
                    </a:prstGeom>
                  </pic:spPr>
                </pic:pic>
              </a:graphicData>
            </a:graphic>
          </wp:inline>
        </w:drawing>
      </w:r>
      <w:r w:rsidRPr="00E869AB">
        <w:rPr>
          <w:noProof/>
        </w:rPr>
        <w:t xml:space="preserve"> </w:t>
      </w:r>
      <w:r>
        <w:rPr>
          <w:noProof/>
        </w:rPr>
        <w:drawing>
          <wp:inline distT="0" distB="0" distL="0" distR="0" wp14:anchorId="4C7ED57E" wp14:editId="3E46ED25">
            <wp:extent cx="4229100" cy="33051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29100" cy="3305175"/>
                    </a:xfrm>
                    <a:prstGeom prst="rect">
                      <a:avLst/>
                    </a:prstGeom>
                  </pic:spPr>
                </pic:pic>
              </a:graphicData>
            </a:graphic>
          </wp:inline>
        </w:drawing>
      </w:r>
      <w:r w:rsidRPr="00E869AB">
        <w:rPr>
          <w:noProof/>
        </w:rPr>
        <w:t xml:space="preserve"> </w:t>
      </w:r>
      <w:r>
        <w:rPr>
          <w:noProof/>
        </w:rPr>
        <w:lastRenderedPageBreak/>
        <w:drawing>
          <wp:inline distT="0" distB="0" distL="0" distR="0" wp14:anchorId="190F6395" wp14:editId="3AB58569">
            <wp:extent cx="4105275" cy="30194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05275" cy="3019425"/>
                    </a:xfrm>
                    <a:prstGeom prst="rect">
                      <a:avLst/>
                    </a:prstGeom>
                  </pic:spPr>
                </pic:pic>
              </a:graphicData>
            </a:graphic>
          </wp:inline>
        </w:drawing>
      </w:r>
    </w:p>
    <w:p w:rsidR="00E869AB" w:rsidRDefault="00E869AB" w:rsidP="00E869AB">
      <w:pPr>
        <w:rPr>
          <w:noProof/>
        </w:rPr>
      </w:pPr>
    </w:p>
    <w:p w:rsidR="00E869AB" w:rsidRPr="00E869AB" w:rsidRDefault="00E869AB" w:rsidP="00E869AB"/>
    <w:p w:rsidR="00E869AB" w:rsidRDefault="009A71A2" w:rsidP="009A71A2">
      <w:pPr>
        <w:pStyle w:val="2"/>
      </w:pPr>
      <w:r>
        <w:rPr>
          <w:rFonts w:hint="eastAsia"/>
        </w:rPr>
        <w:t>SynchronizedList(..)</w:t>
      </w:r>
    </w:p>
    <w:p w:rsidR="009A71A2" w:rsidRDefault="009A71A2" w:rsidP="009A71A2">
      <w:r>
        <w:rPr>
          <w:noProof/>
        </w:rPr>
        <w:drawing>
          <wp:inline distT="0" distB="0" distL="0" distR="0" wp14:anchorId="247A4DA0" wp14:editId="25B038BB">
            <wp:extent cx="5181600" cy="22193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181600" cy="2219325"/>
                    </a:xfrm>
                    <a:prstGeom prst="rect">
                      <a:avLst/>
                    </a:prstGeom>
                  </pic:spPr>
                </pic:pic>
              </a:graphicData>
            </a:graphic>
          </wp:inline>
        </w:drawing>
      </w:r>
    </w:p>
    <w:p w:rsidR="009A71A2" w:rsidRDefault="009A71A2" w:rsidP="009A71A2">
      <w:r>
        <w:rPr>
          <w:rFonts w:hint="eastAsia"/>
        </w:rPr>
        <w:t>使用的时候需要进行加锁，锁对象必须是</w:t>
      </w:r>
      <w:r>
        <w:rPr>
          <w:rFonts w:hint="eastAsia"/>
        </w:rPr>
        <w:t>list</w:t>
      </w:r>
      <w:r>
        <w:rPr>
          <w:rFonts w:hint="eastAsia"/>
        </w:rPr>
        <w:t>。</w:t>
      </w:r>
    </w:p>
    <w:p w:rsidR="009A71A2" w:rsidRPr="009A71A2" w:rsidRDefault="009A71A2" w:rsidP="009A71A2">
      <w:r>
        <w:rPr>
          <w:rFonts w:hint="eastAsia"/>
        </w:rPr>
        <w:t>需要知道</w:t>
      </w:r>
      <w:r w:rsidRPr="009A71A2">
        <w:t>Collections.synchronizedList</w:t>
      </w:r>
      <w:r w:rsidRPr="009A71A2">
        <w:t>返回的线程安全的</w:t>
      </w:r>
      <w:r w:rsidRPr="009A71A2">
        <w:t>List</w:t>
      </w:r>
      <w:r w:rsidRPr="009A71A2">
        <w:t>内部使用的锁是哪个对象</w:t>
      </w:r>
    </w:p>
    <w:p w:rsidR="009A71A2" w:rsidRDefault="009A71A2" w:rsidP="009A71A2"/>
    <w:p w:rsidR="009A71A2" w:rsidRDefault="009A71A2" w:rsidP="009A71A2">
      <w:r>
        <w:rPr>
          <w:rFonts w:hint="eastAsia"/>
        </w:rPr>
        <w:t>源码：</w:t>
      </w:r>
    </w:p>
    <w:p w:rsidR="009A71A2" w:rsidRDefault="009A71A2" w:rsidP="009A71A2">
      <w:r>
        <w:rPr>
          <w:noProof/>
        </w:rPr>
        <w:lastRenderedPageBreak/>
        <w:drawing>
          <wp:inline distT="0" distB="0" distL="0" distR="0" wp14:anchorId="3FA4038A" wp14:editId="7ADDFC6A">
            <wp:extent cx="5274310" cy="3203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203575"/>
                    </a:xfrm>
                    <a:prstGeom prst="rect">
                      <a:avLst/>
                    </a:prstGeom>
                  </pic:spPr>
                </pic:pic>
              </a:graphicData>
            </a:graphic>
          </wp:inline>
        </w:drawing>
      </w:r>
    </w:p>
    <w:p w:rsidR="001F7973" w:rsidRDefault="001F7973" w:rsidP="009A71A2">
      <w:r>
        <w:rPr>
          <w:noProof/>
        </w:rPr>
        <w:drawing>
          <wp:inline distT="0" distB="0" distL="0" distR="0" wp14:anchorId="06F9D936" wp14:editId="6767E293">
            <wp:extent cx="5274310" cy="24530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453005"/>
                    </a:xfrm>
                    <a:prstGeom prst="rect">
                      <a:avLst/>
                    </a:prstGeom>
                  </pic:spPr>
                </pic:pic>
              </a:graphicData>
            </a:graphic>
          </wp:inline>
        </w:drawing>
      </w:r>
    </w:p>
    <w:p w:rsidR="00B408DC" w:rsidRDefault="00B408DC" w:rsidP="009A71A2">
      <w:r w:rsidRPr="00B408DC">
        <w:t>SynchronizedList</w:t>
      </w:r>
      <w:r w:rsidRPr="00B408DC">
        <w:t>对部分操作加上了</w:t>
      </w:r>
      <w:r w:rsidRPr="00B408DC">
        <w:t>synchronized</w:t>
      </w:r>
      <w:r w:rsidRPr="00B408DC">
        <w:t>关键字以保证线程安全。但其</w:t>
      </w:r>
      <w:r w:rsidRPr="00B408DC">
        <w:t>iterator()</w:t>
      </w:r>
      <w:r w:rsidRPr="00B408DC">
        <w:t>操作还不是线程安全的。部分</w:t>
      </w:r>
      <w:r w:rsidRPr="00B408DC">
        <w:t>SynchronizedList</w:t>
      </w:r>
      <w:r w:rsidRPr="00B408DC">
        <w:t>的代码如下：</w:t>
      </w:r>
    </w:p>
    <w:p w:rsidR="00B408DC" w:rsidRPr="00B408DC" w:rsidRDefault="00B408DC" w:rsidP="008E08B3">
      <w:pPr>
        <w:widowControl/>
        <w:numPr>
          <w:ilvl w:val="0"/>
          <w:numId w:val="1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B408DC">
        <w:rPr>
          <w:rFonts w:ascii="Consolas" w:eastAsia="宋体" w:hAnsi="Consolas" w:cs="宋体"/>
          <w:b/>
          <w:bCs/>
          <w:color w:val="006699"/>
          <w:kern w:val="0"/>
          <w:sz w:val="18"/>
          <w:szCs w:val="18"/>
          <w:bdr w:val="none" w:sz="0" w:space="0" w:color="auto" w:frame="1"/>
        </w:rPr>
        <w:t>public</w:t>
      </w:r>
      <w:r w:rsidRPr="00B408DC">
        <w:rPr>
          <w:rFonts w:ascii="Consolas" w:eastAsia="宋体" w:hAnsi="Consolas" w:cs="宋体"/>
          <w:color w:val="000000"/>
          <w:kern w:val="0"/>
          <w:sz w:val="18"/>
          <w:szCs w:val="18"/>
          <w:bdr w:val="none" w:sz="0" w:space="0" w:color="auto" w:frame="1"/>
        </w:rPr>
        <w:t> E get(</w:t>
      </w:r>
      <w:r w:rsidRPr="00B408DC">
        <w:rPr>
          <w:rFonts w:ascii="Consolas" w:eastAsia="宋体" w:hAnsi="Consolas" w:cs="宋体"/>
          <w:b/>
          <w:bCs/>
          <w:color w:val="006699"/>
          <w:kern w:val="0"/>
          <w:sz w:val="18"/>
          <w:szCs w:val="18"/>
          <w:bdr w:val="none" w:sz="0" w:space="0" w:color="auto" w:frame="1"/>
        </w:rPr>
        <w:t>int</w:t>
      </w:r>
      <w:r w:rsidRPr="00B408DC">
        <w:rPr>
          <w:rFonts w:ascii="Consolas" w:eastAsia="宋体" w:hAnsi="Consolas" w:cs="宋体"/>
          <w:color w:val="000000"/>
          <w:kern w:val="0"/>
          <w:sz w:val="18"/>
          <w:szCs w:val="18"/>
          <w:bdr w:val="none" w:sz="0" w:space="0" w:color="auto" w:frame="1"/>
        </w:rPr>
        <w:t> index) {  </w:t>
      </w:r>
    </w:p>
    <w:p w:rsidR="00B408DC" w:rsidRPr="00B408DC" w:rsidRDefault="00B408DC" w:rsidP="008E08B3">
      <w:pPr>
        <w:widowControl/>
        <w:numPr>
          <w:ilvl w:val="0"/>
          <w:numId w:val="13"/>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B408DC">
        <w:rPr>
          <w:rFonts w:ascii="Consolas" w:eastAsia="宋体" w:hAnsi="Consolas" w:cs="宋体"/>
          <w:color w:val="000000"/>
          <w:kern w:val="0"/>
          <w:sz w:val="18"/>
          <w:szCs w:val="18"/>
          <w:bdr w:val="none" w:sz="0" w:space="0" w:color="auto" w:frame="1"/>
        </w:rPr>
        <w:t>        </w:t>
      </w:r>
      <w:r w:rsidRPr="00B408DC">
        <w:rPr>
          <w:rFonts w:ascii="Consolas" w:eastAsia="宋体" w:hAnsi="Consolas" w:cs="宋体"/>
          <w:b/>
          <w:bCs/>
          <w:color w:val="006699"/>
          <w:kern w:val="0"/>
          <w:sz w:val="18"/>
          <w:szCs w:val="18"/>
          <w:bdr w:val="none" w:sz="0" w:space="0" w:color="auto" w:frame="1"/>
        </w:rPr>
        <w:t>synchronized</w:t>
      </w:r>
      <w:r w:rsidRPr="00B408DC">
        <w:rPr>
          <w:rFonts w:ascii="Consolas" w:eastAsia="宋体" w:hAnsi="Consolas" w:cs="宋体"/>
          <w:color w:val="000000"/>
          <w:kern w:val="0"/>
          <w:sz w:val="18"/>
          <w:szCs w:val="18"/>
          <w:bdr w:val="none" w:sz="0" w:space="0" w:color="auto" w:frame="1"/>
        </w:rPr>
        <w:t>(mutex) {</w:t>
      </w:r>
      <w:r w:rsidRPr="00B408DC">
        <w:rPr>
          <w:rFonts w:ascii="Consolas" w:eastAsia="宋体" w:hAnsi="Consolas" w:cs="宋体"/>
          <w:b/>
          <w:bCs/>
          <w:color w:val="006699"/>
          <w:kern w:val="0"/>
          <w:sz w:val="18"/>
          <w:szCs w:val="18"/>
          <w:bdr w:val="none" w:sz="0" w:space="0" w:color="auto" w:frame="1"/>
        </w:rPr>
        <w:t>return</w:t>
      </w:r>
      <w:r w:rsidRPr="00B408DC">
        <w:rPr>
          <w:rFonts w:ascii="Consolas" w:eastAsia="宋体" w:hAnsi="Consolas" w:cs="宋体"/>
          <w:color w:val="000000"/>
          <w:kern w:val="0"/>
          <w:sz w:val="18"/>
          <w:szCs w:val="18"/>
          <w:bdr w:val="none" w:sz="0" w:space="0" w:color="auto" w:frame="1"/>
        </w:rPr>
        <w:t> list.get(index);}  </w:t>
      </w:r>
    </w:p>
    <w:p w:rsidR="00B408DC" w:rsidRPr="00B408DC" w:rsidRDefault="00B408DC" w:rsidP="008E08B3">
      <w:pPr>
        <w:widowControl/>
        <w:numPr>
          <w:ilvl w:val="0"/>
          <w:numId w:val="1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B408DC">
        <w:rPr>
          <w:rFonts w:ascii="Consolas" w:eastAsia="宋体" w:hAnsi="Consolas" w:cs="宋体"/>
          <w:color w:val="000000"/>
          <w:kern w:val="0"/>
          <w:sz w:val="18"/>
          <w:szCs w:val="18"/>
          <w:bdr w:val="none" w:sz="0" w:space="0" w:color="auto" w:frame="1"/>
        </w:rPr>
        <w:t>        }  </w:t>
      </w:r>
    </w:p>
    <w:p w:rsidR="00B408DC" w:rsidRPr="00B408DC" w:rsidRDefault="00B408DC" w:rsidP="008E08B3">
      <w:pPr>
        <w:widowControl/>
        <w:numPr>
          <w:ilvl w:val="0"/>
          <w:numId w:val="13"/>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B408DC">
        <w:rPr>
          <w:rFonts w:ascii="Consolas" w:eastAsia="宋体" w:hAnsi="Consolas" w:cs="宋体"/>
          <w:color w:val="000000"/>
          <w:kern w:val="0"/>
          <w:sz w:val="18"/>
          <w:szCs w:val="18"/>
          <w:bdr w:val="none" w:sz="0" w:space="0" w:color="auto" w:frame="1"/>
        </w:rPr>
        <w:t>    </w:t>
      </w:r>
      <w:r w:rsidRPr="00B408DC">
        <w:rPr>
          <w:rFonts w:ascii="Consolas" w:eastAsia="宋体" w:hAnsi="Consolas" w:cs="宋体"/>
          <w:b/>
          <w:bCs/>
          <w:color w:val="006699"/>
          <w:kern w:val="0"/>
          <w:sz w:val="18"/>
          <w:szCs w:val="18"/>
          <w:bdr w:val="none" w:sz="0" w:space="0" w:color="auto" w:frame="1"/>
        </w:rPr>
        <w:t>public</w:t>
      </w:r>
      <w:r w:rsidRPr="00B408DC">
        <w:rPr>
          <w:rFonts w:ascii="Consolas" w:eastAsia="宋体" w:hAnsi="Consolas" w:cs="宋体"/>
          <w:color w:val="000000"/>
          <w:kern w:val="0"/>
          <w:sz w:val="18"/>
          <w:szCs w:val="18"/>
          <w:bdr w:val="none" w:sz="0" w:space="0" w:color="auto" w:frame="1"/>
        </w:rPr>
        <w:t> E set(</w:t>
      </w:r>
      <w:r w:rsidRPr="00B408DC">
        <w:rPr>
          <w:rFonts w:ascii="Consolas" w:eastAsia="宋体" w:hAnsi="Consolas" w:cs="宋体"/>
          <w:b/>
          <w:bCs/>
          <w:color w:val="006699"/>
          <w:kern w:val="0"/>
          <w:sz w:val="18"/>
          <w:szCs w:val="18"/>
          <w:bdr w:val="none" w:sz="0" w:space="0" w:color="auto" w:frame="1"/>
        </w:rPr>
        <w:t>int</w:t>
      </w:r>
      <w:r w:rsidRPr="00B408DC">
        <w:rPr>
          <w:rFonts w:ascii="Consolas" w:eastAsia="宋体" w:hAnsi="Consolas" w:cs="宋体"/>
          <w:color w:val="000000"/>
          <w:kern w:val="0"/>
          <w:sz w:val="18"/>
          <w:szCs w:val="18"/>
          <w:bdr w:val="none" w:sz="0" w:space="0" w:color="auto" w:frame="1"/>
        </w:rPr>
        <w:t> index, E element) {  </w:t>
      </w:r>
    </w:p>
    <w:p w:rsidR="00B408DC" w:rsidRPr="00B408DC" w:rsidRDefault="00B408DC" w:rsidP="008E08B3">
      <w:pPr>
        <w:widowControl/>
        <w:numPr>
          <w:ilvl w:val="0"/>
          <w:numId w:val="1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B408DC">
        <w:rPr>
          <w:rFonts w:ascii="Consolas" w:eastAsia="宋体" w:hAnsi="Consolas" w:cs="宋体"/>
          <w:color w:val="000000"/>
          <w:kern w:val="0"/>
          <w:sz w:val="18"/>
          <w:szCs w:val="18"/>
          <w:bdr w:val="none" w:sz="0" w:space="0" w:color="auto" w:frame="1"/>
        </w:rPr>
        <w:t>        </w:t>
      </w:r>
      <w:r w:rsidRPr="00B408DC">
        <w:rPr>
          <w:rFonts w:ascii="Consolas" w:eastAsia="宋体" w:hAnsi="Consolas" w:cs="宋体"/>
          <w:b/>
          <w:bCs/>
          <w:color w:val="006699"/>
          <w:kern w:val="0"/>
          <w:sz w:val="18"/>
          <w:szCs w:val="18"/>
          <w:bdr w:val="none" w:sz="0" w:space="0" w:color="auto" w:frame="1"/>
        </w:rPr>
        <w:t>synchronized</w:t>
      </w:r>
      <w:r w:rsidRPr="00B408DC">
        <w:rPr>
          <w:rFonts w:ascii="Consolas" w:eastAsia="宋体" w:hAnsi="Consolas" w:cs="宋体"/>
          <w:color w:val="000000"/>
          <w:kern w:val="0"/>
          <w:sz w:val="18"/>
          <w:szCs w:val="18"/>
          <w:bdr w:val="none" w:sz="0" w:space="0" w:color="auto" w:frame="1"/>
        </w:rPr>
        <w:t>(mutex) {</w:t>
      </w:r>
      <w:r w:rsidRPr="00B408DC">
        <w:rPr>
          <w:rFonts w:ascii="Consolas" w:eastAsia="宋体" w:hAnsi="Consolas" w:cs="宋体"/>
          <w:b/>
          <w:bCs/>
          <w:color w:val="006699"/>
          <w:kern w:val="0"/>
          <w:sz w:val="18"/>
          <w:szCs w:val="18"/>
          <w:bdr w:val="none" w:sz="0" w:space="0" w:color="auto" w:frame="1"/>
        </w:rPr>
        <w:t>return</w:t>
      </w:r>
      <w:r w:rsidRPr="00B408DC">
        <w:rPr>
          <w:rFonts w:ascii="Consolas" w:eastAsia="宋体" w:hAnsi="Consolas" w:cs="宋体"/>
          <w:color w:val="000000"/>
          <w:kern w:val="0"/>
          <w:sz w:val="18"/>
          <w:szCs w:val="18"/>
          <w:bdr w:val="none" w:sz="0" w:space="0" w:color="auto" w:frame="1"/>
        </w:rPr>
        <w:t> list.set(index, element);}  </w:t>
      </w:r>
    </w:p>
    <w:p w:rsidR="00B408DC" w:rsidRPr="00B408DC" w:rsidRDefault="00B408DC" w:rsidP="008E08B3">
      <w:pPr>
        <w:widowControl/>
        <w:numPr>
          <w:ilvl w:val="0"/>
          <w:numId w:val="13"/>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B408DC">
        <w:rPr>
          <w:rFonts w:ascii="Consolas" w:eastAsia="宋体" w:hAnsi="Consolas" w:cs="宋体"/>
          <w:color w:val="000000"/>
          <w:kern w:val="0"/>
          <w:sz w:val="18"/>
          <w:szCs w:val="18"/>
          <w:bdr w:val="none" w:sz="0" w:space="0" w:color="auto" w:frame="1"/>
        </w:rPr>
        <w:t>        }  </w:t>
      </w:r>
    </w:p>
    <w:p w:rsidR="00B408DC" w:rsidRPr="00B408DC" w:rsidRDefault="00B408DC" w:rsidP="008E08B3">
      <w:pPr>
        <w:widowControl/>
        <w:numPr>
          <w:ilvl w:val="0"/>
          <w:numId w:val="1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B408DC">
        <w:rPr>
          <w:rFonts w:ascii="Consolas" w:eastAsia="宋体" w:hAnsi="Consolas" w:cs="宋体"/>
          <w:color w:val="000000"/>
          <w:kern w:val="0"/>
          <w:sz w:val="18"/>
          <w:szCs w:val="18"/>
          <w:bdr w:val="none" w:sz="0" w:space="0" w:color="auto" w:frame="1"/>
        </w:rPr>
        <w:t>    </w:t>
      </w:r>
      <w:r w:rsidRPr="00B408DC">
        <w:rPr>
          <w:rFonts w:ascii="Consolas" w:eastAsia="宋体" w:hAnsi="Consolas" w:cs="宋体"/>
          <w:b/>
          <w:bCs/>
          <w:color w:val="006699"/>
          <w:kern w:val="0"/>
          <w:sz w:val="18"/>
          <w:szCs w:val="18"/>
          <w:bdr w:val="none" w:sz="0" w:space="0" w:color="auto" w:frame="1"/>
        </w:rPr>
        <w:t>public</w:t>
      </w:r>
      <w:r w:rsidRPr="00B408DC">
        <w:rPr>
          <w:rFonts w:ascii="Consolas" w:eastAsia="宋体" w:hAnsi="Consolas" w:cs="宋体"/>
          <w:color w:val="000000"/>
          <w:kern w:val="0"/>
          <w:sz w:val="18"/>
          <w:szCs w:val="18"/>
          <w:bdr w:val="none" w:sz="0" w:space="0" w:color="auto" w:frame="1"/>
        </w:rPr>
        <w:t> </w:t>
      </w:r>
      <w:r w:rsidRPr="00B408DC">
        <w:rPr>
          <w:rFonts w:ascii="Consolas" w:eastAsia="宋体" w:hAnsi="Consolas" w:cs="宋体"/>
          <w:b/>
          <w:bCs/>
          <w:color w:val="006699"/>
          <w:kern w:val="0"/>
          <w:sz w:val="18"/>
          <w:szCs w:val="18"/>
          <w:bdr w:val="none" w:sz="0" w:space="0" w:color="auto" w:frame="1"/>
        </w:rPr>
        <w:t>void</w:t>
      </w:r>
      <w:r w:rsidRPr="00B408DC">
        <w:rPr>
          <w:rFonts w:ascii="Consolas" w:eastAsia="宋体" w:hAnsi="Consolas" w:cs="宋体"/>
          <w:color w:val="000000"/>
          <w:kern w:val="0"/>
          <w:sz w:val="18"/>
          <w:szCs w:val="18"/>
          <w:bdr w:val="none" w:sz="0" w:space="0" w:color="auto" w:frame="1"/>
        </w:rPr>
        <w:t> add(</w:t>
      </w:r>
      <w:r w:rsidRPr="00B408DC">
        <w:rPr>
          <w:rFonts w:ascii="Consolas" w:eastAsia="宋体" w:hAnsi="Consolas" w:cs="宋体"/>
          <w:b/>
          <w:bCs/>
          <w:color w:val="006699"/>
          <w:kern w:val="0"/>
          <w:sz w:val="18"/>
          <w:szCs w:val="18"/>
          <w:bdr w:val="none" w:sz="0" w:space="0" w:color="auto" w:frame="1"/>
        </w:rPr>
        <w:t>int</w:t>
      </w:r>
      <w:r w:rsidRPr="00B408DC">
        <w:rPr>
          <w:rFonts w:ascii="Consolas" w:eastAsia="宋体" w:hAnsi="Consolas" w:cs="宋体"/>
          <w:color w:val="000000"/>
          <w:kern w:val="0"/>
          <w:sz w:val="18"/>
          <w:szCs w:val="18"/>
          <w:bdr w:val="none" w:sz="0" w:space="0" w:color="auto" w:frame="1"/>
        </w:rPr>
        <w:t> index, E element) {  </w:t>
      </w:r>
    </w:p>
    <w:p w:rsidR="00B408DC" w:rsidRPr="00B408DC" w:rsidRDefault="00B408DC" w:rsidP="008E08B3">
      <w:pPr>
        <w:widowControl/>
        <w:numPr>
          <w:ilvl w:val="0"/>
          <w:numId w:val="13"/>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B408DC">
        <w:rPr>
          <w:rFonts w:ascii="Consolas" w:eastAsia="宋体" w:hAnsi="Consolas" w:cs="宋体"/>
          <w:color w:val="000000"/>
          <w:kern w:val="0"/>
          <w:sz w:val="18"/>
          <w:szCs w:val="18"/>
          <w:bdr w:val="none" w:sz="0" w:space="0" w:color="auto" w:frame="1"/>
        </w:rPr>
        <w:t>        </w:t>
      </w:r>
      <w:r w:rsidRPr="00B408DC">
        <w:rPr>
          <w:rFonts w:ascii="Consolas" w:eastAsia="宋体" w:hAnsi="Consolas" w:cs="宋体"/>
          <w:b/>
          <w:bCs/>
          <w:color w:val="006699"/>
          <w:kern w:val="0"/>
          <w:sz w:val="18"/>
          <w:szCs w:val="18"/>
          <w:bdr w:val="none" w:sz="0" w:space="0" w:color="auto" w:frame="1"/>
        </w:rPr>
        <w:t>synchronized</w:t>
      </w:r>
      <w:r w:rsidRPr="00B408DC">
        <w:rPr>
          <w:rFonts w:ascii="Consolas" w:eastAsia="宋体" w:hAnsi="Consolas" w:cs="宋体"/>
          <w:color w:val="000000"/>
          <w:kern w:val="0"/>
          <w:sz w:val="18"/>
          <w:szCs w:val="18"/>
          <w:bdr w:val="none" w:sz="0" w:space="0" w:color="auto" w:frame="1"/>
        </w:rPr>
        <w:t>(mutex) {list.add(index, element);}  </w:t>
      </w:r>
    </w:p>
    <w:p w:rsidR="00B408DC" w:rsidRPr="00B408DC" w:rsidRDefault="00B408DC" w:rsidP="008E08B3">
      <w:pPr>
        <w:widowControl/>
        <w:numPr>
          <w:ilvl w:val="0"/>
          <w:numId w:val="1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B408DC">
        <w:rPr>
          <w:rFonts w:ascii="Consolas" w:eastAsia="宋体" w:hAnsi="Consolas" w:cs="宋体"/>
          <w:color w:val="000000"/>
          <w:kern w:val="0"/>
          <w:sz w:val="18"/>
          <w:szCs w:val="18"/>
          <w:bdr w:val="none" w:sz="0" w:space="0" w:color="auto" w:frame="1"/>
        </w:rPr>
        <w:t>        }  </w:t>
      </w:r>
    </w:p>
    <w:p w:rsidR="00B408DC" w:rsidRPr="00B408DC" w:rsidRDefault="00B408DC" w:rsidP="008E08B3">
      <w:pPr>
        <w:widowControl/>
        <w:numPr>
          <w:ilvl w:val="0"/>
          <w:numId w:val="13"/>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B408DC">
        <w:rPr>
          <w:rFonts w:ascii="Consolas" w:eastAsia="宋体" w:hAnsi="Consolas" w:cs="宋体"/>
          <w:color w:val="000000"/>
          <w:kern w:val="0"/>
          <w:sz w:val="18"/>
          <w:szCs w:val="18"/>
          <w:bdr w:val="none" w:sz="0" w:space="0" w:color="auto" w:frame="1"/>
        </w:rPr>
        <w:t>    </w:t>
      </w:r>
      <w:r w:rsidRPr="00B408DC">
        <w:rPr>
          <w:rFonts w:ascii="Consolas" w:eastAsia="宋体" w:hAnsi="Consolas" w:cs="宋体"/>
          <w:b/>
          <w:bCs/>
          <w:color w:val="006699"/>
          <w:kern w:val="0"/>
          <w:sz w:val="18"/>
          <w:szCs w:val="18"/>
          <w:bdr w:val="none" w:sz="0" w:space="0" w:color="auto" w:frame="1"/>
        </w:rPr>
        <w:t>public</w:t>
      </w:r>
      <w:r w:rsidRPr="00B408DC">
        <w:rPr>
          <w:rFonts w:ascii="Consolas" w:eastAsia="宋体" w:hAnsi="Consolas" w:cs="宋体"/>
          <w:color w:val="000000"/>
          <w:kern w:val="0"/>
          <w:sz w:val="18"/>
          <w:szCs w:val="18"/>
          <w:bdr w:val="none" w:sz="0" w:space="0" w:color="auto" w:frame="1"/>
        </w:rPr>
        <w:t> ListIterator&lt;E&gt; listIterator() {  </w:t>
      </w:r>
    </w:p>
    <w:p w:rsidR="00B408DC" w:rsidRPr="00B408DC" w:rsidRDefault="00B408DC" w:rsidP="008E08B3">
      <w:pPr>
        <w:widowControl/>
        <w:numPr>
          <w:ilvl w:val="0"/>
          <w:numId w:val="1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B408DC">
        <w:rPr>
          <w:rFonts w:ascii="Consolas" w:eastAsia="宋体" w:hAnsi="Consolas" w:cs="宋体"/>
          <w:color w:val="000000"/>
          <w:kern w:val="0"/>
          <w:sz w:val="18"/>
          <w:szCs w:val="18"/>
          <w:bdr w:val="none" w:sz="0" w:space="0" w:color="auto" w:frame="1"/>
        </w:rPr>
        <w:lastRenderedPageBreak/>
        <w:t>        </w:t>
      </w:r>
      <w:r w:rsidRPr="00B408DC">
        <w:rPr>
          <w:rFonts w:ascii="Consolas" w:eastAsia="宋体" w:hAnsi="Consolas" w:cs="宋体"/>
          <w:b/>
          <w:bCs/>
          <w:color w:val="006699"/>
          <w:kern w:val="0"/>
          <w:sz w:val="18"/>
          <w:szCs w:val="18"/>
          <w:bdr w:val="none" w:sz="0" w:space="0" w:color="auto" w:frame="1"/>
        </w:rPr>
        <w:t>return</w:t>
      </w:r>
      <w:r w:rsidRPr="00B408DC">
        <w:rPr>
          <w:rFonts w:ascii="Consolas" w:eastAsia="宋体" w:hAnsi="Consolas" w:cs="宋体"/>
          <w:color w:val="000000"/>
          <w:kern w:val="0"/>
          <w:sz w:val="18"/>
          <w:szCs w:val="18"/>
          <w:bdr w:val="none" w:sz="0" w:space="0" w:color="auto" w:frame="1"/>
        </w:rPr>
        <w:t> list.listIterator(); </w:t>
      </w:r>
      <w:r w:rsidRPr="00B408DC">
        <w:rPr>
          <w:rFonts w:ascii="Consolas" w:eastAsia="宋体" w:hAnsi="Consolas" w:cs="宋体"/>
          <w:color w:val="008200"/>
          <w:kern w:val="0"/>
          <w:sz w:val="18"/>
          <w:szCs w:val="18"/>
          <w:bdr w:val="none" w:sz="0" w:space="0" w:color="auto" w:frame="1"/>
        </w:rPr>
        <w:t>// Must be manually synched by user </w:t>
      </w:r>
      <w:r w:rsidRPr="00B408DC">
        <w:rPr>
          <w:rFonts w:ascii="Consolas" w:eastAsia="宋体" w:hAnsi="Consolas" w:cs="宋体"/>
          <w:color w:val="008200"/>
          <w:kern w:val="0"/>
          <w:sz w:val="18"/>
          <w:szCs w:val="18"/>
          <w:bdr w:val="none" w:sz="0" w:space="0" w:color="auto" w:frame="1"/>
        </w:rPr>
        <w:t>需要用户保证同步，否则仍然可能抛出</w:t>
      </w:r>
      <w:r w:rsidRPr="00B408DC">
        <w:rPr>
          <w:rFonts w:ascii="Consolas" w:eastAsia="宋体" w:hAnsi="Consolas" w:cs="宋体"/>
          <w:color w:val="008200"/>
          <w:kern w:val="0"/>
          <w:sz w:val="18"/>
          <w:szCs w:val="18"/>
          <w:bdr w:val="none" w:sz="0" w:space="0" w:color="auto" w:frame="1"/>
        </w:rPr>
        <w:t>ConcurrentModificationException</w:t>
      </w:r>
      <w:r w:rsidRPr="00B408DC">
        <w:rPr>
          <w:rFonts w:ascii="Consolas" w:eastAsia="宋体" w:hAnsi="Consolas" w:cs="宋体"/>
          <w:color w:val="000000"/>
          <w:kern w:val="0"/>
          <w:sz w:val="18"/>
          <w:szCs w:val="18"/>
          <w:bdr w:val="none" w:sz="0" w:space="0" w:color="auto" w:frame="1"/>
        </w:rPr>
        <w:t>  </w:t>
      </w:r>
    </w:p>
    <w:p w:rsidR="00B408DC" w:rsidRPr="00B408DC" w:rsidRDefault="00B408DC" w:rsidP="008E08B3">
      <w:pPr>
        <w:widowControl/>
        <w:numPr>
          <w:ilvl w:val="0"/>
          <w:numId w:val="13"/>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B408DC">
        <w:rPr>
          <w:rFonts w:ascii="Consolas" w:eastAsia="宋体" w:hAnsi="Consolas" w:cs="宋体"/>
          <w:color w:val="000000"/>
          <w:kern w:val="0"/>
          <w:sz w:val="18"/>
          <w:szCs w:val="18"/>
          <w:bdr w:val="none" w:sz="0" w:space="0" w:color="auto" w:frame="1"/>
        </w:rPr>
        <w:t>        }  </w:t>
      </w:r>
    </w:p>
    <w:p w:rsidR="00B408DC" w:rsidRPr="00B408DC" w:rsidRDefault="00B408DC" w:rsidP="008E08B3">
      <w:pPr>
        <w:widowControl/>
        <w:numPr>
          <w:ilvl w:val="0"/>
          <w:numId w:val="1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B408DC">
        <w:rPr>
          <w:rFonts w:ascii="Consolas" w:eastAsia="宋体" w:hAnsi="Consolas" w:cs="宋体"/>
          <w:color w:val="000000"/>
          <w:kern w:val="0"/>
          <w:sz w:val="18"/>
          <w:szCs w:val="18"/>
          <w:bdr w:val="none" w:sz="0" w:space="0" w:color="auto" w:frame="1"/>
        </w:rPr>
        <w:t>  </w:t>
      </w:r>
    </w:p>
    <w:p w:rsidR="00B408DC" w:rsidRPr="00B408DC" w:rsidRDefault="00B408DC" w:rsidP="008E08B3">
      <w:pPr>
        <w:widowControl/>
        <w:numPr>
          <w:ilvl w:val="0"/>
          <w:numId w:val="13"/>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B408DC">
        <w:rPr>
          <w:rFonts w:ascii="Consolas" w:eastAsia="宋体" w:hAnsi="Consolas" w:cs="宋体"/>
          <w:color w:val="000000"/>
          <w:kern w:val="0"/>
          <w:sz w:val="18"/>
          <w:szCs w:val="18"/>
          <w:bdr w:val="none" w:sz="0" w:space="0" w:color="auto" w:frame="1"/>
        </w:rPr>
        <w:t>    </w:t>
      </w:r>
      <w:r w:rsidRPr="00B408DC">
        <w:rPr>
          <w:rFonts w:ascii="Consolas" w:eastAsia="宋体" w:hAnsi="Consolas" w:cs="宋体"/>
          <w:b/>
          <w:bCs/>
          <w:color w:val="006699"/>
          <w:kern w:val="0"/>
          <w:sz w:val="18"/>
          <w:szCs w:val="18"/>
          <w:bdr w:val="none" w:sz="0" w:space="0" w:color="auto" w:frame="1"/>
        </w:rPr>
        <w:t>public</w:t>
      </w:r>
      <w:r w:rsidRPr="00B408DC">
        <w:rPr>
          <w:rFonts w:ascii="Consolas" w:eastAsia="宋体" w:hAnsi="Consolas" w:cs="宋体"/>
          <w:color w:val="000000"/>
          <w:kern w:val="0"/>
          <w:sz w:val="18"/>
          <w:szCs w:val="18"/>
          <w:bdr w:val="none" w:sz="0" w:space="0" w:color="auto" w:frame="1"/>
        </w:rPr>
        <w:t> ListIterator&lt;E&gt; listIterator(</w:t>
      </w:r>
      <w:r w:rsidRPr="00B408DC">
        <w:rPr>
          <w:rFonts w:ascii="Consolas" w:eastAsia="宋体" w:hAnsi="Consolas" w:cs="宋体"/>
          <w:b/>
          <w:bCs/>
          <w:color w:val="006699"/>
          <w:kern w:val="0"/>
          <w:sz w:val="18"/>
          <w:szCs w:val="18"/>
          <w:bdr w:val="none" w:sz="0" w:space="0" w:color="auto" w:frame="1"/>
        </w:rPr>
        <w:t>int</w:t>
      </w:r>
      <w:r w:rsidRPr="00B408DC">
        <w:rPr>
          <w:rFonts w:ascii="Consolas" w:eastAsia="宋体" w:hAnsi="Consolas" w:cs="宋体"/>
          <w:color w:val="000000"/>
          <w:kern w:val="0"/>
          <w:sz w:val="18"/>
          <w:szCs w:val="18"/>
          <w:bdr w:val="none" w:sz="0" w:space="0" w:color="auto" w:frame="1"/>
        </w:rPr>
        <w:t> index) {  </w:t>
      </w:r>
    </w:p>
    <w:p w:rsidR="00B408DC" w:rsidRPr="00B408DC" w:rsidRDefault="00B408DC" w:rsidP="008E08B3">
      <w:pPr>
        <w:widowControl/>
        <w:numPr>
          <w:ilvl w:val="0"/>
          <w:numId w:val="1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B408DC">
        <w:rPr>
          <w:rFonts w:ascii="Consolas" w:eastAsia="宋体" w:hAnsi="Consolas" w:cs="宋体"/>
          <w:color w:val="000000"/>
          <w:kern w:val="0"/>
          <w:sz w:val="18"/>
          <w:szCs w:val="18"/>
          <w:bdr w:val="none" w:sz="0" w:space="0" w:color="auto" w:frame="1"/>
        </w:rPr>
        <w:t>        </w:t>
      </w:r>
      <w:r w:rsidRPr="00B408DC">
        <w:rPr>
          <w:rFonts w:ascii="Consolas" w:eastAsia="宋体" w:hAnsi="Consolas" w:cs="宋体"/>
          <w:b/>
          <w:bCs/>
          <w:color w:val="006699"/>
          <w:kern w:val="0"/>
          <w:sz w:val="18"/>
          <w:szCs w:val="18"/>
          <w:bdr w:val="none" w:sz="0" w:space="0" w:color="auto" w:frame="1"/>
        </w:rPr>
        <w:t>return</w:t>
      </w:r>
      <w:r w:rsidRPr="00B408DC">
        <w:rPr>
          <w:rFonts w:ascii="Consolas" w:eastAsia="宋体" w:hAnsi="Consolas" w:cs="宋体"/>
          <w:color w:val="000000"/>
          <w:kern w:val="0"/>
          <w:sz w:val="18"/>
          <w:szCs w:val="18"/>
          <w:bdr w:val="none" w:sz="0" w:space="0" w:color="auto" w:frame="1"/>
        </w:rPr>
        <w:t> list.listIterator(index); </w:t>
      </w:r>
      <w:r w:rsidRPr="00B408DC">
        <w:rPr>
          <w:rFonts w:ascii="Consolas" w:eastAsia="宋体" w:hAnsi="Consolas" w:cs="宋体"/>
          <w:color w:val="008200"/>
          <w:kern w:val="0"/>
          <w:sz w:val="18"/>
          <w:szCs w:val="18"/>
          <w:bdr w:val="none" w:sz="0" w:space="0" w:color="auto" w:frame="1"/>
        </w:rPr>
        <w:t>// Must be manually synched by user &lt;span style="font-family: Arial, Helvetica, sans-serif;"&gt;</w:t>
      </w:r>
      <w:r w:rsidRPr="00B408DC">
        <w:rPr>
          <w:rFonts w:ascii="Consolas" w:eastAsia="宋体" w:hAnsi="Consolas" w:cs="宋体"/>
          <w:color w:val="008200"/>
          <w:kern w:val="0"/>
          <w:sz w:val="18"/>
          <w:szCs w:val="18"/>
          <w:bdr w:val="none" w:sz="0" w:space="0" w:color="auto" w:frame="1"/>
        </w:rPr>
        <w:t>需要用户保证同步，否则仍然可能抛出</w:t>
      </w:r>
      <w:r w:rsidRPr="00B408DC">
        <w:rPr>
          <w:rFonts w:ascii="Consolas" w:eastAsia="宋体" w:hAnsi="Consolas" w:cs="宋体"/>
          <w:color w:val="008200"/>
          <w:kern w:val="0"/>
          <w:sz w:val="18"/>
          <w:szCs w:val="18"/>
          <w:bdr w:val="none" w:sz="0" w:space="0" w:color="auto" w:frame="1"/>
        </w:rPr>
        <w:t>ConcurrentModificationException&lt;/span&gt;</w:t>
      </w:r>
      <w:r w:rsidRPr="00B408DC">
        <w:rPr>
          <w:rFonts w:ascii="Consolas" w:eastAsia="宋体" w:hAnsi="Consolas" w:cs="宋体"/>
          <w:color w:val="000000"/>
          <w:kern w:val="0"/>
          <w:sz w:val="18"/>
          <w:szCs w:val="18"/>
          <w:bdr w:val="none" w:sz="0" w:space="0" w:color="auto" w:frame="1"/>
        </w:rPr>
        <w:t>  </w:t>
      </w:r>
    </w:p>
    <w:p w:rsidR="00B408DC" w:rsidRPr="00B408DC" w:rsidRDefault="00B408DC" w:rsidP="008E08B3">
      <w:pPr>
        <w:widowControl/>
        <w:numPr>
          <w:ilvl w:val="0"/>
          <w:numId w:val="13"/>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B408DC">
        <w:rPr>
          <w:rFonts w:ascii="Consolas" w:eastAsia="宋体" w:hAnsi="Consolas" w:cs="宋体"/>
          <w:color w:val="000000"/>
          <w:kern w:val="0"/>
          <w:sz w:val="18"/>
          <w:szCs w:val="18"/>
          <w:bdr w:val="none" w:sz="0" w:space="0" w:color="auto" w:frame="1"/>
        </w:rPr>
        <w:t>        }  </w:t>
      </w:r>
    </w:p>
    <w:p w:rsidR="00B408DC" w:rsidRDefault="00B408DC" w:rsidP="00B408DC"/>
    <w:p w:rsidR="008F23D8" w:rsidRDefault="008F23D8" w:rsidP="008F23D8">
      <w:pPr>
        <w:pStyle w:val="2"/>
      </w:pPr>
      <w:r>
        <w:rPr>
          <w:rFonts w:hint="eastAsia"/>
        </w:rPr>
        <w:t>ConcurrentHashMap</w:t>
      </w:r>
    </w:p>
    <w:p w:rsidR="005505D6" w:rsidRDefault="005505D6" w:rsidP="005505D6">
      <w:r>
        <w:t>J</w:t>
      </w:r>
      <w:r>
        <w:rPr>
          <w:rFonts w:hint="eastAsia"/>
        </w:rPr>
        <w:t>dk1.7</w:t>
      </w:r>
      <w:r>
        <w:t xml:space="preserve"> </w:t>
      </w:r>
      <w:hyperlink r:id="rId206" w:history="1">
        <w:r w:rsidRPr="0053143C">
          <w:rPr>
            <w:rStyle w:val="a5"/>
          </w:rPr>
          <w:t>http://www.blogjava.net/DLevin/archive/2013/10/18/405030.html</w:t>
        </w:r>
      </w:hyperlink>
    </w:p>
    <w:p w:rsidR="00BB43A0" w:rsidRDefault="00CF59C6" w:rsidP="005505D6">
      <w:hyperlink r:id="rId207" w:history="1">
        <w:r w:rsidR="009C10DD" w:rsidRPr="00253747">
          <w:rPr>
            <w:rStyle w:val="a5"/>
          </w:rPr>
          <w:t>http://www.cnblogs.com/java-zhao/p/5113317.html</w:t>
        </w:r>
      </w:hyperlink>
    </w:p>
    <w:p w:rsidR="005505D6" w:rsidRPr="005505D6" w:rsidRDefault="009C10DD" w:rsidP="005505D6">
      <w:r>
        <w:rPr>
          <w:noProof/>
        </w:rPr>
        <w:drawing>
          <wp:inline distT="0" distB="0" distL="0" distR="0">
            <wp:extent cx="5274310" cy="2949019"/>
            <wp:effectExtent l="0" t="0" r="2540" b="3810"/>
            <wp:docPr id="154" name="图片 154" descr="http://images2015.cnblogs.com/blog/764863/201606/764863-20160620202714522-1795796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764863/201606/764863-20160620202714522-1795796503.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2949019"/>
                    </a:xfrm>
                    <a:prstGeom prst="rect">
                      <a:avLst/>
                    </a:prstGeom>
                    <a:noFill/>
                    <a:ln>
                      <a:noFill/>
                    </a:ln>
                  </pic:spPr>
                </pic:pic>
              </a:graphicData>
            </a:graphic>
          </wp:inline>
        </w:drawing>
      </w:r>
    </w:p>
    <w:p w:rsidR="008F23D8" w:rsidRDefault="008F23D8" w:rsidP="008F23D8">
      <w:r w:rsidRPr="008F23D8">
        <w:rPr>
          <w:rFonts w:hint="eastAsia"/>
          <w:bCs/>
        </w:rPr>
        <w:t>ConcurrentHashMap</w:t>
      </w:r>
      <w:r w:rsidRPr="008F23D8">
        <w:t>不同于</w:t>
      </w:r>
      <w:r w:rsidRPr="008F23D8">
        <w:t>Hashtable</w:t>
      </w:r>
      <w:r w:rsidRPr="008F23D8">
        <w:t>简单的将所有方法标记为</w:t>
      </w:r>
      <w:r w:rsidRPr="008F23D8">
        <w:t>synchronized</w:t>
      </w:r>
      <w:r w:rsidRPr="008F23D8">
        <w:t>，它将内部数组分成多个</w:t>
      </w:r>
      <w:r w:rsidRPr="008F23D8">
        <w:t>Segment</w:t>
      </w:r>
      <w:r w:rsidRPr="008F23D8">
        <w:t>，每个</w:t>
      </w:r>
      <w:r w:rsidRPr="008F23D8">
        <w:t>Segment</w:t>
      </w:r>
      <w:r w:rsidRPr="008F23D8">
        <w:t>类似一个</w:t>
      </w:r>
      <w:r w:rsidRPr="008F23D8">
        <w:t>Hashtable</w:t>
      </w:r>
      <w:r w:rsidRPr="008F23D8">
        <w:t>，从而减少锁的粒度，并且它内部有一些比较</w:t>
      </w:r>
      <w:r w:rsidRPr="008F23D8">
        <w:t>tricky</w:t>
      </w:r>
      <w:r w:rsidRPr="008F23D8">
        <w:t>实现，让</w:t>
      </w:r>
      <w:r w:rsidRPr="008F23D8">
        <w:t>get</w:t>
      </w:r>
      <w:r w:rsidRPr="008F23D8">
        <w:t>操作很多时候甚至不需要锁</w:t>
      </w:r>
      <w:r w:rsidR="005505D6">
        <w:rPr>
          <w:rFonts w:hint="eastAsia"/>
        </w:rPr>
        <w:t>。</w:t>
      </w:r>
    </w:p>
    <w:p w:rsidR="005505D6" w:rsidRDefault="005505D6" w:rsidP="008F23D8">
      <w:pPr>
        <w:rPr>
          <w:bCs/>
        </w:rPr>
      </w:pPr>
      <w:r w:rsidRPr="005505D6">
        <w:rPr>
          <w:bCs/>
        </w:rPr>
        <w:t>虽然</w:t>
      </w:r>
      <w:r w:rsidRPr="005505D6">
        <w:rPr>
          <w:bCs/>
        </w:rPr>
        <w:t>ConcurrentHashMap</w:t>
      </w:r>
      <w:r w:rsidRPr="005505D6">
        <w:rPr>
          <w:bCs/>
        </w:rPr>
        <w:t>在性能上比</w:t>
      </w:r>
      <w:r w:rsidRPr="005505D6">
        <w:rPr>
          <w:bCs/>
        </w:rPr>
        <w:t>Hashtable</w:t>
      </w:r>
      <w:r w:rsidRPr="005505D6">
        <w:rPr>
          <w:bCs/>
        </w:rPr>
        <w:t>提高了很多，但是它也有它自己的限制</w:t>
      </w:r>
      <w:r w:rsidRPr="005505D6">
        <w:rPr>
          <w:rFonts w:hint="eastAsia"/>
          <w:bCs/>
        </w:rPr>
        <w:t>：</w:t>
      </w:r>
    </w:p>
    <w:p w:rsidR="005505D6" w:rsidRDefault="005505D6" w:rsidP="008F23D8">
      <w:pPr>
        <w:rPr>
          <w:bCs/>
        </w:rPr>
      </w:pPr>
      <w:r w:rsidRPr="005505D6">
        <w:rPr>
          <w:bCs/>
        </w:rPr>
        <w:t xml:space="preserve">1. </w:t>
      </w:r>
      <w:r w:rsidRPr="005505D6">
        <w:rPr>
          <w:bCs/>
        </w:rPr>
        <w:t>它没有一个基于整个</w:t>
      </w:r>
      <w:r w:rsidRPr="005505D6">
        <w:rPr>
          <w:bCs/>
        </w:rPr>
        <w:t>Map</w:t>
      </w:r>
      <w:r w:rsidRPr="005505D6">
        <w:rPr>
          <w:bCs/>
        </w:rPr>
        <w:t>的锁，因而如果需要基于整个</w:t>
      </w:r>
      <w:r w:rsidRPr="005505D6">
        <w:rPr>
          <w:bCs/>
        </w:rPr>
        <w:t>Map</w:t>
      </w:r>
      <w:r w:rsidRPr="005505D6">
        <w:rPr>
          <w:bCs/>
        </w:rPr>
        <w:t>做操作，则需要自己额外的在外层套锁。当然由于它的线程安全特性，你可以不额外加锁，因为你在遍历的时候可以继续添加、删除，然而有些时候这并不符合你的需求（具体理由参考第</w:t>
      </w:r>
      <w:r w:rsidRPr="005505D6">
        <w:rPr>
          <w:bCs/>
        </w:rPr>
        <w:t>2</w:t>
      </w:r>
      <w:r w:rsidRPr="005505D6">
        <w:rPr>
          <w:bCs/>
        </w:rPr>
        <w:t>点）。</w:t>
      </w:r>
      <w:r w:rsidRPr="005505D6">
        <w:rPr>
          <w:bCs/>
        </w:rPr>
        <w:br/>
        <w:t xml:space="preserve">2. </w:t>
      </w:r>
      <w:r w:rsidRPr="005505D6">
        <w:rPr>
          <w:bCs/>
        </w:rPr>
        <w:t>它实现了一种更加细粒度的</w:t>
      </w:r>
      <w:r w:rsidRPr="005505D6">
        <w:rPr>
          <w:bCs/>
        </w:rPr>
        <w:t>happens-before</w:t>
      </w:r>
      <w:r w:rsidRPr="005505D6">
        <w:rPr>
          <w:bCs/>
        </w:rPr>
        <w:t>的关系。由于上述提到的当一个线程在遍历时，可以有其他线程同时在做添加、删除等操作。而有些情况下，真实需求时当一个遍历发生在添加、删除中间时，该遍历线程应该等到添加、删除线程完成后再开始，从而遍历线程能看到添加、删除后的结果；同样对有线程正在遍历时，希望其他的添加、删除线程能够等待。虽然这种细微的差别好像对一般程序来手影响不大。</w:t>
      </w:r>
    </w:p>
    <w:p w:rsidR="005505D6" w:rsidRDefault="005505D6" w:rsidP="008F23D8">
      <w:pPr>
        <w:rPr>
          <w:bCs/>
        </w:rPr>
      </w:pPr>
    </w:p>
    <w:p w:rsidR="00B222FF" w:rsidRDefault="00CF59C6" w:rsidP="008F23D8">
      <w:pPr>
        <w:rPr>
          <w:bCs/>
        </w:rPr>
      </w:pPr>
      <w:hyperlink r:id="rId209" w:history="1">
        <w:r w:rsidR="00B222FF" w:rsidRPr="0053143C">
          <w:rPr>
            <w:rStyle w:val="a5"/>
            <w:bCs/>
          </w:rPr>
          <w:t>http://www.cnblogs.com/everSeeker/p/5601861.html</w:t>
        </w:r>
      </w:hyperlink>
    </w:p>
    <w:p w:rsidR="00B222FF" w:rsidRDefault="00CF59C6" w:rsidP="008F23D8">
      <w:pPr>
        <w:rPr>
          <w:bCs/>
        </w:rPr>
      </w:pPr>
      <w:hyperlink r:id="rId210" w:history="1">
        <w:r w:rsidR="00BB43A0" w:rsidRPr="0053143C">
          <w:rPr>
            <w:rStyle w:val="a5"/>
            <w:bCs/>
          </w:rPr>
          <w:t>http://blog.csdn.net/u010723709/article/details/48007881</w:t>
        </w:r>
      </w:hyperlink>
    </w:p>
    <w:p w:rsidR="00BB43A0" w:rsidRDefault="00CF59C6" w:rsidP="008F23D8">
      <w:pPr>
        <w:rPr>
          <w:bCs/>
        </w:rPr>
      </w:pPr>
      <w:hyperlink r:id="rId211" w:history="1">
        <w:r w:rsidR="00BB43A0" w:rsidRPr="0053143C">
          <w:rPr>
            <w:rStyle w:val="a5"/>
            <w:bCs/>
          </w:rPr>
          <w:t>http://blog.csdn.net/melod_bc/article/details/54150679</w:t>
        </w:r>
      </w:hyperlink>
    </w:p>
    <w:p w:rsidR="00BB43A0" w:rsidRDefault="00BB43A0" w:rsidP="008F23D8">
      <w:pPr>
        <w:rPr>
          <w:bCs/>
        </w:rPr>
      </w:pPr>
    </w:p>
    <w:p w:rsidR="00B222FF" w:rsidRDefault="00B222FF" w:rsidP="008F23D8">
      <w:pPr>
        <w:rPr>
          <w:bCs/>
        </w:rPr>
      </w:pPr>
      <w:r>
        <w:rPr>
          <w:rFonts w:hint="eastAsia"/>
          <w:bCs/>
        </w:rPr>
        <w:t>在</w:t>
      </w:r>
      <w:r>
        <w:rPr>
          <w:rFonts w:hint="eastAsia"/>
          <w:bCs/>
        </w:rPr>
        <w:t>jdk1.8</w:t>
      </w:r>
      <w:r>
        <w:rPr>
          <w:rFonts w:hint="eastAsia"/>
          <w:bCs/>
        </w:rPr>
        <w:t>中取消了</w:t>
      </w:r>
      <w:r>
        <w:rPr>
          <w:rFonts w:hint="eastAsia"/>
          <w:bCs/>
        </w:rPr>
        <w:t>segments</w:t>
      </w:r>
      <w:r>
        <w:rPr>
          <w:rFonts w:hint="eastAsia"/>
          <w:bCs/>
        </w:rPr>
        <w:t>字段，</w:t>
      </w:r>
      <w:r w:rsidRPr="00B222FF">
        <w:rPr>
          <w:bCs/>
        </w:rPr>
        <w:t>直接采用</w:t>
      </w:r>
      <w:r w:rsidRPr="00B222FF">
        <w:rPr>
          <w:bCs/>
        </w:rPr>
        <w:t>transient volatile HashEntry&lt;K,V&gt;[] table</w:t>
      </w:r>
      <w:r w:rsidRPr="00B222FF">
        <w:rPr>
          <w:bCs/>
        </w:rPr>
        <w:t>保存数据，采用</w:t>
      </w:r>
      <w:r w:rsidRPr="00B222FF">
        <w:rPr>
          <w:bCs/>
        </w:rPr>
        <w:t>table</w:t>
      </w:r>
      <w:r w:rsidRPr="00B222FF">
        <w:rPr>
          <w:bCs/>
        </w:rPr>
        <w:t>数组元素作为锁，从而实现了对每一行数据进行加锁</w:t>
      </w:r>
      <w:r w:rsidR="009C10DD">
        <w:rPr>
          <w:rFonts w:hint="eastAsia"/>
          <w:bCs/>
        </w:rPr>
        <w:t>（是采用首个节点进行加锁操作）</w:t>
      </w:r>
      <w:r w:rsidRPr="00B222FF">
        <w:rPr>
          <w:bCs/>
        </w:rPr>
        <w:t>，进一步减少并发冲突的概率。将原先</w:t>
      </w:r>
      <w:r w:rsidRPr="00B222FF">
        <w:rPr>
          <w:bCs/>
        </w:rPr>
        <w:t>table</w:t>
      </w:r>
      <w:r w:rsidRPr="00B222FF">
        <w:rPr>
          <w:bCs/>
        </w:rPr>
        <w:t>数组＋单向链表的数据结构，变更为</w:t>
      </w:r>
      <w:r w:rsidRPr="00B222FF">
        <w:rPr>
          <w:bCs/>
        </w:rPr>
        <w:t>table</w:t>
      </w:r>
      <w:r w:rsidRPr="00B222FF">
        <w:rPr>
          <w:bCs/>
        </w:rPr>
        <w:t>数组＋单向链表＋红黑树的结构。对于</w:t>
      </w:r>
      <w:r w:rsidRPr="00B222FF">
        <w:rPr>
          <w:bCs/>
        </w:rPr>
        <w:t>hash</w:t>
      </w:r>
      <w:r w:rsidRPr="00B222FF">
        <w:rPr>
          <w:bCs/>
        </w:rPr>
        <w:t>表来说，最核心的能力在于将</w:t>
      </w:r>
      <w:r w:rsidRPr="00B222FF">
        <w:rPr>
          <w:bCs/>
        </w:rPr>
        <w:t>key hash</w:t>
      </w:r>
      <w:r w:rsidRPr="00B222FF">
        <w:rPr>
          <w:bCs/>
        </w:rPr>
        <w:t>之后能均匀的分布在数组中。如果</w:t>
      </w:r>
      <w:r w:rsidRPr="00B222FF">
        <w:rPr>
          <w:bCs/>
        </w:rPr>
        <w:t>hash</w:t>
      </w:r>
      <w:r w:rsidRPr="00B222FF">
        <w:rPr>
          <w:bCs/>
        </w:rPr>
        <w:t>之后散列的很均匀，那么</w:t>
      </w:r>
      <w:r w:rsidRPr="00B222FF">
        <w:rPr>
          <w:bCs/>
        </w:rPr>
        <w:t>table</w:t>
      </w:r>
      <w:r w:rsidRPr="00B222FF">
        <w:rPr>
          <w:bCs/>
        </w:rPr>
        <w:t>数组中的每个队列长度主要为</w:t>
      </w:r>
      <w:r w:rsidRPr="00B222FF">
        <w:rPr>
          <w:bCs/>
        </w:rPr>
        <w:t>0</w:t>
      </w:r>
      <w:r w:rsidRPr="00B222FF">
        <w:rPr>
          <w:bCs/>
        </w:rPr>
        <w:t>或者</w:t>
      </w:r>
      <w:r w:rsidRPr="00B222FF">
        <w:rPr>
          <w:bCs/>
        </w:rPr>
        <w:t>1</w:t>
      </w:r>
      <w:r w:rsidRPr="00B222FF">
        <w:rPr>
          <w:bCs/>
        </w:rPr>
        <w:t>。但实际情况并非总是如此理想，虽然</w:t>
      </w:r>
      <w:r w:rsidRPr="00B222FF">
        <w:rPr>
          <w:bCs/>
        </w:rPr>
        <w:t>ConcurrentHashMap</w:t>
      </w:r>
      <w:r w:rsidRPr="00B222FF">
        <w:rPr>
          <w:bCs/>
        </w:rPr>
        <w:t>类默认的加载因子为</w:t>
      </w:r>
      <w:r w:rsidRPr="00B222FF">
        <w:rPr>
          <w:bCs/>
        </w:rPr>
        <w:t>0.75</w:t>
      </w:r>
      <w:r w:rsidRPr="00B222FF">
        <w:rPr>
          <w:bCs/>
        </w:rPr>
        <w:t>，但是在数据量过大或者运气不佳的情况下，还是会存在一些队列长度过长的情况，如果还是采用单向列表方式，那么查询某个节点的时间复杂度为</w:t>
      </w:r>
      <w:r w:rsidRPr="00B222FF">
        <w:rPr>
          <w:bCs/>
        </w:rPr>
        <w:t>O(n)</w:t>
      </w:r>
      <w:r w:rsidRPr="00B222FF">
        <w:rPr>
          <w:bCs/>
        </w:rPr>
        <w:t>；因此，对于个数超过</w:t>
      </w:r>
      <w:r w:rsidRPr="00B222FF">
        <w:rPr>
          <w:bCs/>
        </w:rPr>
        <w:t>8(</w:t>
      </w:r>
      <w:r w:rsidRPr="00B222FF">
        <w:rPr>
          <w:bCs/>
        </w:rPr>
        <w:t>默认值</w:t>
      </w:r>
      <w:r w:rsidRPr="00B222FF">
        <w:rPr>
          <w:bCs/>
        </w:rPr>
        <w:t>)</w:t>
      </w:r>
      <w:r w:rsidRPr="00B222FF">
        <w:rPr>
          <w:bCs/>
        </w:rPr>
        <w:t>的列表，</w:t>
      </w:r>
      <w:r w:rsidRPr="00B222FF">
        <w:rPr>
          <w:bCs/>
        </w:rPr>
        <w:t>jdk1.8</w:t>
      </w:r>
      <w:r w:rsidRPr="00B222FF">
        <w:rPr>
          <w:bCs/>
        </w:rPr>
        <w:t>中采用了红黑树的结构，那么查询的时间复杂度可以降低到</w:t>
      </w:r>
      <w:r w:rsidRPr="00B222FF">
        <w:rPr>
          <w:bCs/>
        </w:rPr>
        <w:t>O(logN)</w:t>
      </w:r>
      <w:r w:rsidRPr="00B222FF">
        <w:rPr>
          <w:bCs/>
        </w:rPr>
        <w:t>，可以改进性能。</w:t>
      </w:r>
    </w:p>
    <w:p w:rsidR="00BB43A0" w:rsidRDefault="00BB43A0" w:rsidP="008F23D8">
      <w:pPr>
        <w:rPr>
          <w:bCs/>
        </w:rPr>
      </w:pPr>
      <w:r>
        <w:rPr>
          <w:rFonts w:hint="eastAsia"/>
          <w:bCs/>
        </w:rPr>
        <w:t>并且在</w:t>
      </w:r>
      <w:r>
        <w:rPr>
          <w:rFonts w:hint="eastAsia"/>
          <w:bCs/>
        </w:rPr>
        <w:t>jdk1.8</w:t>
      </w:r>
      <w:r>
        <w:rPr>
          <w:rFonts w:hint="eastAsia"/>
          <w:bCs/>
        </w:rPr>
        <w:t>中利用了</w:t>
      </w:r>
      <w:r>
        <w:rPr>
          <w:rFonts w:hint="eastAsia"/>
          <w:bCs/>
        </w:rPr>
        <w:t>CAS</w:t>
      </w:r>
      <w:r>
        <w:rPr>
          <w:rFonts w:hint="eastAsia"/>
          <w:bCs/>
        </w:rPr>
        <w:t>算法，这是一个原子操作，即和内存中某个位置的数进行比较，如何和我们预期的值是一样的，则进行替换，否则不替换。</w:t>
      </w:r>
    </w:p>
    <w:p w:rsidR="00BB43A0" w:rsidRDefault="00BB43A0" w:rsidP="008F23D8">
      <w:pPr>
        <w:rPr>
          <w:bCs/>
        </w:rPr>
      </w:pPr>
      <w:r w:rsidRPr="00BB43A0">
        <w:rPr>
          <w:bCs/>
        </w:rPr>
        <w:t>sizeCtl</w:t>
      </w:r>
      <w:r>
        <w:rPr>
          <w:rFonts w:hint="eastAsia"/>
          <w:bCs/>
        </w:rPr>
        <w:t>是</w:t>
      </w:r>
      <w:r>
        <w:rPr>
          <w:rFonts w:hint="eastAsia"/>
          <w:bCs/>
        </w:rPr>
        <w:t>jdk1.8</w:t>
      </w:r>
      <w:r>
        <w:rPr>
          <w:rFonts w:hint="eastAsia"/>
          <w:bCs/>
        </w:rPr>
        <w:t>的关键属性，取值不同，代表不同含义。负数代表正在进行初始化或者扩容操作，</w:t>
      </w:r>
      <w:r>
        <w:rPr>
          <w:rFonts w:hint="eastAsia"/>
          <w:bCs/>
        </w:rPr>
        <w:t>-1</w:t>
      </w:r>
      <w:r>
        <w:rPr>
          <w:rFonts w:hint="eastAsia"/>
          <w:bCs/>
        </w:rPr>
        <w:t>代表正在初始化，</w:t>
      </w:r>
      <w:r>
        <w:rPr>
          <w:rFonts w:hint="eastAsia"/>
          <w:bCs/>
        </w:rPr>
        <w:t>-N</w:t>
      </w:r>
      <w:r>
        <w:rPr>
          <w:rFonts w:hint="eastAsia"/>
          <w:bCs/>
        </w:rPr>
        <w:t>表示有</w:t>
      </w:r>
      <w:r>
        <w:rPr>
          <w:rFonts w:hint="eastAsia"/>
          <w:bCs/>
        </w:rPr>
        <w:t>N-1</w:t>
      </w:r>
      <w:r>
        <w:rPr>
          <w:rFonts w:hint="eastAsia"/>
          <w:bCs/>
        </w:rPr>
        <w:t>个线程正在进行扩容操作，正数或者</w:t>
      </w:r>
      <w:r>
        <w:rPr>
          <w:rFonts w:hint="eastAsia"/>
          <w:bCs/>
        </w:rPr>
        <w:t>0</w:t>
      </w:r>
      <w:r>
        <w:rPr>
          <w:rFonts w:hint="eastAsia"/>
          <w:bCs/>
        </w:rPr>
        <w:t>代表</w:t>
      </w:r>
      <w:r>
        <w:rPr>
          <w:rFonts w:hint="eastAsia"/>
          <w:bCs/>
        </w:rPr>
        <w:t>hash</w:t>
      </w:r>
      <w:r>
        <w:rPr>
          <w:rFonts w:hint="eastAsia"/>
          <w:bCs/>
        </w:rPr>
        <w:t>表还没初始化，这个数值表示初始化或者下一次进行扩容的大小。这个值始终是</w:t>
      </w:r>
      <w:r>
        <w:rPr>
          <w:rFonts w:hint="eastAsia"/>
          <w:bCs/>
        </w:rPr>
        <w:t>map</w:t>
      </w:r>
      <w:r>
        <w:rPr>
          <w:rFonts w:hint="eastAsia"/>
          <w:bCs/>
        </w:rPr>
        <w:t>容量的</w:t>
      </w:r>
      <w:r>
        <w:rPr>
          <w:rFonts w:hint="eastAsia"/>
          <w:bCs/>
        </w:rPr>
        <w:t>0.75</w:t>
      </w:r>
      <w:r>
        <w:rPr>
          <w:rFonts w:hint="eastAsia"/>
          <w:bCs/>
        </w:rPr>
        <w:t>倍。</w:t>
      </w:r>
    </w:p>
    <w:p w:rsidR="00BB43A0" w:rsidRDefault="00BB43A0" w:rsidP="008F23D8">
      <w:pPr>
        <w:rPr>
          <w:bCs/>
        </w:rPr>
      </w:pPr>
      <w:r>
        <w:rPr>
          <w:rFonts w:hint="eastAsia"/>
          <w:bCs/>
        </w:rPr>
        <w:t>重要的内部类：</w:t>
      </w:r>
    </w:p>
    <w:p w:rsidR="00BB43A0" w:rsidRDefault="00BB43A0" w:rsidP="008F23D8">
      <w:pPr>
        <w:rPr>
          <w:bCs/>
        </w:rPr>
      </w:pPr>
      <w:r>
        <w:rPr>
          <w:rFonts w:hint="eastAsia"/>
          <w:bCs/>
        </w:rPr>
        <w:t>Node</w:t>
      </w:r>
      <w:r>
        <w:rPr>
          <w:rFonts w:hint="eastAsia"/>
          <w:bCs/>
        </w:rPr>
        <w:t>：包装了</w:t>
      </w:r>
      <w:r>
        <w:rPr>
          <w:rFonts w:hint="eastAsia"/>
          <w:bCs/>
        </w:rPr>
        <w:t>key-value</w:t>
      </w:r>
      <w:r>
        <w:rPr>
          <w:rFonts w:hint="eastAsia"/>
          <w:bCs/>
        </w:rPr>
        <w:t>键值对，对</w:t>
      </w:r>
      <w:r>
        <w:rPr>
          <w:rFonts w:hint="eastAsia"/>
          <w:bCs/>
        </w:rPr>
        <w:t>value</w:t>
      </w:r>
      <w:r>
        <w:rPr>
          <w:rFonts w:hint="eastAsia"/>
          <w:bCs/>
        </w:rPr>
        <w:t>和</w:t>
      </w:r>
      <w:r>
        <w:rPr>
          <w:rFonts w:hint="eastAsia"/>
          <w:bCs/>
        </w:rPr>
        <w:t>next</w:t>
      </w:r>
      <w:r>
        <w:rPr>
          <w:rFonts w:hint="eastAsia"/>
          <w:bCs/>
        </w:rPr>
        <w:t>属性设置了</w:t>
      </w:r>
      <w:r>
        <w:rPr>
          <w:rFonts w:hint="eastAsia"/>
          <w:bCs/>
        </w:rPr>
        <w:t>volatile</w:t>
      </w:r>
      <w:r>
        <w:rPr>
          <w:rFonts w:hint="eastAsia"/>
          <w:bCs/>
        </w:rPr>
        <w:t>同步锁，不允许调用</w:t>
      </w:r>
      <w:r>
        <w:rPr>
          <w:rFonts w:hint="eastAsia"/>
          <w:bCs/>
        </w:rPr>
        <w:t>set</w:t>
      </w:r>
      <w:r>
        <w:rPr>
          <w:bCs/>
        </w:rPr>
        <w:t>Value</w:t>
      </w:r>
      <w:r>
        <w:rPr>
          <w:rFonts w:hint="eastAsia"/>
          <w:bCs/>
        </w:rPr>
        <w:t>方法直接改变</w:t>
      </w:r>
      <w:r>
        <w:rPr>
          <w:rFonts w:hint="eastAsia"/>
          <w:bCs/>
        </w:rPr>
        <w:t>Node</w:t>
      </w:r>
      <w:r>
        <w:rPr>
          <w:rFonts w:hint="eastAsia"/>
          <w:bCs/>
        </w:rPr>
        <w:t>的</w:t>
      </w:r>
      <w:r>
        <w:rPr>
          <w:rFonts w:hint="eastAsia"/>
          <w:bCs/>
        </w:rPr>
        <w:t>value</w:t>
      </w:r>
      <w:r>
        <w:rPr>
          <w:rFonts w:hint="eastAsia"/>
          <w:bCs/>
        </w:rPr>
        <w:t>域，增加了</w:t>
      </w:r>
      <w:r>
        <w:rPr>
          <w:rFonts w:hint="eastAsia"/>
          <w:bCs/>
        </w:rPr>
        <w:t>find</w:t>
      </w:r>
      <w:r>
        <w:rPr>
          <w:rFonts w:hint="eastAsia"/>
          <w:bCs/>
        </w:rPr>
        <w:t>方法辅助</w:t>
      </w:r>
      <w:r>
        <w:rPr>
          <w:rFonts w:hint="eastAsia"/>
          <w:bCs/>
        </w:rPr>
        <w:t>map.get()</w:t>
      </w:r>
    </w:p>
    <w:p w:rsidR="00BB43A0" w:rsidRDefault="00BB43A0" w:rsidP="008F23D8">
      <w:pPr>
        <w:rPr>
          <w:bCs/>
        </w:rPr>
      </w:pPr>
      <w:r>
        <w:rPr>
          <w:bCs/>
        </w:rPr>
        <w:t xml:space="preserve">TreeNode: </w:t>
      </w:r>
      <w:r>
        <w:rPr>
          <w:rFonts w:hint="eastAsia"/>
          <w:bCs/>
        </w:rPr>
        <w:t>树节点类。</w:t>
      </w:r>
      <w:r w:rsidRPr="00BB43A0">
        <w:rPr>
          <w:bCs/>
        </w:rPr>
        <w:t>当链表长度过长的时候，会转换为</w:t>
      </w:r>
      <w:r w:rsidRPr="00BB43A0">
        <w:rPr>
          <w:bCs/>
        </w:rPr>
        <w:t>TreeNode</w:t>
      </w:r>
      <w:r w:rsidRPr="00BB43A0">
        <w:rPr>
          <w:bCs/>
        </w:rPr>
        <w:t>。但是与</w:t>
      </w:r>
      <w:r w:rsidRPr="00BB43A0">
        <w:rPr>
          <w:bCs/>
        </w:rPr>
        <w:t>HashMap</w:t>
      </w:r>
      <w:r w:rsidRPr="00BB43A0">
        <w:rPr>
          <w:bCs/>
        </w:rPr>
        <w:t>不相同的是，它并不是直接转换为红黑树，而是把这些结点包装成</w:t>
      </w:r>
      <w:r w:rsidRPr="00BB43A0">
        <w:rPr>
          <w:bCs/>
        </w:rPr>
        <w:t>TreeNode</w:t>
      </w:r>
      <w:r w:rsidRPr="00BB43A0">
        <w:rPr>
          <w:bCs/>
        </w:rPr>
        <w:t>放在</w:t>
      </w:r>
      <w:r w:rsidRPr="00BB43A0">
        <w:rPr>
          <w:bCs/>
        </w:rPr>
        <w:t>TreeBin</w:t>
      </w:r>
      <w:r w:rsidRPr="00BB43A0">
        <w:rPr>
          <w:bCs/>
        </w:rPr>
        <w:t>对象中，由</w:t>
      </w:r>
      <w:r w:rsidRPr="00BB43A0">
        <w:rPr>
          <w:bCs/>
        </w:rPr>
        <w:t>TreeBin</w:t>
      </w:r>
      <w:r w:rsidRPr="00BB43A0">
        <w:rPr>
          <w:bCs/>
        </w:rPr>
        <w:t>完成对红黑树的包装。而且</w:t>
      </w:r>
      <w:r w:rsidRPr="00BB43A0">
        <w:rPr>
          <w:bCs/>
        </w:rPr>
        <w:t>TreeNode</w:t>
      </w:r>
      <w:r w:rsidRPr="00BB43A0">
        <w:rPr>
          <w:bCs/>
        </w:rPr>
        <w:t>在</w:t>
      </w:r>
      <w:r w:rsidRPr="00BB43A0">
        <w:rPr>
          <w:bCs/>
        </w:rPr>
        <w:t>ConcurrentHashMap</w:t>
      </w:r>
      <w:r w:rsidRPr="00BB43A0">
        <w:rPr>
          <w:bCs/>
        </w:rPr>
        <w:t>集成自</w:t>
      </w:r>
      <w:r w:rsidRPr="00BB43A0">
        <w:rPr>
          <w:bCs/>
        </w:rPr>
        <w:t>Node</w:t>
      </w:r>
      <w:r w:rsidRPr="00BB43A0">
        <w:rPr>
          <w:bCs/>
        </w:rPr>
        <w:t>类，而并非</w:t>
      </w:r>
      <w:r w:rsidRPr="00BB43A0">
        <w:rPr>
          <w:bCs/>
        </w:rPr>
        <w:t>HashMap</w:t>
      </w:r>
      <w:r w:rsidRPr="00BB43A0">
        <w:rPr>
          <w:bCs/>
        </w:rPr>
        <w:t>中的集成自</w:t>
      </w:r>
      <w:r w:rsidRPr="00BB43A0">
        <w:rPr>
          <w:bCs/>
        </w:rPr>
        <w:t>LinkedHashMap.Entry&lt;K,V&gt;</w:t>
      </w:r>
      <w:r w:rsidRPr="00BB43A0">
        <w:rPr>
          <w:bCs/>
        </w:rPr>
        <w:t>类，也就是说</w:t>
      </w:r>
      <w:r w:rsidRPr="00BB43A0">
        <w:rPr>
          <w:bCs/>
        </w:rPr>
        <w:t>TreeNode</w:t>
      </w:r>
      <w:r w:rsidRPr="00BB43A0">
        <w:rPr>
          <w:bCs/>
        </w:rPr>
        <w:t>带有</w:t>
      </w:r>
      <w:r w:rsidRPr="00BB43A0">
        <w:rPr>
          <w:bCs/>
        </w:rPr>
        <w:t>next</w:t>
      </w:r>
      <w:r w:rsidRPr="00BB43A0">
        <w:rPr>
          <w:bCs/>
        </w:rPr>
        <w:t>指针，这样做的目的是方便基于</w:t>
      </w:r>
      <w:r w:rsidRPr="00BB43A0">
        <w:rPr>
          <w:bCs/>
        </w:rPr>
        <w:t>TreeBin</w:t>
      </w:r>
      <w:r w:rsidRPr="00BB43A0">
        <w:rPr>
          <w:bCs/>
        </w:rPr>
        <w:t>的访问。</w:t>
      </w:r>
    </w:p>
    <w:p w:rsidR="00BB43A0" w:rsidRDefault="00BB43A0" w:rsidP="008F23D8">
      <w:pPr>
        <w:rPr>
          <w:bCs/>
        </w:rPr>
      </w:pPr>
      <w:r>
        <w:rPr>
          <w:rFonts w:hint="eastAsia"/>
          <w:bCs/>
        </w:rPr>
        <w:t>TreeBin</w:t>
      </w:r>
      <w:r>
        <w:rPr>
          <w:rFonts w:hint="eastAsia"/>
          <w:bCs/>
        </w:rPr>
        <w:t>：</w:t>
      </w:r>
      <w:r w:rsidRPr="00BB43A0">
        <w:rPr>
          <w:bCs/>
        </w:rPr>
        <w:t>这个类并不负责包装用户的</w:t>
      </w:r>
      <w:r w:rsidRPr="00BB43A0">
        <w:rPr>
          <w:bCs/>
        </w:rPr>
        <w:t>key</w:t>
      </w:r>
      <w:r w:rsidRPr="00BB43A0">
        <w:rPr>
          <w:bCs/>
        </w:rPr>
        <w:t>、</w:t>
      </w:r>
      <w:r w:rsidRPr="00BB43A0">
        <w:rPr>
          <w:bCs/>
        </w:rPr>
        <w:t>value</w:t>
      </w:r>
      <w:r w:rsidRPr="00BB43A0">
        <w:rPr>
          <w:bCs/>
        </w:rPr>
        <w:t>信息，而是包装的很多</w:t>
      </w:r>
      <w:r w:rsidRPr="00BB43A0">
        <w:rPr>
          <w:bCs/>
        </w:rPr>
        <w:t>TreeNode</w:t>
      </w:r>
      <w:r w:rsidRPr="00BB43A0">
        <w:rPr>
          <w:bCs/>
        </w:rPr>
        <w:t>节点。它代替了</w:t>
      </w:r>
      <w:r w:rsidRPr="00BB43A0">
        <w:rPr>
          <w:bCs/>
        </w:rPr>
        <w:t>TreeNode</w:t>
      </w:r>
      <w:r w:rsidRPr="00BB43A0">
        <w:rPr>
          <w:bCs/>
        </w:rPr>
        <w:t>的根节点，也就是说在实际的</w:t>
      </w:r>
      <w:r w:rsidRPr="00BB43A0">
        <w:rPr>
          <w:bCs/>
        </w:rPr>
        <w:t>ConcurrentHashMap“</w:t>
      </w:r>
      <w:r w:rsidRPr="00BB43A0">
        <w:rPr>
          <w:bCs/>
        </w:rPr>
        <w:t>数组</w:t>
      </w:r>
      <w:r w:rsidRPr="00BB43A0">
        <w:rPr>
          <w:bCs/>
        </w:rPr>
        <w:t>”</w:t>
      </w:r>
      <w:r w:rsidRPr="00BB43A0">
        <w:rPr>
          <w:bCs/>
        </w:rPr>
        <w:t>中，存放的是</w:t>
      </w:r>
      <w:r w:rsidRPr="00BB43A0">
        <w:rPr>
          <w:bCs/>
        </w:rPr>
        <w:t>TreeBin</w:t>
      </w:r>
      <w:r w:rsidRPr="00BB43A0">
        <w:rPr>
          <w:bCs/>
        </w:rPr>
        <w:t>对象，而不是</w:t>
      </w:r>
      <w:r w:rsidRPr="00BB43A0">
        <w:rPr>
          <w:bCs/>
        </w:rPr>
        <w:t>TreeNode</w:t>
      </w:r>
      <w:r w:rsidRPr="00BB43A0">
        <w:rPr>
          <w:bCs/>
        </w:rPr>
        <w:t>对象，这是与</w:t>
      </w:r>
      <w:r w:rsidRPr="00BB43A0">
        <w:rPr>
          <w:bCs/>
        </w:rPr>
        <w:t>HashMap</w:t>
      </w:r>
      <w:r w:rsidRPr="00BB43A0">
        <w:rPr>
          <w:bCs/>
        </w:rPr>
        <w:t>的区别。另外这个类还带有了读写锁。</w:t>
      </w:r>
    </w:p>
    <w:p w:rsidR="00B222FF" w:rsidRDefault="00B222FF" w:rsidP="008F23D8">
      <w:pPr>
        <w:rPr>
          <w:bCs/>
        </w:rPr>
      </w:pPr>
    </w:p>
    <w:p w:rsidR="005D73B4" w:rsidRDefault="00E628B4" w:rsidP="00E628B4">
      <w:pPr>
        <w:pStyle w:val="2"/>
      </w:pPr>
      <w:r>
        <w:t>V</w:t>
      </w:r>
      <w:r>
        <w:rPr>
          <w:rFonts w:hint="eastAsia"/>
        </w:rPr>
        <w:t>olatile</w:t>
      </w:r>
    </w:p>
    <w:p w:rsidR="00E628B4" w:rsidRDefault="00E628B4" w:rsidP="00E628B4">
      <w:r>
        <w:t>V</w:t>
      </w:r>
      <w:r>
        <w:rPr>
          <w:rFonts w:hint="eastAsia"/>
        </w:rPr>
        <w:t>olatile</w:t>
      </w:r>
      <w:r>
        <w:rPr>
          <w:rFonts w:hint="eastAsia"/>
        </w:rPr>
        <w:t>特点：具有内存可见性</w:t>
      </w:r>
      <w:r>
        <w:rPr>
          <w:rFonts w:hint="eastAsia"/>
        </w:rPr>
        <w:t xml:space="preserve"> </w:t>
      </w:r>
      <w:r>
        <w:rPr>
          <w:rFonts w:hint="eastAsia"/>
        </w:rPr>
        <w:t>禁止指令重排序</w:t>
      </w:r>
    </w:p>
    <w:p w:rsidR="00E628B4" w:rsidRDefault="00E628B4" w:rsidP="00E628B4">
      <w:r>
        <w:t>V</w:t>
      </w:r>
      <w:r>
        <w:rPr>
          <w:rFonts w:hint="eastAsia"/>
        </w:rPr>
        <w:t>olatile</w:t>
      </w:r>
      <w:r>
        <w:rPr>
          <w:rFonts w:hint="eastAsia"/>
        </w:rPr>
        <w:t>的内存可见性指的是当一条线程修改了</w:t>
      </w:r>
      <w:r>
        <w:rPr>
          <w:rFonts w:hint="eastAsia"/>
        </w:rPr>
        <w:t>volatile</w:t>
      </w:r>
      <w:r>
        <w:rPr>
          <w:rFonts w:hint="eastAsia"/>
        </w:rPr>
        <w:t>修饰的变量，其他的线程可以立即读取到这个修改之后的值。这是因为被</w:t>
      </w:r>
      <w:r>
        <w:rPr>
          <w:rFonts w:hint="eastAsia"/>
        </w:rPr>
        <w:t>volatile</w:t>
      </w:r>
      <w:r>
        <w:rPr>
          <w:rFonts w:hint="eastAsia"/>
        </w:rPr>
        <w:t>修饰的变量，当一条线程在使用该变量时，会导致其他线程中对该变量的缓存无效，因此每次使用时都需要从主内存中读取该变量，而对</w:t>
      </w:r>
      <w:r>
        <w:rPr>
          <w:rFonts w:hint="eastAsia"/>
        </w:rPr>
        <w:t>volatile</w:t>
      </w:r>
      <w:r>
        <w:rPr>
          <w:rFonts w:hint="eastAsia"/>
        </w:rPr>
        <w:t>变量进行修改之后，是立即刷新到主内存中。</w:t>
      </w:r>
    </w:p>
    <w:p w:rsidR="00E628B4" w:rsidRDefault="00E628B4" w:rsidP="00E628B4">
      <w:r>
        <w:rPr>
          <w:rFonts w:hint="eastAsia"/>
        </w:rPr>
        <w:t>禁止指令重排序是因为在对</w:t>
      </w:r>
      <w:r>
        <w:rPr>
          <w:rFonts w:hint="eastAsia"/>
        </w:rPr>
        <w:t>volatile</w:t>
      </w:r>
      <w:r>
        <w:rPr>
          <w:rFonts w:hint="eastAsia"/>
        </w:rPr>
        <w:t>变量进行写之后，会加入一个</w:t>
      </w:r>
      <w:r>
        <w:rPr>
          <w:rFonts w:hint="eastAsia"/>
        </w:rPr>
        <w:t>lock</w:t>
      </w:r>
      <w:r>
        <w:rPr>
          <w:rFonts w:hint="eastAsia"/>
        </w:rPr>
        <w:t>指令，是一个内存屏障，禁止该指令后面的语句到屏障之前。</w:t>
      </w:r>
    </w:p>
    <w:p w:rsidR="00E628B4" w:rsidRDefault="00E628B4" w:rsidP="00E628B4"/>
    <w:p w:rsidR="00E628B4" w:rsidRDefault="00E628B4" w:rsidP="00E628B4">
      <w:r>
        <w:lastRenderedPageBreak/>
        <w:t>V</w:t>
      </w:r>
      <w:r>
        <w:rPr>
          <w:rFonts w:hint="eastAsia"/>
        </w:rPr>
        <w:t>olatile</w:t>
      </w:r>
      <w:r>
        <w:rPr>
          <w:rFonts w:hint="eastAsia"/>
        </w:rPr>
        <w:t>修饰数组时，只能保证数组的引用具有可见性，却不能保证元素具有可见性。</w:t>
      </w:r>
      <w:r w:rsidR="00724C8F">
        <w:rPr>
          <w:rFonts w:hint="eastAsia"/>
        </w:rPr>
        <w:t>（反编译得知，在对数组元素操作时，没有加</w:t>
      </w:r>
      <w:r w:rsidR="00724C8F">
        <w:rPr>
          <w:rFonts w:hint="eastAsia"/>
        </w:rPr>
        <w:t>lock</w:t>
      </w:r>
      <w:r w:rsidR="00724C8F">
        <w:rPr>
          <w:rFonts w:hint="eastAsia"/>
        </w:rPr>
        <w:t>）</w:t>
      </w:r>
    </w:p>
    <w:p w:rsidR="00E628B4" w:rsidRDefault="00E628B4" w:rsidP="00E628B4"/>
    <w:p w:rsidR="003F333B" w:rsidRDefault="003F333B" w:rsidP="003F333B">
      <w:pPr>
        <w:pStyle w:val="2"/>
      </w:pPr>
      <w:r>
        <w:rPr>
          <w:rFonts w:hint="eastAsia"/>
        </w:rPr>
        <w:t>假设</w:t>
      </w:r>
      <w:r>
        <w:rPr>
          <w:rFonts w:hint="eastAsia"/>
        </w:rPr>
        <w:t>volatile</w:t>
      </w:r>
      <w:r w:rsidR="00283956">
        <w:rPr>
          <w:rFonts w:hint="eastAsia"/>
        </w:rPr>
        <w:t>保证了原子性操作，那还是线程安全么？</w:t>
      </w:r>
    </w:p>
    <w:p w:rsidR="003F333B" w:rsidRDefault="003F333B" w:rsidP="003F333B">
      <w:r>
        <w:rPr>
          <w:rFonts w:hint="eastAsia"/>
        </w:rPr>
        <w:t>不是的。</w:t>
      </w:r>
      <w:r w:rsidR="00C41AB3">
        <w:rPr>
          <w:rFonts w:hint="eastAsia"/>
        </w:rPr>
        <w:t>对于有序性来说，</w:t>
      </w:r>
      <w:r w:rsidR="00C41AB3">
        <w:rPr>
          <w:rFonts w:hint="eastAsia"/>
        </w:rPr>
        <w:t>volatile</w:t>
      </w:r>
      <w:r w:rsidR="00C41AB3">
        <w:rPr>
          <w:rFonts w:hint="eastAsia"/>
        </w:rPr>
        <w:t>只保证了禁止指令重排序。而</w:t>
      </w:r>
      <w:r w:rsidR="00C41AB3">
        <w:rPr>
          <w:rFonts w:hint="eastAsia"/>
        </w:rPr>
        <w:t>synchronized</w:t>
      </w:r>
      <w:r w:rsidR="00C41AB3">
        <w:rPr>
          <w:rFonts w:hint="eastAsia"/>
        </w:rPr>
        <w:t>是通过在同一时刻只能有一条线程获得该该锁</w:t>
      </w:r>
      <w:r w:rsidR="00C41AB3">
        <w:rPr>
          <w:rFonts w:hint="eastAsia"/>
        </w:rPr>
        <w:t xml:space="preserve"> </w:t>
      </w:r>
      <w:r w:rsidR="00C41AB3">
        <w:rPr>
          <w:rFonts w:hint="eastAsia"/>
        </w:rPr>
        <w:t>实现了有序性。而</w:t>
      </w:r>
      <w:r w:rsidR="00C41AB3">
        <w:rPr>
          <w:rFonts w:hint="eastAsia"/>
        </w:rPr>
        <w:t>volatile</w:t>
      </w:r>
      <w:r w:rsidR="00C41AB3">
        <w:rPr>
          <w:rFonts w:hint="eastAsia"/>
        </w:rPr>
        <w:t>不能保证在同一时刻只能有一个线程使用这个变量。</w:t>
      </w:r>
    </w:p>
    <w:p w:rsidR="00C41AB3" w:rsidRPr="003F333B" w:rsidRDefault="00C41AB3" w:rsidP="003F333B"/>
    <w:p w:rsidR="005D73B4" w:rsidRDefault="005D73B4" w:rsidP="005D73B4">
      <w:pPr>
        <w:pStyle w:val="2"/>
      </w:pPr>
      <w:r>
        <w:t>J</w:t>
      </w:r>
      <w:r>
        <w:rPr>
          <w:rFonts w:hint="eastAsia"/>
        </w:rPr>
        <w:t>dk5</w:t>
      </w:r>
      <w:r>
        <w:rPr>
          <w:rFonts w:hint="eastAsia"/>
        </w:rPr>
        <w:t>新特性</w:t>
      </w:r>
    </w:p>
    <w:p w:rsidR="005D73B4" w:rsidRDefault="005D73B4" w:rsidP="005D73B4">
      <w:r>
        <w:rPr>
          <w:rFonts w:hint="eastAsia"/>
        </w:rPr>
        <w:t>自动装箱和拆箱</w:t>
      </w:r>
    </w:p>
    <w:p w:rsidR="005D73B4" w:rsidRPr="000A08A9" w:rsidRDefault="005D73B4" w:rsidP="005D73B4">
      <w:r>
        <w:rPr>
          <w:rFonts w:hint="eastAsia"/>
        </w:rPr>
        <w:t>泛型</w:t>
      </w:r>
      <w:r w:rsidR="000A08A9">
        <w:rPr>
          <w:rFonts w:hint="eastAsia"/>
        </w:rPr>
        <w:t>：参数化类型，将运行期可能出现的问题提前到编译期来解决。或者</w:t>
      </w:r>
      <w:r w:rsidR="000A08A9">
        <w:rPr>
          <w:rFonts w:hint="eastAsia"/>
        </w:rPr>
        <w:t xml:space="preserve"> </w:t>
      </w:r>
      <w:r w:rsidR="000A08A9">
        <w:rPr>
          <w:rFonts w:hint="eastAsia"/>
        </w:rPr>
        <w:t>将类型明确的工作推迟到创建对象或者调用方法时。</w:t>
      </w:r>
      <w:r w:rsidR="000A08A9">
        <w:rPr>
          <w:rFonts w:hint="eastAsia"/>
        </w:rPr>
        <w:t xml:space="preserve">  </w:t>
      </w:r>
      <w:r w:rsidR="000A08A9">
        <w:rPr>
          <w:rFonts w:hint="eastAsia"/>
        </w:rPr>
        <w:t>不用强制转换了。</w:t>
      </w:r>
    </w:p>
    <w:p w:rsidR="005D73B4" w:rsidRDefault="005D73B4" w:rsidP="005D73B4">
      <w:r>
        <w:rPr>
          <w:rFonts w:hint="eastAsia"/>
        </w:rPr>
        <w:t>增强</w:t>
      </w:r>
      <w:r>
        <w:rPr>
          <w:rFonts w:hint="eastAsia"/>
        </w:rPr>
        <w:t>for</w:t>
      </w:r>
      <w:r>
        <w:rPr>
          <w:rFonts w:hint="eastAsia"/>
        </w:rPr>
        <w:t>（）循环</w:t>
      </w:r>
    </w:p>
    <w:p w:rsidR="005D73B4" w:rsidRDefault="005D73B4" w:rsidP="005D73B4">
      <w:r>
        <w:rPr>
          <w:rFonts w:hint="eastAsia"/>
        </w:rPr>
        <w:t>可变参数</w:t>
      </w:r>
      <w:r w:rsidR="00502924">
        <w:rPr>
          <w:rFonts w:hint="eastAsia"/>
        </w:rPr>
        <w:t>：在方法中传入一个可变的参数列表</w:t>
      </w:r>
      <w:r w:rsidR="00502924">
        <w:rPr>
          <w:rFonts w:hint="eastAsia"/>
        </w:rPr>
        <w:t xml:space="preserve"> </w:t>
      </w:r>
      <w:r w:rsidR="00502924">
        <w:rPr>
          <w:rFonts w:hint="eastAsia"/>
        </w:rPr>
        <w:t>（不知道定义多少个参数）</w:t>
      </w:r>
    </w:p>
    <w:p w:rsidR="00502924" w:rsidRDefault="00502924" w:rsidP="005D73B4">
      <w:r>
        <w:tab/>
      </w:r>
      <w:r>
        <w:tab/>
      </w:r>
      <w:r>
        <w:rPr>
          <w:rFonts w:hint="eastAsia"/>
        </w:rPr>
        <w:t>格式：修饰符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数据类型</w:t>
      </w:r>
      <w:r>
        <w:t xml:space="preserve">… </w:t>
      </w:r>
      <w:r>
        <w:rPr>
          <w:rFonts w:hint="eastAsia"/>
        </w:rPr>
        <w:t>变量名</w:t>
      </w:r>
      <w:r>
        <w:rPr>
          <w:rFonts w:hint="eastAsia"/>
        </w:rPr>
        <w:t>){}</w:t>
      </w:r>
    </w:p>
    <w:p w:rsidR="00502924" w:rsidRDefault="00502924" w:rsidP="005D73B4">
      <w:r>
        <w:tab/>
      </w:r>
      <w:r>
        <w:tab/>
      </w:r>
      <w:r>
        <w:rPr>
          <w:rFonts w:hint="eastAsia"/>
        </w:rPr>
        <w:t>这里的变量其实是一个数组</w:t>
      </w:r>
    </w:p>
    <w:p w:rsidR="00502924" w:rsidRDefault="00502924" w:rsidP="005D73B4">
      <w:r>
        <w:tab/>
      </w:r>
      <w:r>
        <w:tab/>
      </w:r>
      <w:r>
        <w:rPr>
          <w:rFonts w:hint="eastAsia"/>
        </w:rPr>
        <w:t>可变参数要放到参数中的最后一个</w:t>
      </w:r>
    </w:p>
    <w:p w:rsidR="00502924" w:rsidRDefault="00502924" w:rsidP="005D73B4">
      <w:r>
        <w:tab/>
      </w:r>
      <w:r>
        <w:tab/>
        <w:t xml:space="preserve">Public static &lt;T&gt; List&lt;T&gt; asList&lt;T… a&gt; </w:t>
      </w:r>
      <w:r>
        <w:rPr>
          <w:rFonts w:hint="eastAsia"/>
        </w:rPr>
        <w:t>将数组转换为集合</w:t>
      </w:r>
    </w:p>
    <w:p w:rsidR="005D73B4" w:rsidRDefault="005D73B4" w:rsidP="005D73B4">
      <w:r>
        <w:rPr>
          <w:rFonts w:hint="eastAsia"/>
        </w:rPr>
        <w:t>静态导入</w:t>
      </w:r>
      <w:r w:rsidR="00EC6C0B">
        <w:rPr>
          <w:rFonts w:hint="eastAsia"/>
        </w:rPr>
        <w:t>：</w:t>
      </w:r>
      <w:r w:rsidR="00EC6C0B">
        <w:rPr>
          <w:rFonts w:hint="eastAsia"/>
        </w:rPr>
        <w:t xml:space="preserve">import static </w:t>
      </w:r>
      <w:r w:rsidR="00EC6C0B">
        <w:rPr>
          <w:rFonts w:hint="eastAsia"/>
        </w:rPr>
        <w:t>包名</w:t>
      </w:r>
      <w:r w:rsidR="00EC6C0B">
        <w:rPr>
          <w:rFonts w:hint="eastAsia"/>
        </w:rPr>
        <w:t>..</w:t>
      </w:r>
      <w:r w:rsidR="00EC6C0B">
        <w:rPr>
          <w:rFonts w:hint="eastAsia"/>
        </w:rPr>
        <w:t>类名</w:t>
      </w:r>
      <w:r w:rsidR="00EC6C0B">
        <w:rPr>
          <w:rFonts w:hint="eastAsia"/>
        </w:rPr>
        <w:t>.</w:t>
      </w:r>
      <w:r w:rsidR="00EC6C0B">
        <w:rPr>
          <w:rFonts w:hint="eastAsia"/>
        </w:rPr>
        <w:t>方法名</w:t>
      </w:r>
      <w:r w:rsidR="00EC6C0B">
        <w:rPr>
          <w:rFonts w:hint="eastAsia"/>
        </w:rPr>
        <w:t>;</w:t>
      </w:r>
      <w:r w:rsidR="00502924">
        <w:t xml:space="preserve"> </w:t>
      </w:r>
      <w:r w:rsidR="00502924">
        <w:rPr>
          <w:rFonts w:hint="eastAsia"/>
        </w:rPr>
        <w:t>直接导入到方法级别</w:t>
      </w:r>
      <w:r w:rsidR="00502924">
        <w:rPr>
          <w:rFonts w:hint="eastAsia"/>
        </w:rPr>
        <w:t xml:space="preserve"> </w:t>
      </w:r>
      <w:r w:rsidR="00502924">
        <w:rPr>
          <w:rFonts w:hint="eastAsia"/>
        </w:rPr>
        <w:t>方法必须是静态的</w:t>
      </w:r>
    </w:p>
    <w:p w:rsidR="005D73B4" w:rsidRDefault="005D73B4" w:rsidP="005D73B4">
      <w:r>
        <w:rPr>
          <w:rFonts w:hint="eastAsia"/>
        </w:rPr>
        <w:t>枚举</w:t>
      </w:r>
    </w:p>
    <w:p w:rsidR="005D73B4" w:rsidRDefault="005D73B4" w:rsidP="005D73B4"/>
    <w:p w:rsidR="0080423F" w:rsidRDefault="0080423F" w:rsidP="0080423F">
      <w:pPr>
        <w:pStyle w:val="2"/>
        <w:rPr>
          <w:shd w:val="clear" w:color="auto" w:fill="FFFFFF"/>
        </w:rPr>
      </w:pPr>
      <w:r>
        <w:rPr>
          <w:rFonts w:hint="eastAsia"/>
          <w:shd w:val="clear" w:color="auto" w:fill="FFFFFF"/>
        </w:rPr>
        <w:t>为何</w:t>
      </w:r>
      <w:r>
        <w:rPr>
          <w:rFonts w:hint="eastAsia"/>
          <w:shd w:val="clear" w:color="auto" w:fill="FFFFFF"/>
        </w:rPr>
        <w:t>Collection</w:t>
      </w:r>
      <w:r>
        <w:rPr>
          <w:rFonts w:hint="eastAsia"/>
          <w:shd w:val="clear" w:color="auto" w:fill="FFFFFF"/>
        </w:rPr>
        <w:t>不从</w:t>
      </w:r>
      <w:r>
        <w:rPr>
          <w:rFonts w:hint="eastAsia"/>
          <w:shd w:val="clear" w:color="auto" w:fill="FFFFFF"/>
        </w:rPr>
        <w:t>Cloneable</w:t>
      </w:r>
      <w:r>
        <w:rPr>
          <w:rFonts w:hint="eastAsia"/>
          <w:shd w:val="clear" w:color="auto" w:fill="FFFFFF"/>
        </w:rPr>
        <w:t>和</w:t>
      </w:r>
      <w:r>
        <w:rPr>
          <w:rFonts w:hint="eastAsia"/>
          <w:shd w:val="clear" w:color="auto" w:fill="FFFFFF"/>
        </w:rPr>
        <w:t>Serializable</w:t>
      </w:r>
      <w:r>
        <w:rPr>
          <w:rFonts w:hint="eastAsia"/>
          <w:shd w:val="clear" w:color="auto" w:fill="FFFFFF"/>
        </w:rPr>
        <w:t>接口继承</w:t>
      </w:r>
    </w:p>
    <w:p w:rsidR="0080423F" w:rsidRPr="0080423F" w:rsidRDefault="0080423F" w:rsidP="0080423F">
      <w:r w:rsidRPr="0080423F">
        <w:rPr>
          <w:rFonts w:hint="eastAsia"/>
        </w:rPr>
        <w:t>Collection</w:t>
      </w:r>
      <w:r w:rsidRPr="0080423F">
        <w:rPr>
          <w:rFonts w:hint="eastAsia"/>
        </w:rPr>
        <w:t>接口指定一组对象，对象即为它的元素。如何维护这些元素由</w:t>
      </w:r>
      <w:r w:rsidRPr="0080423F">
        <w:rPr>
          <w:rFonts w:hint="eastAsia"/>
        </w:rPr>
        <w:t>Collection</w:t>
      </w:r>
      <w:r w:rsidRPr="0080423F">
        <w:rPr>
          <w:rFonts w:hint="eastAsia"/>
        </w:rPr>
        <w:t>的具体实现决定。例如，一些如</w:t>
      </w:r>
      <w:r w:rsidRPr="0080423F">
        <w:rPr>
          <w:rFonts w:hint="eastAsia"/>
        </w:rPr>
        <w:t>List</w:t>
      </w:r>
      <w:r w:rsidRPr="0080423F">
        <w:rPr>
          <w:rFonts w:hint="eastAsia"/>
        </w:rPr>
        <w:t>的</w:t>
      </w:r>
      <w:r w:rsidRPr="0080423F">
        <w:rPr>
          <w:rFonts w:hint="eastAsia"/>
        </w:rPr>
        <w:t>Collection</w:t>
      </w:r>
      <w:r w:rsidRPr="0080423F">
        <w:rPr>
          <w:rFonts w:hint="eastAsia"/>
        </w:rPr>
        <w:t>实现允许重复的元素，而其它的如</w:t>
      </w:r>
      <w:r w:rsidRPr="0080423F">
        <w:rPr>
          <w:rFonts w:hint="eastAsia"/>
        </w:rPr>
        <w:t>Set</w:t>
      </w:r>
      <w:r w:rsidRPr="0080423F">
        <w:rPr>
          <w:rFonts w:hint="eastAsia"/>
        </w:rPr>
        <w:t>就不允许。很多</w:t>
      </w:r>
      <w:r w:rsidRPr="0080423F">
        <w:rPr>
          <w:rFonts w:hint="eastAsia"/>
        </w:rPr>
        <w:t>Collection</w:t>
      </w:r>
      <w:r w:rsidRPr="0080423F">
        <w:rPr>
          <w:rFonts w:hint="eastAsia"/>
        </w:rPr>
        <w:t>实现有一个公有的</w:t>
      </w:r>
      <w:r w:rsidRPr="0080423F">
        <w:rPr>
          <w:rFonts w:hint="eastAsia"/>
        </w:rPr>
        <w:t>clone</w:t>
      </w:r>
      <w:r w:rsidRPr="0080423F">
        <w:rPr>
          <w:rFonts w:hint="eastAsia"/>
        </w:rPr>
        <w:t>方法。然而，把它放到集合的所有实现中也是没有意义的。这是因为</w:t>
      </w:r>
      <w:r w:rsidRPr="0080423F">
        <w:rPr>
          <w:rFonts w:hint="eastAsia"/>
        </w:rPr>
        <w:t>Collection</w:t>
      </w:r>
      <w:r w:rsidRPr="0080423F">
        <w:rPr>
          <w:rFonts w:hint="eastAsia"/>
        </w:rPr>
        <w:t>是一个抽象表现。重要的是实现。</w:t>
      </w:r>
    </w:p>
    <w:p w:rsidR="0080423F" w:rsidRPr="0080423F" w:rsidRDefault="0080423F" w:rsidP="0080423F">
      <w:r w:rsidRPr="0080423F">
        <w:rPr>
          <w:rFonts w:hint="eastAsia"/>
        </w:rPr>
        <w:t>当与具体实现打交道的时候，克隆或序列化的语义和含义才发挥作用。所以，具体实现应该决定如何对它进行克隆或序列化，或它是否可以被克隆或序列化。</w:t>
      </w:r>
    </w:p>
    <w:p w:rsidR="0080423F" w:rsidRPr="0080423F" w:rsidRDefault="0080423F" w:rsidP="0080423F">
      <w:r w:rsidRPr="0080423F">
        <w:rPr>
          <w:rFonts w:hint="eastAsia"/>
        </w:rPr>
        <w:t>在所有的实现中授权克隆和序列化，最终导致更少的灵活性和更多的限制。特定的实现应该决定它是否可以被克隆和序列化。</w:t>
      </w:r>
    </w:p>
    <w:p w:rsidR="0080423F" w:rsidRDefault="0080423F" w:rsidP="0080423F"/>
    <w:p w:rsidR="00F35BFD" w:rsidRDefault="00F35BFD" w:rsidP="00F35BFD">
      <w:pPr>
        <w:pStyle w:val="2"/>
        <w:rPr>
          <w:shd w:val="clear" w:color="auto" w:fill="FFFFFF"/>
        </w:rPr>
      </w:pPr>
      <w:r w:rsidRPr="00F35BFD">
        <w:rPr>
          <w:shd w:val="clear" w:color="auto" w:fill="FFFFFF"/>
        </w:rPr>
        <w:t>Enumeration</w:t>
      </w:r>
      <w:r w:rsidRPr="00F35BFD">
        <w:rPr>
          <w:shd w:val="clear" w:color="auto" w:fill="FFFFFF"/>
        </w:rPr>
        <w:t>和</w:t>
      </w:r>
      <w:r w:rsidRPr="00F35BFD">
        <w:rPr>
          <w:shd w:val="clear" w:color="auto" w:fill="FFFFFF"/>
        </w:rPr>
        <w:t>Iterator</w:t>
      </w:r>
      <w:r w:rsidRPr="00F35BFD">
        <w:rPr>
          <w:shd w:val="clear" w:color="auto" w:fill="FFFFFF"/>
        </w:rPr>
        <w:t>接口</w:t>
      </w:r>
    </w:p>
    <w:p w:rsidR="00F35BFD" w:rsidRDefault="00F35BFD" w:rsidP="00F35BFD">
      <w:r>
        <w:rPr>
          <w:rStyle w:val="a6"/>
        </w:rPr>
        <w:t>public interface Enumeration&lt;E&gt; {</w:t>
      </w:r>
      <w:r>
        <w:t xml:space="preserve"> </w:t>
      </w:r>
    </w:p>
    <w:p w:rsidR="00F35BFD" w:rsidRDefault="00F35BFD" w:rsidP="00F35BFD">
      <w:r>
        <w:rPr>
          <w:rStyle w:val="a6"/>
        </w:rPr>
        <w:t>    boolean hasMoreElements();</w:t>
      </w:r>
      <w:r>
        <w:t xml:space="preserve"> </w:t>
      </w:r>
    </w:p>
    <w:p w:rsidR="00F35BFD" w:rsidRDefault="00F35BFD" w:rsidP="00F35BFD">
      <w:r>
        <w:rPr>
          <w:rStyle w:val="a6"/>
        </w:rPr>
        <w:lastRenderedPageBreak/>
        <w:t>    E nextElement();</w:t>
      </w:r>
      <w:r>
        <w:t xml:space="preserve"> </w:t>
      </w:r>
    </w:p>
    <w:p w:rsidR="00F35BFD" w:rsidRDefault="00F35BFD" w:rsidP="00F35BFD">
      <w:r>
        <w:rPr>
          <w:rStyle w:val="a6"/>
        </w:rPr>
        <w:t>}</w:t>
      </w:r>
      <w:r>
        <w:t xml:space="preserve"> </w:t>
      </w:r>
    </w:p>
    <w:p w:rsidR="00F35BFD" w:rsidRDefault="00F35BFD" w:rsidP="00F35BFD">
      <w:r>
        <w:rPr>
          <w:rStyle w:val="a6"/>
        </w:rPr>
        <w:t>public interface Iterator&lt;E&gt; {</w:t>
      </w:r>
      <w:r>
        <w:t xml:space="preserve"> </w:t>
      </w:r>
    </w:p>
    <w:p w:rsidR="00F35BFD" w:rsidRDefault="00F35BFD" w:rsidP="00F35BFD">
      <w:r>
        <w:rPr>
          <w:rStyle w:val="a6"/>
        </w:rPr>
        <w:t>    boolean hasNext();</w:t>
      </w:r>
      <w:r>
        <w:t xml:space="preserve"> </w:t>
      </w:r>
    </w:p>
    <w:p w:rsidR="00F35BFD" w:rsidRDefault="00F35BFD" w:rsidP="00F35BFD">
      <w:r>
        <w:rPr>
          <w:rStyle w:val="a6"/>
        </w:rPr>
        <w:t>    E next();</w:t>
      </w:r>
      <w:r>
        <w:t xml:space="preserve"> </w:t>
      </w:r>
    </w:p>
    <w:p w:rsidR="00F35BFD" w:rsidRDefault="00F35BFD" w:rsidP="00F35BFD">
      <w:r>
        <w:rPr>
          <w:rStyle w:val="a6"/>
        </w:rPr>
        <w:t>    void remove();</w:t>
      </w:r>
      <w:r>
        <w:t xml:space="preserve"> </w:t>
      </w:r>
    </w:p>
    <w:p w:rsidR="00F35BFD" w:rsidRDefault="00F35BFD" w:rsidP="00F35BFD">
      <w:r>
        <w:rPr>
          <w:rStyle w:val="a6"/>
        </w:rPr>
        <w:t>}</w:t>
      </w:r>
    </w:p>
    <w:p w:rsidR="00F35BFD" w:rsidRDefault="00F35BFD" w:rsidP="00F35BFD">
      <w:r>
        <w:rPr>
          <w:b/>
          <w:bCs/>
          <w:color w:val="FF0000"/>
        </w:rPr>
        <w:t>函数接口不同</w:t>
      </w:r>
      <w:r>
        <w:rPr>
          <w:b/>
          <w:bCs/>
        </w:rPr>
        <w:t xml:space="preserve"> </w:t>
      </w:r>
    </w:p>
    <w:p w:rsidR="00F35BFD" w:rsidRDefault="00F35BFD" w:rsidP="00F35BFD">
      <w:pPr>
        <w:rPr>
          <w:color w:val="666666"/>
        </w:rPr>
      </w:pPr>
      <w:r>
        <w:rPr>
          <w:color w:val="666666"/>
        </w:rPr>
        <w:t>Enumeration</w:t>
      </w:r>
      <w:r>
        <w:rPr>
          <w:b/>
          <w:bCs/>
          <w:color w:val="666666"/>
        </w:rPr>
        <w:t xml:space="preserve"> </w:t>
      </w:r>
      <w:r>
        <w:rPr>
          <w:b/>
          <w:bCs/>
          <w:color w:val="666666"/>
        </w:rPr>
        <w:t>只有</w:t>
      </w:r>
      <w:r>
        <w:rPr>
          <w:b/>
          <w:bCs/>
          <w:color w:val="666666"/>
        </w:rPr>
        <w:t>2</w:t>
      </w:r>
      <w:r>
        <w:rPr>
          <w:b/>
          <w:bCs/>
          <w:color w:val="666666"/>
        </w:rPr>
        <w:t>个函数接口。</w:t>
      </w:r>
      <w:r>
        <w:rPr>
          <w:b/>
          <w:bCs/>
          <w:color w:val="666666"/>
        </w:rPr>
        <w:t xml:space="preserve"> </w:t>
      </w:r>
      <w:r>
        <w:rPr>
          <w:color w:val="666666"/>
        </w:rPr>
        <w:t>通过</w:t>
      </w:r>
      <w:r>
        <w:rPr>
          <w:color w:val="666666"/>
        </w:rPr>
        <w:t>Enumeration</w:t>
      </w:r>
      <w:r>
        <w:rPr>
          <w:color w:val="666666"/>
        </w:rPr>
        <w:t>，我们只能读取集合的数据，而不能对数据进行修改。</w:t>
      </w:r>
      <w:r>
        <w:rPr>
          <w:color w:val="666666"/>
        </w:rPr>
        <w:t xml:space="preserve"> </w:t>
      </w:r>
      <w:r>
        <w:rPr>
          <w:color w:val="666666"/>
        </w:rPr>
        <w:br/>
        <w:t>Iterator</w:t>
      </w:r>
      <w:r>
        <w:rPr>
          <w:b/>
          <w:bCs/>
          <w:color w:val="666666"/>
        </w:rPr>
        <w:t xml:space="preserve"> </w:t>
      </w:r>
      <w:r>
        <w:rPr>
          <w:b/>
          <w:bCs/>
          <w:color w:val="666666"/>
        </w:rPr>
        <w:t>只有</w:t>
      </w:r>
      <w:r>
        <w:rPr>
          <w:b/>
          <w:bCs/>
          <w:color w:val="666666"/>
        </w:rPr>
        <w:t>3</w:t>
      </w:r>
      <w:r>
        <w:rPr>
          <w:b/>
          <w:bCs/>
          <w:color w:val="666666"/>
        </w:rPr>
        <w:t>个函数接口。</w:t>
      </w:r>
      <w:r>
        <w:rPr>
          <w:b/>
          <w:bCs/>
          <w:color w:val="666666"/>
        </w:rPr>
        <w:t xml:space="preserve"> </w:t>
      </w:r>
      <w:r>
        <w:rPr>
          <w:color w:val="666666"/>
        </w:rPr>
        <w:t>Iterator</w:t>
      </w:r>
      <w:r>
        <w:rPr>
          <w:color w:val="666666"/>
        </w:rPr>
        <w:t>除了能读取集合的数据之外，也能数据进行删除操作。</w:t>
      </w:r>
      <w:r>
        <w:br/>
      </w:r>
      <w:r>
        <w:rPr>
          <w:b/>
          <w:bCs/>
          <w:color w:val="FF0000"/>
        </w:rPr>
        <w:t>Iterator</w:t>
      </w:r>
      <w:r>
        <w:rPr>
          <w:b/>
          <w:bCs/>
        </w:rPr>
        <w:t xml:space="preserve"> </w:t>
      </w:r>
      <w:r>
        <w:rPr>
          <w:b/>
          <w:bCs/>
          <w:color w:val="FF0000"/>
        </w:rPr>
        <w:t>支持</w:t>
      </w:r>
      <w:r>
        <w:rPr>
          <w:b/>
          <w:bCs/>
        </w:rPr>
        <w:t xml:space="preserve"> </w:t>
      </w:r>
      <w:hyperlink r:id="rId212" w:history="1">
        <w:r>
          <w:rPr>
            <w:rStyle w:val="a5"/>
            <w:b/>
            <w:bCs/>
            <w:color w:val="FF0000"/>
          </w:rPr>
          <w:t>fail-fast</w:t>
        </w:r>
        <w:r>
          <w:rPr>
            <w:rStyle w:val="a5"/>
            <w:b/>
            <w:bCs/>
          </w:rPr>
          <w:t xml:space="preserve"> </w:t>
        </w:r>
      </w:hyperlink>
      <w:r>
        <w:rPr>
          <w:b/>
          <w:bCs/>
          <w:color w:val="FF0000"/>
        </w:rPr>
        <w:t>机制，而</w:t>
      </w:r>
      <w:r>
        <w:rPr>
          <w:b/>
          <w:bCs/>
        </w:rPr>
        <w:t xml:space="preserve"> </w:t>
      </w:r>
      <w:r>
        <w:rPr>
          <w:b/>
          <w:bCs/>
          <w:color w:val="FF0000"/>
        </w:rPr>
        <w:t>Enumeration</w:t>
      </w:r>
      <w:r>
        <w:rPr>
          <w:b/>
          <w:bCs/>
        </w:rPr>
        <w:t xml:space="preserve"> </w:t>
      </w:r>
      <w:r>
        <w:rPr>
          <w:b/>
          <w:bCs/>
          <w:color w:val="FF0000"/>
        </w:rPr>
        <w:t>不支持</w:t>
      </w:r>
      <w:r>
        <w:rPr>
          <w:b/>
          <w:bCs/>
        </w:rPr>
        <w:t xml:space="preserve"> </w:t>
      </w:r>
      <w:r>
        <w:rPr>
          <w:color w:val="666666"/>
        </w:rPr>
        <w:br/>
        <w:t xml:space="preserve">Enumeration </w:t>
      </w:r>
      <w:r>
        <w:rPr>
          <w:color w:val="666666"/>
        </w:rPr>
        <w:t>是</w:t>
      </w:r>
      <w:r>
        <w:rPr>
          <w:color w:val="666666"/>
        </w:rPr>
        <w:t>JDK 1.0</w:t>
      </w:r>
      <w:r>
        <w:rPr>
          <w:color w:val="666666"/>
        </w:rPr>
        <w:t>添加的接口。使用到它的函数包括</w:t>
      </w:r>
      <w:r>
        <w:rPr>
          <w:color w:val="666666"/>
        </w:rPr>
        <w:t>Vector</w:t>
      </w:r>
      <w:r>
        <w:rPr>
          <w:color w:val="666666"/>
        </w:rPr>
        <w:t>、</w:t>
      </w:r>
      <w:r>
        <w:rPr>
          <w:color w:val="666666"/>
        </w:rPr>
        <w:t>Hashtable</w:t>
      </w:r>
      <w:r>
        <w:rPr>
          <w:color w:val="666666"/>
        </w:rPr>
        <w:t>等类，这些类都是</w:t>
      </w:r>
      <w:r>
        <w:rPr>
          <w:color w:val="666666"/>
        </w:rPr>
        <w:t>JDK 1.0</w:t>
      </w:r>
      <w:r>
        <w:rPr>
          <w:color w:val="666666"/>
        </w:rPr>
        <w:t>中加入的，</w:t>
      </w:r>
      <w:r>
        <w:rPr>
          <w:color w:val="666666"/>
        </w:rPr>
        <w:t>Enumeration</w:t>
      </w:r>
      <w:r>
        <w:rPr>
          <w:color w:val="666666"/>
        </w:rPr>
        <w:t>存在的目的就是为它们提供遍历接口。</w:t>
      </w:r>
      <w:r>
        <w:rPr>
          <w:color w:val="666666"/>
        </w:rPr>
        <w:t>Enumeration</w:t>
      </w:r>
      <w:r>
        <w:rPr>
          <w:color w:val="666666"/>
        </w:rPr>
        <w:t>本身并没有支持同步，而在</w:t>
      </w:r>
      <w:r>
        <w:rPr>
          <w:color w:val="666666"/>
        </w:rPr>
        <w:t>Vector</w:t>
      </w:r>
      <w:r>
        <w:rPr>
          <w:color w:val="666666"/>
        </w:rPr>
        <w:t>、</w:t>
      </w:r>
      <w:r>
        <w:rPr>
          <w:color w:val="666666"/>
        </w:rPr>
        <w:t>Hashtable</w:t>
      </w:r>
      <w:r>
        <w:rPr>
          <w:color w:val="666666"/>
        </w:rPr>
        <w:t>实现</w:t>
      </w:r>
      <w:r>
        <w:rPr>
          <w:color w:val="666666"/>
        </w:rPr>
        <w:t>Enumeration</w:t>
      </w:r>
      <w:r>
        <w:rPr>
          <w:color w:val="666666"/>
        </w:rPr>
        <w:t>时，添加了同步。</w:t>
      </w:r>
      <w:r>
        <w:rPr>
          <w:color w:val="666666"/>
        </w:rPr>
        <w:t xml:space="preserve"> </w:t>
      </w:r>
      <w:r>
        <w:rPr>
          <w:color w:val="666666"/>
        </w:rPr>
        <w:br/>
      </w:r>
      <w:r>
        <w:rPr>
          <w:color w:val="666666"/>
        </w:rPr>
        <w:t>而</w:t>
      </w:r>
      <w:r>
        <w:rPr>
          <w:color w:val="666666"/>
        </w:rPr>
        <w:t xml:space="preserve">Iterator </w:t>
      </w:r>
      <w:r>
        <w:rPr>
          <w:color w:val="666666"/>
        </w:rPr>
        <w:t>是</w:t>
      </w:r>
      <w:r>
        <w:rPr>
          <w:color w:val="666666"/>
        </w:rPr>
        <w:t>JDK 1.2</w:t>
      </w:r>
      <w:r>
        <w:rPr>
          <w:color w:val="666666"/>
        </w:rPr>
        <w:t>才添加的接口，它也是为了</w:t>
      </w:r>
      <w:r>
        <w:rPr>
          <w:color w:val="666666"/>
        </w:rPr>
        <w:t>HashMap</w:t>
      </w:r>
      <w:r>
        <w:rPr>
          <w:color w:val="666666"/>
        </w:rPr>
        <w:t>、</w:t>
      </w:r>
      <w:r>
        <w:rPr>
          <w:color w:val="666666"/>
        </w:rPr>
        <w:t>ArrayList</w:t>
      </w:r>
      <w:r>
        <w:rPr>
          <w:color w:val="666666"/>
        </w:rPr>
        <w:t>等集合提供遍历接口。</w:t>
      </w:r>
      <w:r>
        <w:rPr>
          <w:color w:val="666666"/>
        </w:rPr>
        <w:t>Iterator</w:t>
      </w:r>
      <w:r>
        <w:rPr>
          <w:color w:val="666666"/>
        </w:rPr>
        <w:t>是支持</w:t>
      </w:r>
      <w:r>
        <w:rPr>
          <w:color w:val="666666"/>
        </w:rPr>
        <w:t>fail-fast</w:t>
      </w:r>
      <w:r>
        <w:rPr>
          <w:color w:val="666666"/>
        </w:rPr>
        <w:t>机制的：当多个线程对同一个集合的内容进行操作时，就可能会产生</w:t>
      </w:r>
      <w:r>
        <w:rPr>
          <w:color w:val="666666"/>
        </w:rPr>
        <w:t>fail-fast</w:t>
      </w:r>
      <w:r>
        <w:rPr>
          <w:color w:val="666666"/>
        </w:rPr>
        <w:t>事件。</w:t>
      </w:r>
    </w:p>
    <w:p w:rsidR="00725463" w:rsidRDefault="00725463" w:rsidP="00F35BFD">
      <w:pPr>
        <w:rPr>
          <w:rFonts w:ascii="Arial" w:hAnsi="Arial" w:cs="Arial"/>
          <w:color w:val="666666"/>
          <w:szCs w:val="21"/>
          <w:shd w:val="clear" w:color="auto" w:fill="FFFFFF"/>
        </w:rPr>
      </w:pPr>
      <w:r>
        <w:rPr>
          <w:rFonts w:ascii="Arial" w:hAnsi="Arial" w:cs="Arial"/>
          <w:color w:val="666666"/>
          <w:szCs w:val="21"/>
          <w:shd w:val="clear" w:color="auto" w:fill="FFFFFF"/>
        </w:rPr>
        <w:t>Enumeration</w:t>
      </w:r>
      <w:r>
        <w:rPr>
          <w:rFonts w:ascii="Arial" w:hAnsi="Arial" w:cs="Arial"/>
          <w:color w:val="666666"/>
          <w:szCs w:val="21"/>
          <w:shd w:val="clear" w:color="auto" w:fill="FFFFFF"/>
        </w:rPr>
        <w:t>速度是</w:t>
      </w:r>
      <w:r>
        <w:rPr>
          <w:rFonts w:ascii="Arial" w:hAnsi="Arial" w:cs="Arial"/>
          <w:color w:val="666666"/>
          <w:szCs w:val="21"/>
          <w:shd w:val="clear" w:color="auto" w:fill="FFFFFF"/>
        </w:rPr>
        <w:t>Iterator</w:t>
      </w:r>
      <w:r>
        <w:rPr>
          <w:rFonts w:ascii="Arial" w:hAnsi="Arial" w:cs="Arial"/>
          <w:color w:val="666666"/>
          <w:szCs w:val="21"/>
          <w:shd w:val="clear" w:color="auto" w:fill="FFFFFF"/>
        </w:rPr>
        <w:t>的</w:t>
      </w:r>
      <w:r>
        <w:rPr>
          <w:rFonts w:ascii="Arial" w:hAnsi="Arial" w:cs="Arial"/>
          <w:color w:val="666666"/>
          <w:szCs w:val="21"/>
          <w:shd w:val="clear" w:color="auto" w:fill="FFFFFF"/>
        </w:rPr>
        <w:t>2</w:t>
      </w:r>
      <w:r>
        <w:rPr>
          <w:rFonts w:ascii="Arial" w:hAnsi="Arial" w:cs="Arial"/>
          <w:color w:val="666666"/>
          <w:szCs w:val="21"/>
          <w:shd w:val="clear" w:color="auto" w:fill="FFFFFF"/>
        </w:rPr>
        <w:t>倍，同时占用更少的内存</w:t>
      </w:r>
      <w:r>
        <w:rPr>
          <w:rFonts w:ascii="Arial" w:hAnsi="Arial" w:cs="Arial" w:hint="eastAsia"/>
          <w:color w:val="666666"/>
          <w:szCs w:val="21"/>
          <w:shd w:val="clear" w:color="auto" w:fill="FFFFFF"/>
        </w:rPr>
        <w:t>。但是没有</w:t>
      </w:r>
      <w:r>
        <w:rPr>
          <w:rFonts w:ascii="Arial" w:hAnsi="Arial" w:cs="Arial" w:hint="eastAsia"/>
          <w:color w:val="666666"/>
          <w:szCs w:val="21"/>
          <w:shd w:val="clear" w:color="auto" w:fill="FFFFFF"/>
        </w:rPr>
        <w:t>faile-fast</w:t>
      </w:r>
      <w:r>
        <w:rPr>
          <w:rFonts w:ascii="Arial" w:hAnsi="Arial" w:cs="Arial" w:hint="eastAsia"/>
          <w:color w:val="666666"/>
          <w:szCs w:val="21"/>
          <w:shd w:val="clear" w:color="auto" w:fill="FFFFFF"/>
        </w:rPr>
        <w:t>机制，故没有</w:t>
      </w:r>
      <w:r>
        <w:rPr>
          <w:rFonts w:ascii="Arial" w:hAnsi="Arial" w:cs="Arial" w:hint="eastAsia"/>
          <w:color w:val="666666"/>
          <w:szCs w:val="21"/>
          <w:shd w:val="clear" w:color="auto" w:fill="FFFFFF"/>
        </w:rPr>
        <w:t>Iterator</w:t>
      </w:r>
      <w:r>
        <w:rPr>
          <w:rFonts w:ascii="Arial" w:hAnsi="Arial" w:cs="Arial" w:hint="eastAsia"/>
          <w:color w:val="666666"/>
          <w:szCs w:val="21"/>
          <w:shd w:val="clear" w:color="auto" w:fill="FFFFFF"/>
        </w:rPr>
        <w:t>安全。</w:t>
      </w:r>
    </w:p>
    <w:p w:rsidR="005E4D33" w:rsidRDefault="005E4D33" w:rsidP="00F35BFD">
      <w:pPr>
        <w:rPr>
          <w:rFonts w:ascii="Arial" w:hAnsi="Arial" w:cs="Arial"/>
          <w:color w:val="666666"/>
          <w:szCs w:val="21"/>
          <w:shd w:val="clear" w:color="auto" w:fill="FFFFFF"/>
        </w:rPr>
      </w:pPr>
    </w:p>
    <w:p w:rsidR="005E4D33" w:rsidRPr="005E4D33" w:rsidRDefault="005E4D33" w:rsidP="005E4D33">
      <w:pPr>
        <w:pStyle w:val="2"/>
        <w:rPr>
          <w:shd w:val="clear" w:color="auto" w:fill="FFFFFF"/>
        </w:rPr>
      </w:pPr>
      <w:r w:rsidRPr="005E4D33">
        <w:rPr>
          <w:b w:val="0"/>
          <w:bCs w:val="0"/>
          <w:shd w:val="clear" w:color="auto" w:fill="FFFFFF"/>
        </w:rPr>
        <w:t>为何迭代器没有一个方法可以直接获取下一个元素，而不需要移动游标？</w:t>
      </w:r>
    </w:p>
    <w:p w:rsidR="005E4D33" w:rsidRDefault="005E4D33" w:rsidP="005E4D33">
      <w:pPr>
        <w:pStyle w:val="a7"/>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它可以在当前</w:t>
      </w:r>
      <w:r>
        <w:rPr>
          <w:rFonts w:ascii="Verdana" w:hAnsi="Verdana"/>
          <w:color w:val="000000"/>
          <w:sz w:val="20"/>
          <w:szCs w:val="20"/>
        </w:rPr>
        <w:t>Iterator</w:t>
      </w:r>
      <w:r>
        <w:rPr>
          <w:rFonts w:ascii="Verdana" w:hAnsi="Verdana"/>
          <w:color w:val="000000"/>
          <w:sz w:val="20"/>
          <w:szCs w:val="20"/>
        </w:rPr>
        <w:t>的顶层实现，但是它用得很少，如果将它加到接口中，每个继承都要去实现它，这没有意义。</w:t>
      </w:r>
    </w:p>
    <w:p w:rsidR="005E4D33" w:rsidRDefault="005E4D33" w:rsidP="00F35BFD">
      <w:pPr>
        <w:rPr>
          <w:color w:val="666666"/>
        </w:rPr>
      </w:pPr>
    </w:p>
    <w:p w:rsidR="005E4D33" w:rsidRDefault="005E4D33" w:rsidP="005E4D33">
      <w:pPr>
        <w:pStyle w:val="2"/>
        <w:rPr>
          <w:rStyle w:val="a6"/>
          <w:rFonts w:ascii="Verdana" w:hAnsi="Verdana"/>
          <w:color w:val="000000"/>
          <w:sz w:val="20"/>
          <w:szCs w:val="20"/>
        </w:rPr>
      </w:pPr>
      <w:r w:rsidRPr="005E4D33">
        <w:rPr>
          <w:b w:val="0"/>
          <w:bCs w:val="0"/>
          <w:shd w:val="clear" w:color="auto" w:fill="FFFFFF"/>
        </w:rPr>
        <w:t>I</w:t>
      </w:r>
      <w:r w:rsidRPr="005E4D33">
        <w:rPr>
          <w:shd w:val="clear" w:color="auto" w:fill="FFFFFF"/>
        </w:rPr>
        <w:t>terater</w:t>
      </w:r>
      <w:r w:rsidRPr="005E4D33">
        <w:rPr>
          <w:shd w:val="clear" w:color="auto" w:fill="FFFFFF"/>
        </w:rPr>
        <w:t>和</w:t>
      </w:r>
      <w:r w:rsidRPr="005E4D33">
        <w:rPr>
          <w:shd w:val="clear" w:color="auto" w:fill="FFFFFF"/>
        </w:rPr>
        <w:t>ListIterator</w:t>
      </w:r>
      <w:r w:rsidRPr="005E4D33">
        <w:rPr>
          <w:shd w:val="clear" w:color="auto" w:fill="FFFFFF"/>
        </w:rPr>
        <w:t>区别</w:t>
      </w:r>
    </w:p>
    <w:p w:rsidR="005E4D33" w:rsidRDefault="005E4D33" w:rsidP="005E4D33">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1</w:t>
      </w:r>
      <w:r>
        <w:rPr>
          <w:rFonts w:ascii="Verdana" w:hAnsi="Verdana"/>
          <w:color w:val="000000"/>
          <w:sz w:val="20"/>
          <w:szCs w:val="20"/>
        </w:rPr>
        <w:t>）我们可以使用</w:t>
      </w:r>
      <w:r>
        <w:rPr>
          <w:rFonts w:ascii="Verdana" w:hAnsi="Verdana"/>
          <w:color w:val="000000"/>
          <w:sz w:val="20"/>
          <w:szCs w:val="20"/>
        </w:rPr>
        <w:t>Iterator</w:t>
      </w:r>
      <w:r>
        <w:rPr>
          <w:rFonts w:ascii="Verdana" w:hAnsi="Verdana"/>
          <w:color w:val="000000"/>
          <w:sz w:val="20"/>
          <w:szCs w:val="20"/>
        </w:rPr>
        <w:t>来遍历</w:t>
      </w:r>
      <w:r>
        <w:rPr>
          <w:rFonts w:ascii="Verdana" w:hAnsi="Verdana"/>
          <w:color w:val="000000"/>
          <w:sz w:val="20"/>
          <w:szCs w:val="20"/>
        </w:rPr>
        <w:t>Set</w:t>
      </w:r>
      <w:r>
        <w:rPr>
          <w:rFonts w:ascii="Verdana" w:hAnsi="Verdana"/>
          <w:color w:val="000000"/>
          <w:sz w:val="20"/>
          <w:szCs w:val="20"/>
        </w:rPr>
        <w:t>和</w:t>
      </w:r>
      <w:r>
        <w:rPr>
          <w:rFonts w:ascii="Verdana" w:hAnsi="Verdana"/>
          <w:color w:val="000000"/>
          <w:sz w:val="20"/>
          <w:szCs w:val="20"/>
        </w:rPr>
        <w:t>List</w:t>
      </w:r>
      <w:r>
        <w:rPr>
          <w:rFonts w:ascii="Verdana" w:hAnsi="Verdana"/>
          <w:color w:val="000000"/>
          <w:sz w:val="20"/>
          <w:szCs w:val="20"/>
        </w:rPr>
        <w:t>集合，而</w:t>
      </w:r>
      <w:r>
        <w:rPr>
          <w:rFonts w:ascii="Verdana" w:hAnsi="Verdana"/>
          <w:color w:val="000000"/>
          <w:sz w:val="20"/>
          <w:szCs w:val="20"/>
        </w:rPr>
        <w:t>ListIterator</w:t>
      </w:r>
      <w:r>
        <w:rPr>
          <w:rFonts w:ascii="Verdana" w:hAnsi="Verdana"/>
          <w:color w:val="000000"/>
          <w:sz w:val="20"/>
          <w:szCs w:val="20"/>
        </w:rPr>
        <w:t>只能遍历</w:t>
      </w:r>
      <w:r>
        <w:rPr>
          <w:rFonts w:ascii="Verdana" w:hAnsi="Verdana"/>
          <w:color w:val="000000"/>
          <w:sz w:val="20"/>
          <w:szCs w:val="20"/>
        </w:rPr>
        <w:t>List</w:t>
      </w:r>
      <w:r>
        <w:rPr>
          <w:rFonts w:ascii="Verdana" w:hAnsi="Verdana"/>
          <w:color w:val="000000"/>
          <w:sz w:val="20"/>
          <w:szCs w:val="20"/>
        </w:rPr>
        <w:t>。</w:t>
      </w:r>
    </w:p>
    <w:p w:rsidR="005E4D33" w:rsidRDefault="005E4D33" w:rsidP="005E4D33">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2</w:t>
      </w:r>
      <w:r>
        <w:rPr>
          <w:rFonts w:ascii="Verdana" w:hAnsi="Verdana"/>
          <w:color w:val="000000"/>
          <w:sz w:val="20"/>
          <w:szCs w:val="20"/>
        </w:rPr>
        <w:t>）</w:t>
      </w:r>
      <w:r>
        <w:rPr>
          <w:rFonts w:ascii="Verdana" w:hAnsi="Verdana"/>
          <w:color w:val="000000"/>
          <w:sz w:val="20"/>
          <w:szCs w:val="20"/>
        </w:rPr>
        <w:t>Iterator</w:t>
      </w:r>
      <w:r>
        <w:rPr>
          <w:rFonts w:ascii="Verdana" w:hAnsi="Verdana"/>
          <w:color w:val="000000"/>
          <w:sz w:val="20"/>
          <w:szCs w:val="20"/>
        </w:rPr>
        <w:t>只可以向前遍历，而</w:t>
      </w:r>
      <w:r>
        <w:rPr>
          <w:rFonts w:ascii="Verdana" w:hAnsi="Verdana"/>
          <w:color w:val="000000"/>
          <w:sz w:val="20"/>
          <w:szCs w:val="20"/>
        </w:rPr>
        <w:t>LIstIterator</w:t>
      </w:r>
      <w:r>
        <w:rPr>
          <w:rFonts w:ascii="Verdana" w:hAnsi="Verdana"/>
          <w:color w:val="000000"/>
          <w:sz w:val="20"/>
          <w:szCs w:val="20"/>
        </w:rPr>
        <w:t>可以双向遍历。</w:t>
      </w:r>
    </w:p>
    <w:p w:rsidR="005E4D33" w:rsidRDefault="005E4D33" w:rsidP="005E4D33">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3</w:t>
      </w:r>
      <w:r>
        <w:rPr>
          <w:rFonts w:ascii="Verdana" w:hAnsi="Verdana"/>
          <w:color w:val="000000"/>
          <w:sz w:val="20"/>
          <w:szCs w:val="20"/>
        </w:rPr>
        <w:t>）</w:t>
      </w:r>
      <w:r>
        <w:rPr>
          <w:rFonts w:ascii="Verdana" w:hAnsi="Verdana"/>
          <w:color w:val="000000"/>
          <w:sz w:val="20"/>
          <w:szCs w:val="20"/>
        </w:rPr>
        <w:t>ListIterator</w:t>
      </w:r>
      <w:r>
        <w:rPr>
          <w:rFonts w:ascii="Verdana" w:hAnsi="Verdana"/>
          <w:color w:val="000000"/>
          <w:sz w:val="20"/>
          <w:szCs w:val="20"/>
        </w:rPr>
        <w:t>从</w:t>
      </w:r>
      <w:r>
        <w:rPr>
          <w:rFonts w:ascii="Verdana" w:hAnsi="Verdana"/>
          <w:color w:val="000000"/>
          <w:sz w:val="20"/>
          <w:szCs w:val="20"/>
        </w:rPr>
        <w:t>Iterator</w:t>
      </w:r>
      <w:r>
        <w:rPr>
          <w:rFonts w:ascii="Verdana" w:hAnsi="Verdana"/>
          <w:color w:val="000000"/>
          <w:sz w:val="20"/>
          <w:szCs w:val="20"/>
        </w:rPr>
        <w:t>接口继承，然后添加了一些额外的功能，比如添加一个元素、替换一个元素、获取前面或后面元素的索引位置。</w:t>
      </w:r>
    </w:p>
    <w:p w:rsidR="005E4D33" w:rsidRDefault="005E4D33" w:rsidP="005E4D33"/>
    <w:p w:rsidR="005E4D33" w:rsidRPr="005E4D33" w:rsidRDefault="005E4D33" w:rsidP="005E4D33">
      <w:pPr>
        <w:pStyle w:val="2"/>
        <w:rPr>
          <w:b w:val="0"/>
          <w:bCs w:val="0"/>
          <w:shd w:val="clear" w:color="auto" w:fill="FFFFFF"/>
        </w:rPr>
      </w:pPr>
      <w:r w:rsidRPr="005E4D33">
        <w:rPr>
          <w:shd w:val="clear" w:color="auto" w:fill="FFFFFF"/>
        </w:rPr>
        <w:lastRenderedPageBreak/>
        <w:t>fail-fast</w:t>
      </w:r>
      <w:r w:rsidRPr="005E4D33">
        <w:rPr>
          <w:shd w:val="clear" w:color="auto" w:fill="FFFFFF"/>
        </w:rPr>
        <w:t>与</w:t>
      </w:r>
      <w:r w:rsidRPr="005E4D33">
        <w:rPr>
          <w:shd w:val="clear" w:color="auto" w:fill="FFFFFF"/>
        </w:rPr>
        <w:t>fail-safe</w:t>
      </w:r>
      <w:r w:rsidRPr="005E4D33">
        <w:rPr>
          <w:shd w:val="clear" w:color="auto" w:fill="FFFFFF"/>
        </w:rPr>
        <w:t>区别</w:t>
      </w:r>
    </w:p>
    <w:p w:rsidR="005E4D33" w:rsidRDefault="005E4D33" w:rsidP="005E4D33">
      <w:pPr>
        <w:rPr>
          <w:rFonts w:ascii="Verdana" w:hAnsi="Verdana"/>
          <w:color w:val="000000"/>
          <w:sz w:val="20"/>
          <w:szCs w:val="20"/>
        </w:rPr>
      </w:pPr>
      <w:r>
        <w:rPr>
          <w:rStyle w:val="apple-converted-space"/>
          <w:rFonts w:ascii="Verdana" w:hAnsi="Verdana"/>
          <w:color w:val="000000"/>
          <w:sz w:val="20"/>
          <w:szCs w:val="20"/>
        </w:rPr>
        <w:t> </w:t>
      </w:r>
      <w:r>
        <w:rPr>
          <w:rFonts w:ascii="Verdana" w:hAnsi="Verdana"/>
          <w:color w:val="000000"/>
          <w:sz w:val="20"/>
          <w:szCs w:val="20"/>
        </w:rPr>
        <w:t>Iterator</w:t>
      </w:r>
      <w:r>
        <w:rPr>
          <w:rFonts w:ascii="Verdana" w:hAnsi="Verdana"/>
          <w:color w:val="000000"/>
          <w:sz w:val="20"/>
          <w:szCs w:val="20"/>
        </w:rPr>
        <w:t>的</w:t>
      </w:r>
      <w:r>
        <w:rPr>
          <w:rFonts w:ascii="Verdana" w:hAnsi="Verdana"/>
          <w:color w:val="000000"/>
          <w:sz w:val="20"/>
          <w:szCs w:val="20"/>
        </w:rPr>
        <w:t>fail-fast</w:t>
      </w:r>
      <w:r>
        <w:rPr>
          <w:rFonts w:ascii="Verdana" w:hAnsi="Verdana"/>
          <w:color w:val="000000"/>
          <w:sz w:val="20"/>
          <w:szCs w:val="20"/>
        </w:rPr>
        <w:t>属性与当前的集合共同起作用，因此它不会受到集合中任何改动的影响。</w:t>
      </w:r>
      <w:r>
        <w:rPr>
          <w:rFonts w:ascii="Verdana" w:hAnsi="Verdana"/>
          <w:color w:val="000000"/>
          <w:sz w:val="20"/>
          <w:szCs w:val="20"/>
        </w:rPr>
        <w:t>Java.util</w:t>
      </w:r>
      <w:r>
        <w:rPr>
          <w:rFonts w:ascii="Verdana" w:hAnsi="Verdana"/>
          <w:color w:val="000000"/>
          <w:sz w:val="20"/>
          <w:szCs w:val="20"/>
        </w:rPr>
        <w:t>包中的所有集合类都被设计为</w:t>
      </w:r>
      <w:r>
        <w:rPr>
          <w:rFonts w:ascii="Verdana" w:hAnsi="Verdana"/>
          <w:color w:val="000000"/>
          <w:sz w:val="20"/>
          <w:szCs w:val="20"/>
        </w:rPr>
        <w:t>fail-fast</w:t>
      </w:r>
      <w:r>
        <w:rPr>
          <w:rFonts w:ascii="Verdana" w:hAnsi="Verdana"/>
          <w:color w:val="000000"/>
          <w:sz w:val="20"/>
          <w:szCs w:val="20"/>
        </w:rPr>
        <w:t>的，而</w:t>
      </w:r>
      <w:r>
        <w:rPr>
          <w:rFonts w:ascii="Verdana" w:hAnsi="Verdana"/>
          <w:color w:val="000000"/>
          <w:sz w:val="20"/>
          <w:szCs w:val="20"/>
        </w:rPr>
        <w:t>java.util.concurrent</w:t>
      </w:r>
      <w:r>
        <w:rPr>
          <w:rFonts w:ascii="Verdana" w:hAnsi="Verdana"/>
          <w:color w:val="000000"/>
          <w:sz w:val="20"/>
          <w:szCs w:val="20"/>
        </w:rPr>
        <w:t>中的集合类都为</w:t>
      </w:r>
      <w:r>
        <w:rPr>
          <w:rFonts w:ascii="Verdana" w:hAnsi="Verdana"/>
          <w:color w:val="000000"/>
          <w:sz w:val="20"/>
          <w:szCs w:val="20"/>
        </w:rPr>
        <w:t>fail-safe</w:t>
      </w:r>
      <w:r>
        <w:rPr>
          <w:rFonts w:ascii="Verdana" w:hAnsi="Verdana"/>
          <w:color w:val="000000"/>
          <w:sz w:val="20"/>
          <w:szCs w:val="20"/>
        </w:rPr>
        <w:t>的。</w:t>
      </w:r>
      <w:r>
        <w:rPr>
          <w:rFonts w:ascii="Verdana" w:hAnsi="Verdana"/>
          <w:color w:val="000000"/>
          <w:sz w:val="20"/>
          <w:szCs w:val="20"/>
        </w:rPr>
        <w:t>Fail-fast</w:t>
      </w:r>
      <w:r>
        <w:rPr>
          <w:rFonts w:ascii="Verdana" w:hAnsi="Verdana"/>
          <w:color w:val="000000"/>
          <w:sz w:val="20"/>
          <w:szCs w:val="20"/>
        </w:rPr>
        <w:t>迭代器抛出</w:t>
      </w:r>
      <w:r>
        <w:rPr>
          <w:rFonts w:ascii="Verdana" w:hAnsi="Verdana"/>
          <w:color w:val="000000"/>
          <w:sz w:val="20"/>
          <w:szCs w:val="20"/>
        </w:rPr>
        <w:t>ConcurrentModificationException</w:t>
      </w:r>
      <w:r>
        <w:rPr>
          <w:rFonts w:ascii="Verdana" w:hAnsi="Verdana"/>
          <w:color w:val="000000"/>
          <w:sz w:val="20"/>
          <w:szCs w:val="20"/>
        </w:rPr>
        <w:t>，而</w:t>
      </w:r>
      <w:r>
        <w:rPr>
          <w:rFonts w:ascii="Verdana" w:hAnsi="Verdana"/>
          <w:color w:val="000000"/>
          <w:sz w:val="20"/>
          <w:szCs w:val="20"/>
        </w:rPr>
        <w:t>fail-safe</w:t>
      </w:r>
      <w:r>
        <w:rPr>
          <w:rFonts w:ascii="Verdana" w:hAnsi="Verdana"/>
          <w:color w:val="000000"/>
          <w:sz w:val="20"/>
          <w:szCs w:val="20"/>
        </w:rPr>
        <w:t>迭代器从不抛出</w:t>
      </w:r>
      <w:r>
        <w:rPr>
          <w:rFonts w:ascii="Verdana" w:hAnsi="Verdana"/>
          <w:color w:val="000000"/>
          <w:sz w:val="20"/>
          <w:szCs w:val="20"/>
        </w:rPr>
        <w:t>ConcurrentModificationException</w:t>
      </w:r>
      <w:r>
        <w:rPr>
          <w:rFonts w:ascii="Verdana" w:hAnsi="Verdana"/>
          <w:color w:val="000000"/>
          <w:sz w:val="20"/>
          <w:szCs w:val="20"/>
        </w:rPr>
        <w:t>。</w:t>
      </w:r>
    </w:p>
    <w:p w:rsidR="005E4D33" w:rsidRDefault="005E4D33" w:rsidP="005E4D33">
      <w:pPr>
        <w:rPr>
          <w:rFonts w:ascii="Verdana" w:hAnsi="Verdana"/>
          <w:color w:val="000000"/>
          <w:sz w:val="20"/>
          <w:szCs w:val="20"/>
        </w:rPr>
      </w:pPr>
    </w:p>
    <w:p w:rsidR="005E4D33" w:rsidRDefault="005E4D33" w:rsidP="005E4D33">
      <w:pPr>
        <w:pStyle w:val="2"/>
        <w:rPr>
          <w:rStyle w:val="a6"/>
          <w:rFonts w:ascii="Verdana" w:hAnsi="Verdana"/>
          <w:color w:val="000000"/>
          <w:sz w:val="20"/>
          <w:szCs w:val="20"/>
        </w:rPr>
      </w:pPr>
      <w:r>
        <w:rPr>
          <w:rStyle w:val="a6"/>
          <w:rFonts w:ascii="Verdana" w:hAnsi="Verdana"/>
          <w:color w:val="000000"/>
          <w:sz w:val="20"/>
          <w:szCs w:val="20"/>
        </w:rPr>
        <w:t>Map</w:t>
      </w:r>
      <w:r>
        <w:rPr>
          <w:rStyle w:val="a6"/>
          <w:rFonts w:ascii="Verdana" w:hAnsi="Verdana"/>
          <w:color w:val="000000"/>
          <w:sz w:val="20"/>
          <w:szCs w:val="20"/>
        </w:rPr>
        <w:t>接口提供了哪些不同的集合视图</w:t>
      </w:r>
    </w:p>
    <w:p w:rsidR="005E4D33" w:rsidRDefault="005E4D33" w:rsidP="005E4D33">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1</w:t>
      </w:r>
      <w:r>
        <w:rPr>
          <w:rFonts w:ascii="Verdana" w:hAnsi="Verdana"/>
          <w:color w:val="000000"/>
          <w:sz w:val="20"/>
          <w:szCs w:val="20"/>
        </w:rPr>
        <w:t>）</w:t>
      </w:r>
      <w:r>
        <w:rPr>
          <w:rFonts w:ascii="Verdana" w:hAnsi="Verdana"/>
          <w:color w:val="000000"/>
          <w:sz w:val="20"/>
          <w:szCs w:val="20"/>
        </w:rPr>
        <w:t>Set keyset()</w:t>
      </w:r>
      <w:r>
        <w:rPr>
          <w:rFonts w:ascii="Verdana" w:hAnsi="Verdana"/>
          <w:color w:val="000000"/>
          <w:sz w:val="20"/>
          <w:szCs w:val="20"/>
        </w:rPr>
        <w:t>：返回</w:t>
      </w:r>
      <w:r>
        <w:rPr>
          <w:rFonts w:ascii="Verdana" w:hAnsi="Verdana"/>
          <w:color w:val="000000"/>
          <w:sz w:val="20"/>
          <w:szCs w:val="20"/>
        </w:rPr>
        <w:t>map</w:t>
      </w:r>
      <w:r>
        <w:rPr>
          <w:rFonts w:ascii="Verdana" w:hAnsi="Verdana"/>
          <w:color w:val="000000"/>
          <w:sz w:val="20"/>
          <w:szCs w:val="20"/>
        </w:rPr>
        <w:t>中包含的所有</w:t>
      </w:r>
      <w:r>
        <w:rPr>
          <w:rFonts w:ascii="Verdana" w:hAnsi="Verdana"/>
          <w:color w:val="000000"/>
          <w:sz w:val="20"/>
          <w:szCs w:val="20"/>
        </w:rPr>
        <w:t>key</w:t>
      </w:r>
      <w:r>
        <w:rPr>
          <w:rFonts w:ascii="Verdana" w:hAnsi="Verdana"/>
          <w:color w:val="000000"/>
          <w:sz w:val="20"/>
          <w:szCs w:val="20"/>
        </w:rPr>
        <w:t>的一个</w:t>
      </w:r>
      <w:r>
        <w:rPr>
          <w:rFonts w:ascii="Verdana" w:hAnsi="Verdana"/>
          <w:color w:val="000000"/>
          <w:sz w:val="20"/>
          <w:szCs w:val="20"/>
        </w:rPr>
        <w:t>Set</w:t>
      </w:r>
      <w:r>
        <w:rPr>
          <w:rFonts w:ascii="Verdana" w:hAnsi="Verdana"/>
          <w:color w:val="000000"/>
          <w:sz w:val="20"/>
          <w:szCs w:val="20"/>
        </w:rPr>
        <w:t>视图。集合是受</w:t>
      </w:r>
      <w:r>
        <w:rPr>
          <w:rFonts w:ascii="Verdana" w:hAnsi="Verdana"/>
          <w:color w:val="000000"/>
          <w:sz w:val="20"/>
          <w:szCs w:val="20"/>
        </w:rPr>
        <w:t>map</w:t>
      </w:r>
      <w:r>
        <w:rPr>
          <w:rFonts w:ascii="Verdana" w:hAnsi="Verdana"/>
          <w:color w:val="000000"/>
          <w:sz w:val="20"/>
          <w:szCs w:val="20"/>
        </w:rPr>
        <w:t>支持的，</w:t>
      </w:r>
      <w:r>
        <w:rPr>
          <w:rFonts w:ascii="Verdana" w:hAnsi="Verdana"/>
          <w:color w:val="000000"/>
          <w:sz w:val="20"/>
          <w:szCs w:val="20"/>
        </w:rPr>
        <w:t>map</w:t>
      </w:r>
      <w:r>
        <w:rPr>
          <w:rFonts w:ascii="Verdana" w:hAnsi="Verdana"/>
          <w:color w:val="000000"/>
          <w:sz w:val="20"/>
          <w:szCs w:val="20"/>
        </w:rPr>
        <w:t>的变化会在集合中反映出来，反之亦然。当一个迭代器正在遍历一个集合时，若</w:t>
      </w:r>
      <w:r>
        <w:rPr>
          <w:rFonts w:ascii="Verdana" w:hAnsi="Verdana"/>
          <w:color w:val="000000"/>
          <w:sz w:val="20"/>
          <w:szCs w:val="20"/>
        </w:rPr>
        <w:t>map</w:t>
      </w:r>
      <w:r>
        <w:rPr>
          <w:rFonts w:ascii="Verdana" w:hAnsi="Verdana"/>
          <w:color w:val="000000"/>
          <w:sz w:val="20"/>
          <w:szCs w:val="20"/>
        </w:rPr>
        <w:t>被修改了（除迭代器自身的移除操作以外），迭代器的结果会变为未定义。集合支持通过</w:t>
      </w:r>
      <w:r>
        <w:rPr>
          <w:rFonts w:ascii="Verdana" w:hAnsi="Verdana"/>
          <w:color w:val="000000"/>
          <w:sz w:val="20"/>
          <w:szCs w:val="20"/>
        </w:rPr>
        <w:t>Iterator</w:t>
      </w:r>
      <w:r>
        <w:rPr>
          <w:rFonts w:ascii="Verdana" w:hAnsi="Verdana"/>
          <w:color w:val="000000"/>
          <w:sz w:val="20"/>
          <w:szCs w:val="20"/>
        </w:rPr>
        <w:t>的</w:t>
      </w:r>
      <w:r>
        <w:rPr>
          <w:rFonts w:ascii="Verdana" w:hAnsi="Verdana"/>
          <w:color w:val="000000"/>
          <w:sz w:val="20"/>
          <w:szCs w:val="20"/>
        </w:rPr>
        <w:t>Remove</w:t>
      </w:r>
      <w:r>
        <w:rPr>
          <w:rFonts w:ascii="Verdana" w:hAnsi="Verdana"/>
          <w:color w:val="000000"/>
          <w:sz w:val="20"/>
          <w:szCs w:val="20"/>
        </w:rPr>
        <w:t>、</w:t>
      </w:r>
      <w:r>
        <w:rPr>
          <w:rFonts w:ascii="Verdana" w:hAnsi="Verdana"/>
          <w:color w:val="000000"/>
          <w:sz w:val="20"/>
          <w:szCs w:val="20"/>
        </w:rPr>
        <w:t>Set.remove</w:t>
      </w:r>
      <w:r>
        <w:rPr>
          <w:rFonts w:ascii="Verdana" w:hAnsi="Verdana"/>
          <w:color w:val="000000"/>
          <w:sz w:val="20"/>
          <w:szCs w:val="20"/>
        </w:rPr>
        <w:t>、</w:t>
      </w:r>
      <w:r>
        <w:rPr>
          <w:rFonts w:ascii="Verdana" w:hAnsi="Verdana"/>
          <w:color w:val="000000"/>
          <w:sz w:val="20"/>
          <w:szCs w:val="20"/>
        </w:rPr>
        <w:t>removeAll</w:t>
      </w:r>
      <w:r>
        <w:rPr>
          <w:rFonts w:ascii="Verdana" w:hAnsi="Verdana"/>
          <w:color w:val="000000"/>
          <w:sz w:val="20"/>
          <w:szCs w:val="20"/>
        </w:rPr>
        <w:t>、</w:t>
      </w:r>
      <w:r>
        <w:rPr>
          <w:rFonts w:ascii="Verdana" w:hAnsi="Verdana"/>
          <w:color w:val="000000"/>
          <w:sz w:val="20"/>
          <w:szCs w:val="20"/>
        </w:rPr>
        <w:t>retainAll</w:t>
      </w:r>
      <w:r>
        <w:rPr>
          <w:rFonts w:ascii="Verdana" w:hAnsi="Verdana"/>
          <w:color w:val="000000"/>
          <w:sz w:val="20"/>
          <w:szCs w:val="20"/>
        </w:rPr>
        <w:t>和</w:t>
      </w:r>
      <w:r>
        <w:rPr>
          <w:rFonts w:ascii="Verdana" w:hAnsi="Verdana"/>
          <w:color w:val="000000"/>
          <w:sz w:val="20"/>
          <w:szCs w:val="20"/>
        </w:rPr>
        <w:t>clear</w:t>
      </w:r>
      <w:r>
        <w:rPr>
          <w:rFonts w:ascii="Verdana" w:hAnsi="Verdana"/>
          <w:color w:val="000000"/>
          <w:sz w:val="20"/>
          <w:szCs w:val="20"/>
        </w:rPr>
        <w:t>操作进行元素移除，从</w:t>
      </w:r>
      <w:r>
        <w:rPr>
          <w:rFonts w:ascii="Verdana" w:hAnsi="Verdana"/>
          <w:color w:val="000000"/>
          <w:sz w:val="20"/>
          <w:szCs w:val="20"/>
        </w:rPr>
        <w:t>map</w:t>
      </w:r>
      <w:r>
        <w:rPr>
          <w:rFonts w:ascii="Verdana" w:hAnsi="Verdana"/>
          <w:color w:val="000000"/>
          <w:sz w:val="20"/>
          <w:szCs w:val="20"/>
        </w:rPr>
        <w:t>中移除对应的映射。它不支持</w:t>
      </w:r>
      <w:r>
        <w:rPr>
          <w:rFonts w:ascii="Verdana" w:hAnsi="Verdana"/>
          <w:color w:val="000000"/>
          <w:sz w:val="20"/>
          <w:szCs w:val="20"/>
        </w:rPr>
        <w:t>add</w:t>
      </w:r>
      <w:r>
        <w:rPr>
          <w:rFonts w:ascii="Verdana" w:hAnsi="Verdana"/>
          <w:color w:val="000000"/>
          <w:sz w:val="20"/>
          <w:szCs w:val="20"/>
        </w:rPr>
        <w:t>和</w:t>
      </w:r>
      <w:r>
        <w:rPr>
          <w:rFonts w:ascii="Verdana" w:hAnsi="Verdana"/>
          <w:color w:val="000000"/>
          <w:sz w:val="20"/>
          <w:szCs w:val="20"/>
        </w:rPr>
        <w:t>addAll</w:t>
      </w:r>
      <w:r>
        <w:rPr>
          <w:rFonts w:ascii="Verdana" w:hAnsi="Verdana"/>
          <w:color w:val="000000"/>
          <w:sz w:val="20"/>
          <w:szCs w:val="20"/>
        </w:rPr>
        <w:t>操作。</w:t>
      </w:r>
    </w:p>
    <w:p w:rsidR="005E4D33" w:rsidRDefault="005E4D33" w:rsidP="005E4D33">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2</w:t>
      </w:r>
      <w:r>
        <w:rPr>
          <w:rFonts w:ascii="Verdana" w:hAnsi="Verdana"/>
          <w:color w:val="000000"/>
          <w:sz w:val="20"/>
          <w:szCs w:val="20"/>
        </w:rPr>
        <w:t>）</w:t>
      </w:r>
      <w:r>
        <w:rPr>
          <w:rFonts w:ascii="Verdana" w:hAnsi="Verdana"/>
          <w:color w:val="000000"/>
          <w:sz w:val="20"/>
          <w:szCs w:val="20"/>
        </w:rPr>
        <w:t>Collection values()</w:t>
      </w:r>
      <w:r>
        <w:rPr>
          <w:rFonts w:ascii="Verdana" w:hAnsi="Verdana"/>
          <w:color w:val="000000"/>
          <w:sz w:val="20"/>
          <w:szCs w:val="20"/>
        </w:rPr>
        <w:t>：返回一个</w:t>
      </w:r>
      <w:r>
        <w:rPr>
          <w:rFonts w:ascii="Verdana" w:hAnsi="Verdana"/>
          <w:color w:val="000000"/>
          <w:sz w:val="20"/>
          <w:szCs w:val="20"/>
        </w:rPr>
        <w:t>map</w:t>
      </w:r>
      <w:r>
        <w:rPr>
          <w:rFonts w:ascii="Verdana" w:hAnsi="Verdana"/>
          <w:color w:val="000000"/>
          <w:sz w:val="20"/>
          <w:szCs w:val="20"/>
        </w:rPr>
        <w:t>中包含的所有</w:t>
      </w:r>
      <w:r>
        <w:rPr>
          <w:rFonts w:ascii="Verdana" w:hAnsi="Verdana"/>
          <w:color w:val="000000"/>
          <w:sz w:val="20"/>
          <w:szCs w:val="20"/>
        </w:rPr>
        <w:t>value</w:t>
      </w:r>
      <w:r>
        <w:rPr>
          <w:rFonts w:ascii="Verdana" w:hAnsi="Verdana"/>
          <w:color w:val="000000"/>
          <w:sz w:val="20"/>
          <w:szCs w:val="20"/>
        </w:rPr>
        <w:t>的一个</w:t>
      </w:r>
      <w:r>
        <w:rPr>
          <w:rFonts w:ascii="Verdana" w:hAnsi="Verdana"/>
          <w:color w:val="000000"/>
          <w:sz w:val="20"/>
          <w:szCs w:val="20"/>
        </w:rPr>
        <w:t>Collection</w:t>
      </w:r>
      <w:r>
        <w:rPr>
          <w:rFonts w:ascii="Verdana" w:hAnsi="Verdana"/>
          <w:color w:val="000000"/>
          <w:sz w:val="20"/>
          <w:szCs w:val="20"/>
        </w:rPr>
        <w:t>视图。这个</w:t>
      </w:r>
      <w:r>
        <w:rPr>
          <w:rFonts w:ascii="Verdana" w:hAnsi="Verdana"/>
          <w:color w:val="000000"/>
          <w:sz w:val="20"/>
          <w:szCs w:val="20"/>
        </w:rPr>
        <w:t>collection</w:t>
      </w:r>
      <w:r>
        <w:rPr>
          <w:rFonts w:ascii="Verdana" w:hAnsi="Verdana"/>
          <w:color w:val="000000"/>
          <w:sz w:val="20"/>
          <w:szCs w:val="20"/>
        </w:rPr>
        <w:t>受</w:t>
      </w:r>
      <w:r>
        <w:rPr>
          <w:rFonts w:ascii="Verdana" w:hAnsi="Verdana"/>
          <w:color w:val="000000"/>
          <w:sz w:val="20"/>
          <w:szCs w:val="20"/>
        </w:rPr>
        <w:t>map</w:t>
      </w:r>
      <w:r>
        <w:rPr>
          <w:rFonts w:ascii="Verdana" w:hAnsi="Verdana"/>
          <w:color w:val="000000"/>
          <w:sz w:val="20"/>
          <w:szCs w:val="20"/>
        </w:rPr>
        <w:t>支持的，</w:t>
      </w:r>
      <w:r>
        <w:rPr>
          <w:rFonts w:ascii="Verdana" w:hAnsi="Verdana"/>
          <w:color w:val="000000"/>
          <w:sz w:val="20"/>
          <w:szCs w:val="20"/>
        </w:rPr>
        <w:t>map</w:t>
      </w:r>
      <w:r>
        <w:rPr>
          <w:rFonts w:ascii="Verdana" w:hAnsi="Verdana"/>
          <w:color w:val="000000"/>
          <w:sz w:val="20"/>
          <w:szCs w:val="20"/>
        </w:rPr>
        <w:t>的变化会在</w:t>
      </w:r>
      <w:r>
        <w:rPr>
          <w:rFonts w:ascii="Verdana" w:hAnsi="Verdana"/>
          <w:color w:val="000000"/>
          <w:sz w:val="20"/>
          <w:szCs w:val="20"/>
        </w:rPr>
        <w:t>collection</w:t>
      </w:r>
      <w:r>
        <w:rPr>
          <w:rFonts w:ascii="Verdana" w:hAnsi="Verdana"/>
          <w:color w:val="000000"/>
          <w:sz w:val="20"/>
          <w:szCs w:val="20"/>
        </w:rPr>
        <w:t>中反映出来，反之亦然。当一个迭代器正在遍历一个</w:t>
      </w:r>
      <w:r>
        <w:rPr>
          <w:rFonts w:ascii="Verdana" w:hAnsi="Verdana"/>
          <w:color w:val="000000"/>
          <w:sz w:val="20"/>
          <w:szCs w:val="20"/>
        </w:rPr>
        <w:t>collection</w:t>
      </w:r>
      <w:r>
        <w:rPr>
          <w:rFonts w:ascii="Verdana" w:hAnsi="Verdana"/>
          <w:color w:val="000000"/>
          <w:sz w:val="20"/>
          <w:szCs w:val="20"/>
        </w:rPr>
        <w:t>时，若</w:t>
      </w:r>
      <w:r>
        <w:rPr>
          <w:rFonts w:ascii="Verdana" w:hAnsi="Verdana"/>
          <w:color w:val="000000"/>
          <w:sz w:val="20"/>
          <w:szCs w:val="20"/>
        </w:rPr>
        <w:t>map</w:t>
      </w:r>
      <w:r>
        <w:rPr>
          <w:rFonts w:ascii="Verdana" w:hAnsi="Verdana"/>
          <w:color w:val="000000"/>
          <w:sz w:val="20"/>
          <w:szCs w:val="20"/>
        </w:rPr>
        <w:t>被修改了（除迭代器自身的移除操作以外），迭代器的结果会变为未定义。集合支持通过</w:t>
      </w:r>
      <w:r>
        <w:rPr>
          <w:rFonts w:ascii="Verdana" w:hAnsi="Verdana"/>
          <w:color w:val="000000"/>
          <w:sz w:val="20"/>
          <w:szCs w:val="20"/>
        </w:rPr>
        <w:t>Iterator</w:t>
      </w:r>
      <w:r>
        <w:rPr>
          <w:rFonts w:ascii="Verdana" w:hAnsi="Verdana"/>
          <w:color w:val="000000"/>
          <w:sz w:val="20"/>
          <w:szCs w:val="20"/>
        </w:rPr>
        <w:t>的</w:t>
      </w:r>
      <w:r>
        <w:rPr>
          <w:rFonts w:ascii="Verdana" w:hAnsi="Verdana"/>
          <w:color w:val="000000"/>
          <w:sz w:val="20"/>
          <w:szCs w:val="20"/>
        </w:rPr>
        <w:t>Remove</w:t>
      </w:r>
      <w:r>
        <w:rPr>
          <w:rFonts w:ascii="Verdana" w:hAnsi="Verdana"/>
          <w:color w:val="000000"/>
          <w:sz w:val="20"/>
          <w:szCs w:val="20"/>
        </w:rPr>
        <w:t>、</w:t>
      </w:r>
      <w:r>
        <w:rPr>
          <w:rFonts w:ascii="Verdana" w:hAnsi="Verdana"/>
          <w:color w:val="000000"/>
          <w:sz w:val="20"/>
          <w:szCs w:val="20"/>
        </w:rPr>
        <w:t>Set.remove</w:t>
      </w:r>
      <w:r>
        <w:rPr>
          <w:rFonts w:ascii="Verdana" w:hAnsi="Verdana"/>
          <w:color w:val="000000"/>
          <w:sz w:val="20"/>
          <w:szCs w:val="20"/>
        </w:rPr>
        <w:t>、</w:t>
      </w:r>
      <w:r>
        <w:rPr>
          <w:rFonts w:ascii="Verdana" w:hAnsi="Verdana"/>
          <w:color w:val="000000"/>
          <w:sz w:val="20"/>
          <w:szCs w:val="20"/>
        </w:rPr>
        <w:t>removeAll</w:t>
      </w:r>
      <w:r>
        <w:rPr>
          <w:rFonts w:ascii="Verdana" w:hAnsi="Verdana"/>
          <w:color w:val="000000"/>
          <w:sz w:val="20"/>
          <w:szCs w:val="20"/>
        </w:rPr>
        <w:t>、</w:t>
      </w:r>
      <w:r>
        <w:rPr>
          <w:rFonts w:ascii="Verdana" w:hAnsi="Verdana"/>
          <w:color w:val="000000"/>
          <w:sz w:val="20"/>
          <w:szCs w:val="20"/>
        </w:rPr>
        <w:t>retainAll</w:t>
      </w:r>
      <w:r>
        <w:rPr>
          <w:rFonts w:ascii="Verdana" w:hAnsi="Verdana"/>
          <w:color w:val="000000"/>
          <w:sz w:val="20"/>
          <w:szCs w:val="20"/>
        </w:rPr>
        <w:t>和</w:t>
      </w:r>
      <w:r>
        <w:rPr>
          <w:rFonts w:ascii="Verdana" w:hAnsi="Verdana"/>
          <w:color w:val="000000"/>
          <w:sz w:val="20"/>
          <w:szCs w:val="20"/>
        </w:rPr>
        <w:t>clear</w:t>
      </w:r>
      <w:r>
        <w:rPr>
          <w:rFonts w:ascii="Verdana" w:hAnsi="Verdana"/>
          <w:color w:val="000000"/>
          <w:sz w:val="20"/>
          <w:szCs w:val="20"/>
        </w:rPr>
        <w:t>操作进行元素移除，从</w:t>
      </w:r>
      <w:r>
        <w:rPr>
          <w:rFonts w:ascii="Verdana" w:hAnsi="Verdana"/>
          <w:color w:val="000000"/>
          <w:sz w:val="20"/>
          <w:szCs w:val="20"/>
        </w:rPr>
        <w:t>map</w:t>
      </w:r>
      <w:r>
        <w:rPr>
          <w:rFonts w:ascii="Verdana" w:hAnsi="Verdana"/>
          <w:color w:val="000000"/>
          <w:sz w:val="20"/>
          <w:szCs w:val="20"/>
        </w:rPr>
        <w:t>中移除对应的映射。它不支持</w:t>
      </w:r>
      <w:r>
        <w:rPr>
          <w:rFonts w:ascii="Verdana" w:hAnsi="Verdana"/>
          <w:color w:val="000000"/>
          <w:sz w:val="20"/>
          <w:szCs w:val="20"/>
        </w:rPr>
        <w:t>add</w:t>
      </w:r>
      <w:r>
        <w:rPr>
          <w:rFonts w:ascii="Verdana" w:hAnsi="Verdana"/>
          <w:color w:val="000000"/>
          <w:sz w:val="20"/>
          <w:szCs w:val="20"/>
        </w:rPr>
        <w:t>和</w:t>
      </w:r>
      <w:r>
        <w:rPr>
          <w:rFonts w:ascii="Verdana" w:hAnsi="Verdana"/>
          <w:color w:val="000000"/>
          <w:sz w:val="20"/>
          <w:szCs w:val="20"/>
        </w:rPr>
        <w:t>addAll</w:t>
      </w:r>
      <w:r>
        <w:rPr>
          <w:rFonts w:ascii="Verdana" w:hAnsi="Verdana"/>
          <w:color w:val="000000"/>
          <w:sz w:val="20"/>
          <w:szCs w:val="20"/>
        </w:rPr>
        <w:t>操作。</w:t>
      </w:r>
    </w:p>
    <w:p w:rsidR="005E4D33" w:rsidRDefault="005E4D33" w:rsidP="005E4D33">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3</w:t>
      </w:r>
      <w:r>
        <w:rPr>
          <w:rFonts w:ascii="Verdana" w:hAnsi="Verdana"/>
          <w:color w:val="000000"/>
          <w:sz w:val="20"/>
          <w:szCs w:val="20"/>
        </w:rPr>
        <w:t>）</w:t>
      </w:r>
      <w:r>
        <w:rPr>
          <w:rFonts w:ascii="Verdana" w:hAnsi="Verdana"/>
          <w:color w:val="000000"/>
          <w:sz w:val="20"/>
          <w:szCs w:val="20"/>
        </w:rPr>
        <w:t>Set&lt;Map.Entry&lt;K,V&gt;&gt; entrySet()</w:t>
      </w:r>
      <w:r>
        <w:rPr>
          <w:rFonts w:ascii="Verdana" w:hAnsi="Verdana"/>
          <w:color w:val="000000"/>
          <w:sz w:val="20"/>
          <w:szCs w:val="20"/>
        </w:rPr>
        <w:t>：返回一个</w:t>
      </w:r>
      <w:r>
        <w:rPr>
          <w:rFonts w:ascii="Verdana" w:hAnsi="Verdana"/>
          <w:color w:val="000000"/>
          <w:sz w:val="20"/>
          <w:szCs w:val="20"/>
        </w:rPr>
        <w:t>map</w:t>
      </w:r>
      <w:r>
        <w:rPr>
          <w:rFonts w:ascii="Verdana" w:hAnsi="Verdana"/>
          <w:color w:val="000000"/>
          <w:sz w:val="20"/>
          <w:szCs w:val="20"/>
        </w:rPr>
        <w:t>钟包含的所有映射的一个集合视图。这个集合受</w:t>
      </w:r>
      <w:r>
        <w:rPr>
          <w:rFonts w:ascii="Verdana" w:hAnsi="Verdana"/>
          <w:color w:val="000000"/>
          <w:sz w:val="20"/>
          <w:szCs w:val="20"/>
        </w:rPr>
        <w:t>map</w:t>
      </w:r>
      <w:r>
        <w:rPr>
          <w:rFonts w:ascii="Verdana" w:hAnsi="Verdana"/>
          <w:color w:val="000000"/>
          <w:sz w:val="20"/>
          <w:szCs w:val="20"/>
        </w:rPr>
        <w:t>支持的，</w:t>
      </w:r>
      <w:r>
        <w:rPr>
          <w:rFonts w:ascii="Verdana" w:hAnsi="Verdana"/>
          <w:color w:val="000000"/>
          <w:sz w:val="20"/>
          <w:szCs w:val="20"/>
        </w:rPr>
        <w:t>map</w:t>
      </w:r>
      <w:r>
        <w:rPr>
          <w:rFonts w:ascii="Verdana" w:hAnsi="Verdana"/>
          <w:color w:val="000000"/>
          <w:sz w:val="20"/>
          <w:szCs w:val="20"/>
        </w:rPr>
        <w:t>的变化会在</w:t>
      </w:r>
      <w:r>
        <w:rPr>
          <w:rFonts w:ascii="Verdana" w:hAnsi="Verdana"/>
          <w:color w:val="000000"/>
          <w:sz w:val="20"/>
          <w:szCs w:val="20"/>
        </w:rPr>
        <w:t>collection</w:t>
      </w:r>
      <w:r>
        <w:rPr>
          <w:rFonts w:ascii="Verdana" w:hAnsi="Verdana"/>
          <w:color w:val="000000"/>
          <w:sz w:val="20"/>
          <w:szCs w:val="20"/>
        </w:rPr>
        <w:t>中反映出来，反之亦然。当一个迭代器正在遍历一个集合时，若</w:t>
      </w:r>
      <w:r>
        <w:rPr>
          <w:rFonts w:ascii="Verdana" w:hAnsi="Verdana"/>
          <w:color w:val="000000"/>
          <w:sz w:val="20"/>
          <w:szCs w:val="20"/>
        </w:rPr>
        <w:t>map</w:t>
      </w:r>
      <w:r>
        <w:rPr>
          <w:rFonts w:ascii="Verdana" w:hAnsi="Verdana"/>
          <w:color w:val="000000"/>
          <w:sz w:val="20"/>
          <w:szCs w:val="20"/>
        </w:rPr>
        <w:t>被修改了（除迭代器自身的移除操作，以及对迭代器返回的</w:t>
      </w:r>
      <w:r>
        <w:rPr>
          <w:rFonts w:ascii="Verdana" w:hAnsi="Verdana"/>
          <w:color w:val="000000"/>
          <w:sz w:val="20"/>
          <w:szCs w:val="20"/>
        </w:rPr>
        <w:t>entry</w:t>
      </w:r>
      <w:r>
        <w:rPr>
          <w:rFonts w:ascii="Verdana" w:hAnsi="Verdana"/>
          <w:color w:val="000000"/>
          <w:sz w:val="20"/>
          <w:szCs w:val="20"/>
        </w:rPr>
        <w:t>进行</w:t>
      </w:r>
      <w:r>
        <w:rPr>
          <w:rFonts w:ascii="Verdana" w:hAnsi="Verdana"/>
          <w:color w:val="000000"/>
          <w:sz w:val="20"/>
          <w:szCs w:val="20"/>
        </w:rPr>
        <w:t>setValue</w:t>
      </w:r>
      <w:r>
        <w:rPr>
          <w:rFonts w:ascii="Verdana" w:hAnsi="Verdana"/>
          <w:color w:val="000000"/>
          <w:sz w:val="20"/>
          <w:szCs w:val="20"/>
        </w:rPr>
        <w:t>外），迭代器的结果会变为未定义。集合支持通过</w:t>
      </w:r>
      <w:r>
        <w:rPr>
          <w:rFonts w:ascii="Verdana" w:hAnsi="Verdana"/>
          <w:color w:val="000000"/>
          <w:sz w:val="20"/>
          <w:szCs w:val="20"/>
        </w:rPr>
        <w:t>Iterator</w:t>
      </w:r>
      <w:r>
        <w:rPr>
          <w:rFonts w:ascii="Verdana" w:hAnsi="Verdana"/>
          <w:color w:val="000000"/>
          <w:sz w:val="20"/>
          <w:szCs w:val="20"/>
        </w:rPr>
        <w:t>的</w:t>
      </w:r>
      <w:r>
        <w:rPr>
          <w:rFonts w:ascii="Verdana" w:hAnsi="Verdana"/>
          <w:color w:val="000000"/>
          <w:sz w:val="20"/>
          <w:szCs w:val="20"/>
        </w:rPr>
        <w:t>Remove</w:t>
      </w:r>
      <w:r>
        <w:rPr>
          <w:rFonts w:ascii="Verdana" w:hAnsi="Verdana"/>
          <w:color w:val="000000"/>
          <w:sz w:val="20"/>
          <w:szCs w:val="20"/>
        </w:rPr>
        <w:t>、</w:t>
      </w:r>
      <w:r>
        <w:rPr>
          <w:rFonts w:ascii="Verdana" w:hAnsi="Verdana"/>
          <w:color w:val="000000"/>
          <w:sz w:val="20"/>
          <w:szCs w:val="20"/>
        </w:rPr>
        <w:t>Set.remove</w:t>
      </w:r>
      <w:r>
        <w:rPr>
          <w:rFonts w:ascii="Verdana" w:hAnsi="Verdana"/>
          <w:color w:val="000000"/>
          <w:sz w:val="20"/>
          <w:szCs w:val="20"/>
        </w:rPr>
        <w:t>、</w:t>
      </w:r>
      <w:r>
        <w:rPr>
          <w:rFonts w:ascii="Verdana" w:hAnsi="Verdana"/>
          <w:color w:val="000000"/>
          <w:sz w:val="20"/>
          <w:szCs w:val="20"/>
        </w:rPr>
        <w:t>removeAll</w:t>
      </w:r>
      <w:r>
        <w:rPr>
          <w:rFonts w:ascii="Verdana" w:hAnsi="Verdana"/>
          <w:color w:val="000000"/>
          <w:sz w:val="20"/>
          <w:szCs w:val="20"/>
        </w:rPr>
        <w:t>、</w:t>
      </w:r>
      <w:r>
        <w:rPr>
          <w:rFonts w:ascii="Verdana" w:hAnsi="Verdana"/>
          <w:color w:val="000000"/>
          <w:sz w:val="20"/>
          <w:szCs w:val="20"/>
        </w:rPr>
        <w:t>retainAll</w:t>
      </w:r>
      <w:r>
        <w:rPr>
          <w:rFonts w:ascii="Verdana" w:hAnsi="Verdana"/>
          <w:color w:val="000000"/>
          <w:sz w:val="20"/>
          <w:szCs w:val="20"/>
        </w:rPr>
        <w:t>和</w:t>
      </w:r>
      <w:r>
        <w:rPr>
          <w:rFonts w:ascii="Verdana" w:hAnsi="Verdana"/>
          <w:color w:val="000000"/>
          <w:sz w:val="20"/>
          <w:szCs w:val="20"/>
        </w:rPr>
        <w:t>clear</w:t>
      </w:r>
      <w:r>
        <w:rPr>
          <w:rFonts w:ascii="Verdana" w:hAnsi="Verdana"/>
          <w:color w:val="000000"/>
          <w:sz w:val="20"/>
          <w:szCs w:val="20"/>
        </w:rPr>
        <w:t>操作进行元素移除，从</w:t>
      </w:r>
      <w:r>
        <w:rPr>
          <w:rFonts w:ascii="Verdana" w:hAnsi="Verdana"/>
          <w:color w:val="000000"/>
          <w:sz w:val="20"/>
          <w:szCs w:val="20"/>
        </w:rPr>
        <w:t>map</w:t>
      </w:r>
      <w:r>
        <w:rPr>
          <w:rFonts w:ascii="Verdana" w:hAnsi="Verdana"/>
          <w:color w:val="000000"/>
          <w:sz w:val="20"/>
          <w:szCs w:val="20"/>
        </w:rPr>
        <w:t>中移除对应的映射。它不支持</w:t>
      </w:r>
      <w:r>
        <w:rPr>
          <w:rFonts w:ascii="Verdana" w:hAnsi="Verdana"/>
          <w:color w:val="000000"/>
          <w:sz w:val="20"/>
          <w:szCs w:val="20"/>
        </w:rPr>
        <w:t>add</w:t>
      </w:r>
      <w:r>
        <w:rPr>
          <w:rFonts w:ascii="Verdana" w:hAnsi="Verdana"/>
          <w:color w:val="000000"/>
          <w:sz w:val="20"/>
          <w:szCs w:val="20"/>
        </w:rPr>
        <w:t>和</w:t>
      </w:r>
      <w:r>
        <w:rPr>
          <w:rFonts w:ascii="Verdana" w:hAnsi="Verdana"/>
          <w:color w:val="000000"/>
          <w:sz w:val="20"/>
          <w:szCs w:val="20"/>
        </w:rPr>
        <w:t>addAll</w:t>
      </w:r>
      <w:r>
        <w:rPr>
          <w:rFonts w:ascii="Verdana" w:hAnsi="Verdana"/>
          <w:color w:val="000000"/>
          <w:sz w:val="20"/>
          <w:szCs w:val="20"/>
        </w:rPr>
        <w:t>操作。</w:t>
      </w:r>
    </w:p>
    <w:p w:rsidR="005E4D33" w:rsidRDefault="005E4D33" w:rsidP="005E4D33"/>
    <w:p w:rsidR="00291434" w:rsidRDefault="00291434" w:rsidP="00291434">
      <w:pPr>
        <w:pStyle w:val="2"/>
      </w:pPr>
      <w:r>
        <w:rPr>
          <w:rFonts w:hint="eastAsia"/>
        </w:rPr>
        <w:t>线程安全的类</w:t>
      </w:r>
    </w:p>
    <w:p w:rsidR="00291434" w:rsidRDefault="00291434" w:rsidP="005E4D33">
      <w:pPr>
        <w:rPr>
          <w:rFonts w:ascii="Verdana" w:hAnsi="Verdana"/>
          <w:color w:val="000000"/>
          <w:sz w:val="20"/>
          <w:szCs w:val="20"/>
        </w:rPr>
      </w:pPr>
      <w:r>
        <w:rPr>
          <w:rFonts w:ascii="Verdana" w:hAnsi="Verdana"/>
          <w:color w:val="000000"/>
          <w:sz w:val="20"/>
          <w:szCs w:val="20"/>
        </w:rPr>
        <w:t>Vector</w:t>
      </w:r>
      <w:r>
        <w:rPr>
          <w:rFonts w:ascii="Verdana" w:hAnsi="Verdana"/>
          <w:color w:val="000000"/>
          <w:sz w:val="20"/>
          <w:szCs w:val="20"/>
        </w:rPr>
        <w:t>、</w:t>
      </w:r>
      <w:r>
        <w:rPr>
          <w:rFonts w:ascii="Verdana" w:hAnsi="Verdana"/>
          <w:color w:val="000000"/>
          <w:sz w:val="20"/>
          <w:szCs w:val="20"/>
        </w:rPr>
        <w:t>HashTable</w:t>
      </w:r>
      <w:r>
        <w:rPr>
          <w:rFonts w:ascii="Verdana" w:hAnsi="Verdana"/>
          <w:color w:val="000000"/>
          <w:sz w:val="20"/>
          <w:szCs w:val="20"/>
        </w:rPr>
        <w:t>、</w:t>
      </w:r>
      <w:r>
        <w:rPr>
          <w:rFonts w:ascii="Verdana" w:hAnsi="Verdana"/>
          <w:color w:val="000000"/>
          <w:sz w:val="20"/>
          <w:szCs w:val="20"/>
        </w:rPr>
        <w:t>Properties</w:t>
      </w:r>
      <w:r>
        <w:rPr>
          <w:rFonts w:ascii="Verdana" w:hAnsi="Verdana"/>
          <w:color w:val="000000"/>
          <w:sz w:val="20"/>
          <w:szCs w:val="20"/>
        </w:rPr>
        <w:t>和</w:t>
      </w:r>
      <w:r>
        <w:rPr>
          <w:rFonts w:ascii="Verdana" w:hAnsi="Verdana"/>
          <w:color w:val="000000"/>
          <w:sz w:val="20"/>
          <w:szCs w:val="20"/>
        </w:rPr>
        <w:t>Stack</w:t>
      </w:r>
      <w:r>
        <w:rPr>
          <w:rFonts w:ascii="Verdana" w:hAnsi="Verdana"/>
          <w:color w:val="000000"/>
          <w:sz w:val="20"/>
          <w:szCs w:val="20"/>
        </w:rPr>
        <w:t>是同步类，所以它们是线程安全的，可以在多线程环境下使用。</w:t>
      </w:r>
      <w:r>
        <w:rPr>
          <w:rFonts w:ascii="Verdana" w:hAnsi="Verdana"/>
          <w:color w:val="000000"/>
          <w:sz w:val="20"/>
          <w:szCs w:val="20"/>
        </w:rPr>
        <w:t>Java1.5</w:t>
      </w:r>
      <w:r>
        <w:rPr>
          <w:rFonts w:ascii="Verdana" w:hAnsi="Verdana"/>
          <w:color w:val="000000"/>
          <w:sz w:val="20"/>
          <w:szCs w:val="20"/>
        </w:rPr>
        <w:t>并发</w:t>
      </w:r>
      <w:r>
        <w:rPr>
          <w:rFonts w:ascii="Verdana" w:hAnsi="Verdana"/>
          <w:color w:val="000000"/>
          <w:sz w:val="20"/>
          <w:szCs w:val="20"/>
        </w:rPr>
        <w:t>API</w:t>
      </w:r>
      <w:r>
        <w:rPr>
          <w:rFonts w:ascii="Verdana" w:hAnsi="Verdana"/>
          <w:color w:val="000000"/>
          <w:sz w:val="20"/>
          <w:szCs w:val="20"/>
        </w:rPr>
        <w:t>包括一些集合类，允许迭代时修改，因为它们都工作在集合的克隆上，所以它们在多线程环境中是安全的。</w:t>
      </w:r>
    </w:p>
    <w:p w:rsidR="00E77FB9" w:rsidRDefault="00E77FB9" w:rsidP="005E4D33">
      <w:pPr>
        <w:rPr>
          <w:rFonts w:ascii="Verdana" w:hAnsi="Verdana"/>
          <w:color w:val="000000"/>
          <w:sz w:val="20"/>
          <w:szCs w:val="20"/>
        </w:rPr>
      </w:pPr>
    </w:p>
    <w:p w:rsidR="00E77FB9" w:rsidRDefault="00E77FB9" w:rsidP="00E77FB9">
      <w:pPr>
        <w:pStyle w:val="2"/>
      </w:pPr>
      <w:r>
        <w:rPr>
          <w:rFonts w:hint="eastAsia"/>
        </w:rPr>
        <w:t>BlockingQueue</w:t>
      </w:r>
    </w:p>
    <w:p w:rsidR="00E77FB9" w:rsidRDefault="00E77FB9" w:rsidP="00E77FB9">
      <w:pPr>
        <w:rPr>
          <w:rFonts w:ascii="Verdana" w:hAnsi="Verdana"/>
          <w:color w:val="000000"/>
          <w:sz w:val="20"/>
          <w:szCs w:val="20"/>
        </w:rPr>
      </w:pPr>
      <w:r>
        <w:rPr>
          <w:rFonts w:ascii="Verdana" w:hAnsi="Verdana"/>
          <w:color w:val="000000"/>
          <w:sz w:val="20"/>
          <w:szCs w:val="20"/>
        </w:rPr>
        <w:t>Java.util.concurrent.BlockingQueue</w:t>
      </w:r>
      <w:r>
        <w:rPr>
          <w:rFonts w:ascii="Verdana" w:hAnsi="Verdana"/>
          <w:color w:val="000000"/>
          <w:sz w:val="20"/>
          <w:szCs w:val="20"/>
        </w:rPr>
        <w:t>是一个队列，在进行检索或移除一个元素的时候，它会等待队列变为非空；当在添加一个元素时，它会等待队列中的可用空间。</w:t>
      </w:r>
      <w:r>
        <w:rPr>
          <w:rFonts w:ascii="Verdana" w:hAnsi="Verdana"/>
          <w:color w:val="000000"/>
          <w:sz w:val="20"/>
          <w:szCs w:val="20"/>
        </w:rPr>
        <w:t>BlockingQueue</w:t>
      </w:r>
      <w:r>
        <w:rPr>
          <w:rFonts w:ascii="Verdana" w:hAnsi="Verdana"/>
          <w:color w:val="000000"/>
          <w:sz w:val="20"/>
          <w:szCs w:val="20"/>
        </w:rPr>
        <w:t>接口</w:t>
      </w:r>
      <w:r>
        <w:rPr>
          <w:rFonts w:ascii="Verdana" w:hAnsi="Verdana"/>
          <w:color w:val="000000"/>
          <w:sz w:val="20"/>
          <w:szCs w:val="20"/>
        </w:rPr>
        <w:lastRenderedPageBreak/>
        <w:t>是</w:t>
      </w:r>
      <w:r>
        <w:rPr>
          <w:rFonts w:ascii="Verdana" w:hAnsi="Verdana"/>
          <w:color w:val="000000"/>
          <w:sz w:val="20"/>
          <w:szCs w:val="20"/>
        </w:rPr>
        <w:t>Java</w:t>
      </w:r>
      <w:r>
        <w:rPr>
          <w:rFonts w:ascii="Verdana" w:hAnsi="Verdana"/>
          <w:color w:val="000000"/>
          <w:sz w:val="20"/>
          <w:szCs w:val="20"/>
        </w:rPr>
        <w:t>集合框架的一部分，主要用于实现生产者</w:t>
      </w:r>
      <w:r>
        <w:rPr>
          <w:rFonts w:ascii="Verdana" w:hAnsi="Verdana"/>
          <w:color w:val="000000"/>
          <w:sz w:val="20"/>
          <w:szCs w:val="20"/>
        </w:rPr>
        <w:t>-</w:t>
      </w:r>
      <w:r>
        <w:rPr>
          <w:rFonts w:ascii="Verdana" w:hAnsi="Verdana"/>
          <w:color w:val="000000"/>
          <w:sz w:val="20"/>
          <w:szCs w:val="20"/>
        </w:rPr>
        <w:t>消费者模式。我们不需要担心等待生产者有可用的空间，或消费者有可用的对象，因为它都在</w:t>
      </w:r>
      <w:r>
        <w:rPr>
          <w:rFonts w:ascii="Verdana" w:hAnsi="Verdana"/>
          <w:color w:val="000000"/>
          <w:sz w:val="20"/>
          <w:szCs w:val="20"/>
        </w:rPr>
        <w:t>BlockingQueue</w:t>
      </w:r>
      <w:r>
        <w:rPr>
          <w:rFonts w:ascii="Verdana" w:hAnsi="Verdana"/>
          <w:color w:val="000000"/>
          <w:sz w:val="20"/>
          <w:szCs w:val="20"/>
        </w:rPr>
        <w:t>的实现类中被处理了。</w:t>
      </w:r>
      <w:r>
        <w:rPr>
          <w:rFonts w:ascii="Verdana" w:hAnsi="Verdana"/>
          <w:color w:val="000000"/>
          <w:sz w:val="20"/>
          <w:szCs w:val="20"/>
        </w:rPr>
        <w:t>Java</w:t>
      </w:r>
      <w:r>
        <w:rPr>
          <w:rFonts w:ascii="Verdana" w:hAnsi="Verdana"/>
          <w:color w:val="000000"/>
          <w:sz w:val="20"/>
          <w:szCs w:val="20"/>
        </w:rPr>
        <w:t>提供了集中</w:t>
      </w:r>
      <w:r>
        <w:rPr>
          <w:rFonts w:ascii="Verdana" w:hAnsi="Verdana"/>
          <w:color w:val="000000"/>
          <w:sz w:val="20"/>
          <w:szCs w:val="20"/>
        </w:rPr>
        <w:t>BlockingQueue</w:t>
      </w:r>
      <w:r>
        <w:rPr>
          <w:rFonts w:ascii="Verdana" w:hAnsi="Verdana"/>
          <w:color w:val="000000"/>
          <w:sz w:val="20"/>
          <w:szCs w:val="20"/>
        </w:rPr>
        <w:t>的实现，比如</w:t>
      </w:r>
      <w:r>
        <w:rPr>
          <w:rFonts w:ascii="Verdana" w:hAnsi="Verdana"/>
          <w:color w:val="000000"/>
          <w:sz w:val="20"/>
          <w:szCs w:val="20"/>
        </w:rPr>
        <w:t>ArrayBlockingQueue</w:t>
      </w:r>
      <w:r>
        <w:rPr>
          <w:rFonts w:ascii="Verdana" w:hAnsi="Verdana"/>
          <w:color w:val="000000"/>
          <w:sz w:val="20"/>
          <w:szCs w:val="20"/>
        </w:rPr>
        <w:t>、</w:t>
      </w:r>
      <w:r>
        <w:rPr>
          <w:rFonts w:ascii="Verdana" w:hAnsi="Verdana"/>
          <w:color w:val="000000"/>
          <w:sz w:val="20"/>
          <w:szCs w:val="20"/>
        </w:rPr>
        <w:t>LinkedBlockingQueue</w:t>
      </w:r>
      <w:r>
        <w:rPr>
          <w:rFonts w:ascii="Verdana" w:hAnsi="Verdana"/>
          <w:color w:val="000000"/>
          <w:sz w:val="20"/>
          <w:szCs w:val="20"/>
        </w:rPr>
        <w:t>、</w:t>
      </w:r>
      <w:r>
        <w:rPr>
          <w:rFonts w:ascii="Verdana" w:hAnsi="Verdana"/>
          <w:color w:val="000000"/>
          <w:sz w:val="20"/>
          <w:szCs w:val="20"/>
        </w:rPr>
        <w:t>PriorityBlockingQueue,</w:t>
      </w:r>
      <w:r>
        <w:rPr>
          <w:rFonts w:ascii="Verdana" w:hAnsi="Verdana"/>
          <w:color w:val="000000"/>
          <w:sz w:val="20"/>
          <w:szCs w:val="20"/>
        </w:rPr>
        <w:t>、</w:t>
      </w:r>
      <w:r>
        <w:rPr>
          <w:rFonts w:ascii="Verdana" w:hAnsi="Verdana"/>
          <w:color w:val="000000"/>
          <w:sz w:val="20"/>
          <w:szCs w:val="20"/>
        </w:rPr>
        <w:t>SynchronousQueue</w:t>
      </w:r>
      <w:r>
        <w:rPr>
          <w:rFonts w:ascii="Verdana" w:hAnsi="Verdana"/>
          <w:color w:val="000000"/>
          <w:sz w:val="20"/>
          <w:szCs w:val="20"/>
        </w:rPr>
        <w:t>等。</w:t>
      </w:r>
    </w:p>
    <w:p w:rsidR="00E77FB9" w:rsidRDefault="00E77FB9" w:rsidP="00E77FB9">
      <w:pPr>
        <w:rPr>
          <w:rFonts w:ascii="Verdana" w:hAnsi="Verdana"/>
          <w:color w:val="000000"/>
          <w:sz w:val="20"/>
          <w:szCs w:val="20"/>
        </w:rPr>
      </w:pPr>
    </w:p>
    <w:p w:rsidR="00E77FB9" w:rsidRDefault="00E77FB9" w:rsidP="00E77FB9">
      <w:pPr>
        <w:pStyle w:val="2"/>
      </w:pPr>
      <w:r>
        <w:rPr>
          <w:rFonts w:hint="eastAsia"/>
        </w:rPr>
        <w:t>队和栈区别</w:t>
      </w:r>
    </w:p>
    <w:p w:rsidR="00E77FB9" w:rsidRDefault="00E77FB9" w:rsidP="00E77FB9">
      <w:pPr>
        <w:pStyle w:val="a7"/>
        <w:spacing w:before="150" w:beforeAutospacing="0" w:after="150" w:afterAutospacing="0"/>
        <w:rPr>
          <w:rFonts w:ascii="Verdana" w:hAnsi="Verdana"/>
          <w:color w:val="000000"/>
          <w:sz w:val="20"/>
          <w:szCs w:val="20"/>
        </w:rPr>
      </w:pPr>
      <w:r>
        <w:rPr>
          <w:rStyle w:val="apple-converted-space"/>
          <w:rFonts w:ascii="Verdana" w:hAnsi="Verdana"/>
          <w:color w:val="000000"/>
          <w:sz w:val="20"/>
          <w:szCs w:val="20"/>
        </w:rPr>
        <w:t> </w:t>
      </w:r>
      <w:r>
        <w:rPr>
          <w:rFonts w:ascii="Verdana" w:hAnsi="Verdana"/>
          <w:color w:val="000000"/>
          <w:sz w:val="20"/>
          <w:szCs w:val="20"/>
        </w:rPr>
        <w:t>栈和队列两者都被用来预存储数据。</w:t>
      </w:r>
      <w:r>
        <w:rPr>
          <w:rFonts w:ascii="Verdana" w:hAnsi="Verdana"/>
          <w:color w:val="000000"/>
          <w:sz w:val="20"/>
          <w:szCs w:val="20"/>
        </w:rPr>
        <w:t>java.util.Queue</w:t>
      </w:r>
      <w:r>
        <w:rPr>
          <w:rFonts w:ascii="Verdana" w:hAnsi="Verdana"/>
          <w:color w:val="000000"/>
          <w:sz w:val="20"/>
          <w:szCs w:val="20"/>
        </w:rPr>
        <w:t>是一个接口，它的实现类在</w:t>
      </w:r>
      <w:r>
        <w:rPr>
          <w:rFonts w:ascii="Verdana" w:hAnsi="Verdana"/>
          <w:color w:val="000000"/>
          <w:sz w:val="20"/>
          <w:szCs w:val="20"/>
        </w:rPr>
        <w:t>Java</w:t>
      </w:r>
      <w:r>
        <w:rPr>
          <w:rFonts w:ascii="Verdana" w:hAnsi="Verdana"/>
          <w:color w:val="000000"/>
          <w:sz w:val="20"/>
          <w:szCs w:val="20"/>
        </w:rPr>
        <w:t>并发包中。队列允许先进先出（</w:t>
      </w:r>
      <w:r>
        <w:rPr>
          <w:rFonts w:ascii="Verdana" w:hAnsi="Verdana"/>
          <w:color w:val="000000"/>
          <w:sz w:val="20"/>
          <w:szCs w:val="20"/>
        </w:rPr>
        <w:t>FIFO</w:t>
      </w:r>
      <w:r>
        <w:rPr>
          <w:rFonts w:ascii="Verdana" w:hAnsi="Verdana"/>
          <w:color w:val="000000"/>
          <w:sz w:val="20"/>
          <w:szCs w:val="20"/>
        </w:rPr>
        <w:t>）检索元素，但并非总是这样。</w:t>
      </w:r>
      <w:r>
        <w:rPr>
          <w:rFonts w:ascii="Verdana" w:hAnsi="Verdana"/>
          <w:color w:val="000000"/>
          <w:sz w:val="20"/>
          <w:szCs w:val="20"/>
        </w:rPr>
        <w:t>Deque</w:t>
      </w:r>
      <w:r>
        <w:rPr>
          <w:rFonts w:ascii="Verdana" w:hAnsi="Verdana"/>
          <w:color w:val="000000"/>
          <w:sz w:val="20"/>
          <w:szCs w:val="20"/>
        </w:rPr>
        <w:t>接口允许从两端检索元素。</w:t>
      </w:r>
    </w:p>
    <w:p w:rsidR="00E77FB9" w:rsidRDefault="00E77FB9" w:rsidP="00E77FB9">
      <w:pPr>
        <w:pStyle w:val="a7"/>
        <w:spacing w:before="150" w:beforeAutospacing="0" w:after="150" w:afterAutospacing="0"/>
        <w:rPr>
          <w:rFonts w:ascii="Verdana" w:hAnsi="Verdana"/>
          <w:color w:val="000000"/>
          <w:sz w:val="20"/>
          <w:szCs w:val="20"/>
        </w:rPr>
      </w:pPr>
      <w:r>
        <w:rPr>
          <w:rFonts w:ascii="Verdana" w:hAnsi="Verdana"/>
          <w:color w:val="000000"/>
          <w:sz w:val="20"/>
          <w:szCs w:val="20"/>
        </w:rPr>
        <w:t>栈与队列很相似，但它允许对元素进行后进先出（</w:t>
      </w:r>
      <w:r>
        <w:rPr>
          <w:rFonts w:ascii="Verdana" w:hAnsi="Verdana"/>
          <w:color w:val="000000"/>
          <w:sz w:val="20"/>
          <w:szCs w:val="20"/>
        </w:rPr>
        <w:t>LIFO</w:t>
      </w:r>
      <w:r>
        <w:rPr>
          <w:rFonts w:ascii="Verdana" w:hAnsi="Verdana"/>
          <w:color w:val="000000"/>
          <w:sz w:val="20"/>
          <w:szCs w:val="20"/>
        </w:rPr>
        <w:t>）进行检索。</w:t>
      </w:r>
    </w:p>
    <w:p w:rsidR="00E77FB9" w:rsidRDefault="00E77FB9" w:rsidP="00E77FB9">
      <w:pPr>
        <w:pStyle w:val="a7"/>
        <w:spacing w:before="150" w:beforeAutospacing="0" w:after="150" w:afterAutospacing="0"/>
        <w:rPr>
          <w:rFonts w:ascii="Verdana" w:hAnsi="Verdana"/>
          <w:color w:val="000000"/>
          <w:sz w:val="20"/>
          <w:szCs w:val="20"/>
        </w:rPr>
      </w:pPr>
      <w:r>
        <w:rPr>
          <w:rFonts w:ascii="Verdana" w:hAnsi="Verdana"/>
          <w:color w:val="000000"/>
          <w:sz w:val="20"/>
          <w:szCs w:val="20"/>
        </w:rPr>
        <w:t>    Stack</w:t>
      </w:r>
      <w:r>
        <w:rPr>
          <w:rFonts w:ascii="Verdana" w:hAnsi="Verdana"/>
          <w:color w:val="000000"/>
          <w:sz w:val="20"/>
          <w:szCs w:val="20"/>
        </w:rPr>
        <w:t>是一个扩展自</w:t>
      </w:r>
      <w:r>
        <w:rPr>
          <w:rFonts w:ascii="Verdana" w:hAnsi="Verdana"/>
          <w:color w:val="000000"/>
          <w:sz w:val="20"/>
          <w:szCs w:val="20"/>
        </w:rPr>
        <w:t>Vector</w:t>
      </w:r>
      <w:r>
        <w:rPr>
          <w:rFonts w:ascii="Verdana" w:hAnsi="Verdana"/>
          <w:color w:val="000000"/>
          <w:sz w:val="20"/>
          <w:szCs w:val="20"/>
        </w:rPr>
        <w:t>的类，而</w:t>
      </w:r>
      <w:r>
        <w:rPr>
          <w:rFonts w:ascii="Verdana" w:hAnsi="Verdana"/>
          <w:color w:val="000000"/>
          <w:sz w:val="20"/>
          <w:szCs w:val="20"/>
        </w:rPr>
        <w:t>Queue</w:t>
      </w:r>
      <w:r>
        <w:rPr>
          <w:rFonts w:ascii="Verdana" w:hAnsi="Verdana"/>
          <w:color w:val="000000"/>
          <w:sz w:val="20"/>
          <w:szCs w:val="20"/>
        </w:rPr>
        <w:t>是一个接口。</w:t>
      </w:r>
    </w:p>
    <w:p w:rsidR="00E77FB9" w:rsidRDefault="00E77FB9" w:rsidP="00E77FB9"/>
    <w:p w:rsidR="00E77FB9" w:rsidRDefault="00E77FB9" w:rsidP="00E77FB9">
      <w:pPr>
        <w:pStyle w:val="2"/>
      </w:pPr>
      <w:r>
        <w:rPr>
          <w:rFonts w:hint="eastAsia"/>
        </w:rPr>
        <w:t>Comparable</w:t>
      </w:r>
      <w:r>
        <w:rPr>
          <w:rFonts w:hint="eastAsia"/>
        </w:rPr>
        <w:t>和</w:t>
      </w:r>
      <w:r>
        <w:rPr>
          <w:rFonts w:hint="eastAsia"/>
        </w:rPr>
        <w:t>Comparator</w:t>
      </w:r>
    </w:p>
    <w:p w:rsidR="00E77FB9" w:rsidRDefault="00E77FB9" w:rsidP="00E77FB9">
      <w:r>
        <w:rPr>
          <w:noProof/>
        </w:rPr>
        <w:drawing>
          <wp:inline distT="0" distB="0" distL="0" distR="0" wp14:anchorId="1871DD16" wp14:editId="61329C6A">
            <wp:extent cx="5274310" cy="1115695"/>
            <wp:effectExtent l="0" t="0" r="254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115695"/>
                    </a:xfrm>
                    <a:prstGeom prst="rect">
                      <a:avLst/>
                    </a:prstGeom>
                  </pic:spPr>
                </pic:pic>
              </a:graphicData>
            </a:graphic>
          </wp:inline>
        </w:drawing>
      </w:r>
    </w:p>
    <w:p w:rsidR="00C03500" w:rsidRDefault="00C03500" w:rsidP="00E77FB9"/>
    <w:p w:rsidR="00C03500" w:rsidRDefault="00C03500" w:rsidP="00C03500">
      <w:pPr>
        <w:pStyle w:val="2"/>
        <w:rPr>
          <w:rStyle w:val="a6"/>
          <w:rFonts w:ascii="Verdana" w:hAnsi="Verdana"/>
          <w:color w:val="000000"/>
          <w:sz w:val="20"/>
          <w:szCs w:val="20"/>
        </w:rPr>
      </w:pPr>
      <w:r>
        <w:rPr>
          <w:rStyle w:val="a6"/>
          <w:rFonts w:ascii="Verdana" w:hAnsi="Verdana"/>
          <w:color w:val="000000"/>
          <w:sz w:val="20"/>
          <w:szCs w:val="20"/>
        </w:rPr>
        <w:t>当一个集合被作为参数传递给一个函数时，如何才可以确保函数不能修改它</w:t>
      </w:r>
    </w:p>
    <w:p w:rsidR="00C03500" w:rsidRDefault="00C03500" w:rsidP="00C03500">
      <w:pPr>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在作为参数传递之前，我们可以使用</w:t>
      </w:r>
      <w:r>
        <w:rPr>
          <w:rFonts w:ascii="Verdana" w:hAnsi="Verdana"/>
          <w:color w:val="000000"/>
          <w:sz w:val="20"/>
          <w:szCs w:val="20"/>
        </w:rPr>
        <w:t>Collections.unmodifiableCollection(Collection c)</w:t>
      </w:r>
      <w:r>
        <w:rPr>
          <w:rFonts w:ascii="Verdana" w:hAnsi="Verdana"/>
          <w:color w:val="000000"/>
          <w:sz w:val="20"/>
          <w:szCs w:val="20"/>
        </w:rPr>
        <w:t>方法创建一个只读集合，这将确保改变集合的任何操作都会抛出</w:t>
      </w:r>
      <w:r>
        <w:rPr>
          <w:rFonts w:ascii="Verdana" w:hAnsi="Verdana"/>
          <w:color w:val="000000"/>
          <w:sz w:val="20"/>
          <w:szCs w:val="20"/>
        </w:rPr>
        <w:t>UnsupportedOperationException</w:t>
      </w:r>
      <w:r>
        <w:rPr>
          <w:rFonts w:ascii="Verdana" w:hAnsi="Verdana"/>
          <w:color w:val="000000"/>
          <w:sz w:val="20"/>
          <w:szCs w:val="20"/>
        </w:rPr>
        <w:t>。</w:t>
      </w:r>
    </w:p>
    <w:p w:rsidR="006A29A7" w:rsidRDefault="006A29A7" w:rsidP="00C03500">
      <w:pPr>
        <w:rPr>
          <w:rFonts w:ascii="Verdana" w:hAnsi="Verdana"/>
          <w:color w:val="000000"/>
          <w:sz w:val="20"/>
          <w:szCs w:val="20"/>
        </w:rPr>
      </w:pPr>
    </w:p>
    <w:p w:rsidR="006A29A7" w:rsidRDefault="006A29A7" w:rsidP="00C03500">
      <w:pPr>
        <w:rPr>
          <w:rFonts w:ascii="Verdana" w:hAnsi="Verdana"/>
          <w:color w:val="000000"/>
          <w:sz w:val="20"/>
          <w:szCs w:val="20"/>
        </w:rPr>
      </w:pPr>
    </w:p>
    <w:p w:rsidR="006A29A7" w:rsidRDefault="006A29A7" w:rsidP="00C03500">
      <w:pPr>
        <w:rPr>
          <w:rFonts w:ascii="Verdana" w:hAnsi="Verdana"/>
          <w:color w:val="000000"/>
          <w:sz w:val="20"/>
          <w:szCs w:val="20"/>
        </w:rPr>
      </w:pPr>
    </w:p>
    <w:p w:rsidR="006A29A7" w:rsidRDefault="006A29A7" w:rsidP="00C03500">
      <w:pPr>
        <w:rPr>
          <w:rFonts w:ascii="Verdana" w:hAnsi="Verdana"/>
          <w:color w:val="000000"/>
          <w:sz w:val="20"/>
          <w:szCs w:val="20"/>
        </w:rPr>
      </w:pPr>
    </w:p>
    <w:p w:rsidR="006A29A7" w:rsidRDefault="006A29A7" w:rsidP="00C03500">
      <w:pPr>
        <w:rPr>
          <w:rFonts w:ascii="Verdana" w:hAnsi="Verdana"/>
          <w:color w:val="000000"/>
          <w:sz w:val="20"/>
          <w:szCs w:val="20"/>
        </w:rPr>
      </w:pPr>
    </w:p>
    <w:p w:rsidR="006A29A7" w:rsidRDefault="006A29A7" w:rsidP="00C03500">
      <w:pPr>
        <w:rPr>
          <w:rFonts w:ascii="Verdana" w:hAnsi="Verdana"/>
          <w:color w:val="000000"/>
          <w:sz w:val="20"/>
          <w:szCs w:val="20"/>
        </w:rPr>
      </w:pPr>
    </w:p>
    <w:p w:rsidR="006A29A7" w:rsidRDefault="006A29A7" w:rsidP="006A29A7">
      <w:pPr>
        <w:pStyle w:val="2"/>
      </w:pPr>
      <w:r>
        <w:rPr>
          <w:rFonts w:hint="eastAsia"/>
        </w:rPr>
        <w:lastRenderedPageBreak/>
        <w:t>反射</w:t>
      </w:r>
    </w:p>
    <w:p w:rsidR="006A29A7" w:rsidRDefault="006A29A7" w:rsidP="006A29A7">
      <w:pPr>
        <w:pStyle w:val="3"/>
      </w:pPr>
      <w:r>
        <w:rPr>
          <w:rFonts w:hint="eastAsia"/>
        </w:rPr>
        <w:t>简介</w:t>
      </w:r>
    </w:p>
    <w:p w:rsidR="006A29A7" w:rsidRDefault="006A29A7" w:rsidP="006A29A7">
      <w:r>
        <w:rPr>
          <w:rFonts w:hint="eastAsia"/>
        </w:rPr>
        <w:t>反射是</w:t>
      </w:r>
      <w:r>
        <w:rPr>
          <w:rFonts w:hint="eastAsia"/>
        </w:rPr>
        <w:t>java</w:t>
      </w:r>
      <w:r>
        <w:rPr>
          <w:rFonts w:hint="eastAsia"/>
        </w:rPr>
        <w:t>语言被视为动态或者准动态语言的一个关键性质，这个机制允许程序在运行时通过</w:t>
      </w:r>
      <w:r>
        <w:rPr>
          <w:rFonts w:hint="eastAsia"/>
        </w:rPr>
        <w:t>Reflection</w:t>
      </w:r>
      <w:r>
        <w:t xml:space="preserve"> </w:t>
      </w:r>
      <w:r>
        <w:rPr>
          <w:rFonts w:hint="eastAsia"/>
        </w:rPr>
        <w:t>API</w:t>
      </w:r>
      <w:r>
        <w:rPr>
          <w:rFonts w:hint="eastAsia"/>
        </w:rPr>
        <w:t>获取任何一个已知名称的</w:t>
      </w:r>
      <w:r>
        <w:rPr>
          <w:rFonts w:hint="eastAsia"/>
        </w:rPr>
        <w:t>class</w:t>
      </w:r>
      <w:r>
        <w:rPr>
          <w:rFonts w:hint="eastAsia"/>
        </w:rPr>
        <w:t>的内部信息，包括修饰符（</w:t>
      </w:r>
      <w:r>
        <w:rPr>
          <w:rFonts w:hint="eastAsia"/>
        </w:rPr>
        <w:t>public static</w:t>
      </w:r>
      <w:r>
        <w:rPr>
          <w:rFonts w:hint="eastAsia"/>
        </w:rPr>
        <w:t>等）、字段或者方法的所有信息、父类以及实现的接口，并可在运行时改变字段的内容或者调用方法。</w:t>
      </w:r>
    </w:p>
    <w:p w:rsidR="006A29A7" w:rsidRDefault="006A29A7" w:rsidP="006A29A7">
      <w:pPr>
        <w:rPr>
          <w:rFonts w:ascii="Courier New" w:hAnsi="Courier New" w:cs="Courier New"/>
          <w:color w:val="000000"/>
          <w:kern w:val="0"/>
          <w:sz w:val="20"/>
          <w:szCs w:val="20"/>
        </w:rPr>
      </w:pPr>
      <w:r>
        <w:rPr>
          <w:rFonts w:hint="eastAsia"/>
        </w:rPr>
        <w:t>简单的说，反射机制可以在运行时动态的获取</w:t>
      </w:r>
      <w:r w:rsidR="00EF4180">
        <w:rPr>
          <w:rFonts w:hint="eastAsia"/>
        </w:rPr>
        <w:t>任意一个类的属性和方法，并可以对任意一个属性进行赋值，调用任意一个方法</w:t>
      </w:r>
      <w:r>
        <w:rPr>
          <w:rFonts w:hint="eastAsia"/>
        </w:rPr>
        <w:t>。</w:t>
      </w:r>
      <w:r w:rsidR="00EF4180">
        <w:rPr>
          <w:rFonts w:hint="eastAsia"/>
        </w:rPr>
        <w:t>（即便是私有方法，只要设置</w:t>
      </w:r>
      <w:r w:rsidR="00EF4180">
        <w:rPr>
          <w:rFonts w:ascii="Courier New" w:hAnsi="Courier New" w:cs="Courier New"/>
          <w:color w:val="000000"/>
          <w:kern w:val="0"/>
          <w:sz w:val="20"/>
          <w:szCs w:val="20"/>
          <w:highlight w:val="lightGray"/>
        </w:rPr>
        <w:t>setAccessible</w:t>
      </w:r>
      <w:r w:rsidR="00EF4180">
        <w:rPr>
          <w:rFonts w:ascii="Courier New" w:hAnsi="Courier New" w:cs="Courier New" w:hint="eastAsia"/>
          <w:color w:val="000000"/>
          <w:kern w:val="0"/>
          <w:sz w:val="20"/>
          <w:szCs w:val="20"/>
        </w:rPr>
        <w:t>）</w:t>
      </w:r>
    </w:p>
    <w:p w:rsidR="00C1430D" w:rsidRDefault="00C1430D" w:rsidP="006A29A7">
      <w:pPr>
        <w:rPr>
          <w:rFonts w:ascii="Courier New" w:hAnsi="Courier New" w:cs="Courier New"/>
          <w:color w:val="000000"/>
          <w:kern w:val="0"/>
          <w:sz w:val="20"/>
          <w:szCs w:val="20"/>
        </w:rPr>
      </w:pPr>
    </w:p>
    <w:p w:rsidR="00C1430D" w:rsidRDefault="00C1430D" w:rsidP="00C1430D">
      <w:pPr>
        <w:pStyle w:val="3"/>
      </w:pPr>
      <w:r>
        <w:rPr>
          <w:rFonts w:hint="eastAsia"/>
        </w:rPr>
        <w:t>反射是怎么实现的</w:t>
      </w:r>
    </w:p>
    <w:p w:rsidR="00C1430D" w:rsidRDefault="00C1430D" w:rsidP="00C1430D">
      <w:r>
        <w:rPr>
          <w:rFonts w:hint="eastAsia"/>
        </w:rPr>
        <w:t>通过反射获取一个类的信息时，都需要先获取这个类的</w:t>
      </w:r>
      <w:r>
        <w:rPr>
          <w:rFonts w:hint="eastAsia"/>
        </w:rPr>
        <w:t>class</w:t>
      </w:r>
      <w:r>
        <w:rPr>
          <w:rFonts w:hint="eastAsia"/>
        </w:rPr>
        <w:t>对象。</w:t>
      </w:r>
    </w:p>
    <w:p w:rsidR="00C1430D" w:rsidRDefault="00C1430D" w:rsidP="00C1430D">
      <w:r>
        <w:rPr>
          <w:rFonts w:hint="eastAsia"/>
        </w:rPr>
        <w:t>Class&lt;</w:t>
      </w:r>
      <w:r>
        <w:t>?</w:t>
      </w:r>
      <w:r>
        <w:rPr>
          <w:rFonts w:hint="eastAsia"/>
        </w:rPr>
        <w:t xml:space="preserve">&gt; </w:t>
      </w:r>
      <w:r>
        <w:t>clazz = Class.forName(“People”);</w:t>
      </w:r>
    </w:p>
    <w:p w:rsidR="00C1430D" w:rsidRDefault="00C1430D" w:rsidP="00C1430D">
      <w:r>
        <w:t>J</w:t>
      </w:r>
      <w:r>
        <w:rPr>
          <w:rFonts w:hint="eastAsia"/>
        </w:rPr>
        <w:t>vm</w:t>
      </w:r>
      <w:r>
        <w:rPr>
          <w:rFonts w:hint="eastAsia"/>
        </w:rPr>
        <w:t>会去加载</w:t>
      </w:r>
      <w:r>
        <w:rPr>
          <w:rFonts w:hint="eastAsia"/>
        </w:rPr>
        <w:t>People.class</w:t>
      </w:r>
      <w:r>
        <w:rPr>
          <w:rFonts w:hint="eastAsia"/>
        </w:rPr>
        <w:t>文件，然后在方法区中创建一个</w:t>
      </w:r>
      <w:r>
        <w:rPr>
          <w:rFonts w:hint="eastAsia"/>
        </w:rPr>
        <w:t>Class</w:t>
      </w:r>
      <w:r>
        <w:rPr>
          <w:rFonts w:hint="eastAsia"/>
        </w:rPr>
        <w:t>类的实例，即</w:t>
      </w:r>
      <w:r>
        <w:rPr>
          <w:rFonts w:hint="eastAsia"/>
        </w:rPr>
        <w:t>People</w:t>
      </w:r>
      <w:r>
        <w:rPr>
          <w:rFonts w:hint="eastAsia"/>
        </w:rPr>
        <w:t>类的</w:t>
      </w:r>
      <w:r>
        <w:rPr>
          <w:rFonts w:hint="eastAsia"/>
        </w:rPr>
        <w:t>class</w:t>
      </w:r>
      <w:r>
        <w:rPr>
          <w:rFonts w:hint="eastAsia"/>
        </w:rPr>
        <w:t>对象。然后就可以在</w:t>
      </w:r>
      <w:r>
        <w:rPr>
          <w:rFonts w:hint="eastAsia"/>
        </w:rPr>
        <w:t>clazz</w:t>
      </w:r>
      <w:r>
        <w:rPr>
          <w:rFonts w:hint="eastAsia"/>
        </w:rPr>
        <w:t>上调用</w:t>
      </w:r>
      <w:r>
        <w:rPr>
          <w:rFonts w:hint="eastAsia"/>
        </w:rPr>
        <w:t>Class</w:t>
      </w:r>
      <w:r>
        <w:rPr>
          <w:rFonts w:hint="eastAsia"/>
        </w:rPr>
        <w:t>类的方法来获取字段</w:t>
      </w:r>
      <w:r>
        <w:rPr>
          <w:rFonts w:hint="eastAsia"/>
        </w:rPr>
        <w:t xml:space="preserve"> </w:t>
      </w:r>
      <w:r>
        <w:rPr>
          <w:rFonts w:hint="eastAsia"/>
        </w:rPr>
        <w:t>方法等信息。</w:t>
      </w:r>
    </w:p>
    <w:p w:rsidR="00C1430D" w:rsidRDefault="00C1430D" w:rsidP="00C1430D">
      <w:r>
        <w:rPr>
          <w:rFonts w:hint="eastAsia"/>
        </w:rPr>
        <w:t>比如</w:t>
      </w:r>
    </w:p>
    <w:p w:rsidR="00C1430D" w:rsidRDefault="00C1430D" w:rsidP="00C1430D">
      <w:pPr>
        <w:pStyle w:val="HTML0"/>
        <w:shd w:val="clear" w:color="auto" w:fill="EBEEF5"/>
        <w:spacing w:before="240" w:after="240"/>
        <w:rPr>
          <w:rFonts w:ascii="Menlo" w:hAnsi="Menlo" w:hint="eastAsia"/>
          <w:color w:val="262626"/>
          <w:sz w:val="21"/>
          <w:szCs w:val="21"/>
        </w:rPr>
      </w:pPr>
      <w:r>
        <w:rPr>
          <w:rStyle w:val="n"/>
          <w:color w:val="262626"/>
        </w:rPr>
        <w:t>Field</w:t>
      </w:r>
      <w:r>
        <w:rPr>
          <w:rStyle w:val="o"/>
          <w:b/>
          <w:bCs/>
          <w:color w:val="262626"/>
        </w:rPr>
        <w:t>[]</w:t>
      </w:r>
      <w:r>
        <w:rPr>
          <w:rStyle w:val="HTML"/>
          <w:color w:val="262626"/>
        </w:rPr>
        <w:t xml:space="preserve"> </w:t>
      </w:r>
      <w:r>
        <w:rPr>
          <w:rStyle w:val="n"/>
          <w:color w:val="262626"/>
        </w:rPr>
        <w:t>peopleFields</w:t>
      </w:r>
      <w:r>
        <w:rPr>
          <w:rStyle w:val="HTML"/>
          <w:color w:val="262626"/>
        </w:rPr>
        <w:t xml:space="preserve"> </w:t>
      </w:r>
      <w:r>
        <w:rPr>
          <w:rStyle w:val="o"/>
          <w:b/>
          <w:bCs/>
          <w:color w:val="262626"/>
        </w:rPr>
        <w:t>=</w:t>
      </w:r>
      <w:r>
        <w:rPr>
          <w:rStyle w:val="HTML"/>
          <w:color w:val="262626"/>
        </w:rPr>
        <w:t xml:space="preserve"> </w:t>
      </w:r>
      <w:r>
        <w:rPr>
          <w:rStyle w:val="n"/>
          <w:color w:val="262626"/>
        </w:rPr>
        <w:t>clazz</w:t>
      </w:r>
      <w:r>
        <w:rPr>
          <w:rStyle w:val="o"/>
          <w:b/>
          <w:bCs/>
          <w:color w:val="262626"/>
        </w:rPr>
        <w:t>.</w:t>
      </w:r>
      <w:r>
        <w:rPr>
          <w:rStyle w:val="na"/>
          <w:color w:val="008080"/>
        </w:rPr>
        <w:t>getDeclaredFields</w:t>
      </w:r>
      <w:r>
        <w:rPr>
          <w:rStyle w:val="o"/>
          <w:b/>
          <w:bCs/>
          <w:color w:val="262626"/>
        </w:rPr>
        <w:t>();</w:t>
      </w:r>
    </w:p>
    <w:p w:rsidR="00C1430D" w:rsidRDefault="00C1430D" w:rsidP="00C1430D">
      <w:r>
        <w:rPr>
          <w:noProof/>
        </w:rPr>
        <w:drawing>
          <wp:inline distT="0" distB="0" distL="0" distR="0" wp14:anchorId="692864CF" wp14:editId="7A730948">
            <wp:extent cx="5274310" cy="34556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455670"/>
                    </a:xfrm>
                    <a:prstGeom prst="rect">
                      <a:avLst/>
                    </a:prstGeom>
                  </pic:spPr>
                </pic:pic>
              </a:graphicData>
            </a:graphic>
          </wp:inline>
        </w:drawing>
      </w:r>
    </w:p>
    <w:p w:rsidR="00C1430D" w:rsidRDefault="00C1430D" w:rsidP="00C1430D">
      <w:r>
        <w:t>c++</w:t>
      </w:r>
      <w:r>
        <w:rPr>
          <w:rFonts w:hint="eastAsia"/>
        </w:rPr>
        <w:t>看不懂了。。。</w:t>
      </w:r>
    </w:p>
    <w:p w:rsidR="002C1681" w:rsidRPr="00C1430D" w:rsidRDefault="002C1681" w:rsidP="00C1430D">
      <w:r>
        <w:rPr>
          <w:noProof/>
        </w:rPr>
        <w:lastRenderedPageBreak/>
        <w:drawing>
          <wp:inline distT="0" distB="0" distL="0" distR="0" wp14:anchorId="3BDBBD70" wp14:editId="0D13DA1B">
            <wp:extent cx="5274310" cy="2585085"/>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585085"/>
                    </a:xfrm>
                    <a:prstGeom prst="rect">
                      <a:avLst/>
                    </a:prstGeom>
                  </pic:spPr>
                </pic:pic>
              </a:graphicData>
            </a:graphic>
          </wp:inline>
        </w:drawing>
      </w:r>
      <w:r>
        <w:rPr>
          <w:noProof/>
        </w:rPr>
        <w:drawing>
          <wp:inline distT="0" distB="0" distL="0" distR="0" wp14:anchorId="12D7E365" wp14:editId="1F601A9A">
            <wp:extent cx="5274310" cy="29591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959100"/>
                    </a:xfrm>
                    <a:prstGeom prst="rect">
                      <a:avLst/>
                    </a:prstGeom>
                  </pic:spPr>
                </pic:pic>
              </a:graphicData>
            </a:graphic>
          </wp:inline>
        </w:drawing>
      </w:r>
    </w:p>
    <w:p w:rsidR="00C1430D" w:rsidRDefault="00C1430D" w:rsidP="00C1430D"/>
    <w:p w:rsidR="002C1681" w:rsidRDefault="002C1681" w:rsidP="00C1430D"/>
    <w:p w:rsidR="002C1681" w:rsidRDefault="002C1681" w:rsidP="00C1430D">
      <w:r>
        <w:rPr>
          <w:noProof/>
        </w:rPr>
        <w:lastRenderedPageBreak/>
        <w:drawing>
          <wp:inline distT="0" distB="0" distL="0" distR="0" wp14:anchorId="1723C05E" wp14:editId="6684CD04">
            <wp:extent cx="5274310" cy="349504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95040"/>
                    </a:xfrm>
                    <a:prstGeom prst="rect">
                      <a:avLst/>
                    </a:prstGeom>
                  </pic:spPr>
                </pic:pic>
              </a:graphicData>
            </a:graphic>
          </wp:inline>
        </w:drawing>
      </w:r>
      <w:r>
        <w:rPr>
          <w:noProof/>
        </w:rPr>
        <w:drawing>
          <wp:inline distT="0" distB="0" distL="0" distR="0" wp14:anchorId="288E58D9" wp14:editId="579316E0">
            <wp:extent cx="5274310" cy="286004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860040"/>
                    </a:xfrm>
                    <a:prstGeom prst="rect">
                      <a:avLst/>
                    </a:prstGeom>
                  </pic:spPr>
                </pic:pic>
              </a:graphicData>
            </a:graphic>
          </wp:inline>
        </w:drawing>
      </w:r>
    </w:p>
    <w:p w:rsidR="002C1681" w:rsidRDefault="002C1681" w:rsidP="00C1430D"/>
    <w:p w:rsidR="002C1681" w:rsidRDefault="002C1681" w:rsidP="00C1430D"/>
    <w:p w:rsidR="002C1681" w:rsidRDefault="002C1681" w:rsidP="00C1430D"/>
    <w:p w:rsidR="002C1681" w:rsidRDefault="002C1681" w:rsidP="00C1430D"/>
    <w:p w:rsidR="002C1681" w:rsidRDefault="002C1681" w:rsidP="00C1430D"/>
    <w:p w:rsidR="002C1681" w:rsidRDefault="002C1681" w:rsidP="00C1430D"/>
    <w:p w:rsidR="002C1681" w:rsidRDefault="002C1681" w:rsidP="00C1430D"/>
    <w:p w:rsidR="002C1681" w:rsidRDefault="002C1681" w:rsidP="00C1430D"/>
    <w:p w:rsidR="002C1681" w:rsidRDefault="002C1681" w:rsidP="00C1430D"/>
    <w:p w:rsidR="002C1681" w:rsidRDefault="002C1681" w:rsidP="00C1430D"/>
    <w:p w:rsidR="002C1681" w:rsidRPr="00C1430D" w:rsidRDefault="002C1681" w:rsidP="00C1430D"/>
    <w:p w:rsidR="006A29A7" w:rsidRDefault="004668F9" w:rsidP="004668F9">
      <w:pPr>
        <w:pStyle w:val="3"/>
      </w:pPr>
      <w:r>
        <w:lastRenderedPageBreak/>
        <w:t>J</w:t>
      </w:r>
      <w:r>
        <w:rPr>
          <w:rFonts w:hint="eastAsia"/>
        </w:rPr>
        <w:t>dk</w:t>
      </w:r>
      <w:r>
        <w:rPr>
          <w:rFonts w:hint="eastAsia"/>
        </w:rPr>
        <w:t>中的</w:t>
      </w:r>
      <w:r>
        <w:rPr>
          <w:rFonts w:hint="eastAsia"/>
        </w:rPr>
        <w:t>Reflection</w:t>
      </w:r>
      <w:r>
        <w:t xml:space="preserve"> </w:t>
      </w:r>
      <w:r>
        <w:rPr>
          <w:rFonts w:hint="eastAsia"/>
        </w:rPr>
        <w:t>API</w:t>
      </w:r>
    </w:p>
    <w:p w:rsidR="004668F9" w:rsidRDefault="007B0610" w:rsidP="004668F9">
      <w:r>
        <w:rPr>
          <w:noProof/>
        </w:rPr>
        <w:drawing>
          <wp:inline distT="0" distB="0" distL="0" distR="0" wp14:anchorId="653CB209" wp14:editId="04BD11A1">
            <wp:extent cx="5274310" cy="379412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794125"/>
                    </a:xfrm>
                    <a:prstGeom prst="rect">
                      <a:avLst/>
                    </a:prstGeom>
                  </pic:spPr>
                </pic:pic>
              </a:graphicData>
            </a:graphic>
          </wp:inline>
        </w:drawing>
      </w:r>
    </w:p>
    <w:p w:rsidR="007B0610" w:rsidRDefault="007B0610" w:rsidP="004668F9"/>
    <w:p w:rsidR="007B0610" w:rsidRDefault="007B0610" w:rsidP="007B0610">
      <w:pPr>
        <w:pStyle w:val="3"/>
      </w:pPr>
      <w:r>
        <w:t>J</w:t>
      </w:r>
      <w:r>
        <w:rPr>
          <w:rFonts w:hint="eastAsia"/>
        </w:rPr>
        <w:t>ava</w:t>
      </w:r>
      <w:r>
        <w:rPr>
          <w:rFonts w:hint="eastAsia"/>
        </w:rPr>
        <w:t>反射案例</w:t>
      </w:r>
    </w:p>
    <w:p w:rsidR="007B0610" w:rsidRPr="007B0610" w:rsidRDefault="007B0610" w:rsidP="007B0610">
      <w:r w:rsidRPr="007B0610">
        <w:rPr>
          <w:rFonts w:hint="eastAsia"/>
        </w:rPr>
        <w:t>在运行时判断任意一个对象所属的类</w:t>
      </w:r>
    </w:p>
    <w:p w:rsidR="007B0610" w:rsidRPr="007B0610" w:rsidRDefault="007B0610" w:rsidP="007B0610">
      <w:r w:rsidRPr="007B0610">
        <w:rPr>
          <w:rFonts w:hint="eastAsia"/>
        </w:rPr>
        <w:t>在运行时构造任意一个类的对象</w:t>
      </w:r>
    </w:p>
    <w:p w:rsidR="007B0610" w:rsidRPr="007B0610" w:rsidRDefault="007B0610" w:rsidP="007B0610">
      <w:r w:rsidRPr="007B0610">
        <w:rPr>
          <w:rFonts w:hint="eastAsia"/>
        </w:rPr>
        <w:t>在运行时判段任意一个类所具有的成员变量和方法</w:t>
      </w:r>
    </w:p>
    <w:p w:rsidR="007B0610" w:rsidRPr="007B0610" w:rsidRDefault="007B0610" w:rsidP="007B0610">
      <w:r w:rsidRPr="007B0610">
        <w:rPr>
          <w:rFonts w:hint="eastAsia"/>
        </w:rPr>
        <w:t>在运行时调用任一个对象的</w:t>
      </w:r>
      <w:r w:rsidR="00B60139">
        <w:rPr>
          <w:rFonts w:hint="eastAsia"/>
        </w:rPr>
        <w:t>任意一个</w:t>
      </w:r>
      <w:r w:rsidRPr="007B0610">
        <w:rPr>
          <w:rFonts w:hint="eastAsia"/>
        </w:rPr>
        <w:t>方法</w:t>
      </w:r>
      <w:r w:rsidR="00B60139">
        <w:rPr>
          <w:rFonts w:hint="eastAsia"/>
        </w:rPr>
        <w:t>和属性</w:t>
      </w:r>
    </w:p>
    <w:p w:rsidR="00D86F1D" w:rsidRDefault="00D86F1D" w:rsidP="007B0610"/>
    <w:p w:rsidR="007B0610" w:rsidRDefault="007B0610" w:rsidP="007B0610">
      <w:r>
        <w:rPr>
          <w:rFonts w:hint="eastAsia"/>
        </w:rPr>
        <w:t>在使用</w:t>
      </w:r>
      <w:r>
        <w:rPr>
          <w:rFonts w:hint="eastAsia"/>
        </w:rPr>
        <w:t>java</w:t>
      </w:r>
      <w:r>
        <w:rPr>
          <w:rFonts w:hint="eastAsia"/>
        </w:rPr>
        <w:t>反射功能时，首先要获取该类的</w:t>
      </w:r>
      <w:r>
        <w:rPr>
          <w:rFonts w:hint="eastAsia"/>
        </w:rPr>
        <w:t>Class</w:t>
      </w:r>
      <w:r>
        <w:rPr>
          <w:rFonts w:hint="eastAsia"/>
        </w:rPr>
        <w:t>对象，再通过</w:t>
      </w:r>
      <w:r>
        <w:rPr>
          <w:rFonts w:hint="eastAsia"/>
        </w:rPr>
        <w:t>Class</w:t>
      </w:r>
      <w:r>
        <w:rPr>
          <w:rFonts w:hint="eastAsia"/>
        </w:rPr>
        <w:t>对象获取其他对象。</w:t>
      </w:r>
    </w:p>
    <w:p w:rsidR="007B0610" w:rsidRDefault="007B0610" w:rsidP="00235BC4">
      <w:pPr>
        <w:pStyle w:val="4"/>
      </w:pPr>
      <w:r>
        <w:rPr>
          <w:rFonts w:hint="eastAsia"/>
        </w:rPr>
        <w:t>1</w:t>
      </w:r>
      <w:r>
        <w:t xml:space="preserve"> </w:t>
      </w:r>
      <w:r>
        <w:rPr>
          <w:rFonts w:hint="eastAsia"/>
        </w:rPr>
        <w:t>获取</w:t>
      </w:r>
      <w:r>
        <w:rPr>
          <w:rFonts w:hint="eastAsia"/>
        </w:rPr>
        <w:t>Class</w:t>
      </w:r>
      <w:r>
        <w:rPr>
          <w:rFonts w:hint="eastAsia"/>
        </w:rPr>
        <w:t>对象</w:t>
      </w:r>
    </w:p>
    <w:p w:rsidR="007B0610" w:rsidRDefault="007B0610" w:rsidP="007B061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Student </w:t>
      </w:r>
      <w:r>
        <w:rPr>
          <w:rFonts w:ascii="Courier New" w:hAnsi="Courier New" w:cs="Courier New"/>
          <w:color w:val="6A3E3E"/>
          <w:kern w:val="0"/>
          <w:sz w:val="20"/>
          <w:szCs w:val="20"/>
        </w:rPr>
        <w:t>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Student();</w:t>
      </w:r>
    </w:p>
    <w:p w:rsidR="007B0610" w:rsidRDefault="007B0610" w:rsidP="007B0610">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Class</w:t>
      </w:r>
      <w:r>
        <w:rPr>
          <w:rFonts w:ascii="Courier New" w:hAnsi="Courier New" w:cs="Courier New"/>
          <w:color w:val="3F7F5F"/>
          <w:kern w:val="0"/>
          <w:sz w:val="20"/>
          <w:szCs w:val="20"/>
        </w:rPr>
        <w:t>对象</w:t>
      </w:r>
    </w:p>
    <w:p w:rsidR="007B0610" w:rsidRDefault="007B0610" w:rsidP="007B0610">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//1 getClass</w:t>
      </w:r>
      <w:r>
        <w:rPr>
          <w:rFonts w:ascii="Courier New" w:hAnsi="Courier New" w:cs="Courier New"/>
          <w:color w:val="3F7F5F"/>
          <w:kern w:val="0"/>
          <w:sz w:val="20"/>
          <w:szCs w:val="20"/>
        </w:rPr>
        <w:t>方法</w:t>
      </w:r>
    </w:p>
    <w:p w:rsidR="007B0610" w:rsidRDefault="007B0610" w:rsidP="007B061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Class&lt;?&gt; </w:t>
      </w:r>
      <w:r>
        <w:rPr>
          <w:rFonts w:ascii="Courier New" w:hAnsi="Courier New" w:cs="Courier New"/>
          <w:color w:val="6A3E3E"/>
          <w:kern w:val="0"/>
          <w:sz w:val="20"/>
          <w:szCs w:val="20"/>
        </w:rPr>
        <w:t>clazz1</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s</w:t>
      </w:r>
      <w:r>
        <w:rPr>
          <w:rFonts w:ascii="Courier New" w:hAnsi="Courier New" w:cs="Courier New"/>
          <w:color w:val="000000"/>
          <w:kern w:val="0"/>
          <w:sz w:val="20"/>
          <w:szCs w:val="20"/>
        </w:rPr>
        <w:t>.getClass();</w:t>
      </w:r>
    </w:p>
    <w:p w:rsidR="007B0610" w:rsidRDefault="007B0610" w:rsidP="007B061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w:t>
      </w:r>
      <w:r>
        <w:rPr>
          <w:rFonts w:ascii="Courier New" w:hAnsi="Courier New" w:cs="Courier New"/>
          <w:color w:val="000000"/>
          <w:kern w:val="0"/>
          <w:sz w:val="20"/>
          <w:szCs w:val="20"/>
          <w:highlight w:val="lightGray"/>
        </w:rPr>
        <w:t>println</w:t>
      </w:r>
      <w:r>
        <w:rPr>
          <w:rFonts w:ascii="Courier New" w:hAnsi="Courier New" w:cs="Courier New"/>
          <w:color w:val="000000"/>
          <w:kern w:val="0"/>
          <w:sz w:val="20"/>
          <w:szCs w:val="20"/>
        </w:rPr>
        <w:t>(</w:t>
      </w:r>
      <w:r>
        <w:rPr>
          <w:rFonts w:ascii="Courier New" w:hAnsi="Courier New" w:cs="Courier New"/>
          <w:color w:val="6A3E3E"/>
          <w:kern w:val="0"/>
          <w:sz w:val="20"/>
          <w:szCs w:val="20"/>
        </w:rPr>
        <w:t>clazz1</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//class com.wy.reflect.Student</w:t>
      </w:r>
    </w:p>
    <w:p w:rsidR="007B0610" w:rsidRDefault="007B0610" w:rsidP="007B0610">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sidR="008B37FA">
        <w:rPr>
          <w:rFonts w:ascii="Courier New" w:hAnsi="Courier New" w:cs="Courier New" w:hint="eastAsia"/>
          <w:color w:val="3F7F5F"/>
          <w:kern w:val="0"/>
          <w:sz w:val="20"/>
          <w:szCs w:val="20"/>
        </w:rPr>
        <w:t>2</w:t>
      </w:r>
      <w:r w:rsidR="008B37FA">
        <w:rPr>
          <w:rFonts w:ascii="Courier New" w:hAnsi="Courier New" w:cs="Courier New"/>
          <w:color w:val="3F7F5F"/>
          <w:kern w:val="0"/>
          <w:sz w:val="20"/>
          <w:szCs w:val="20"/>
        </w:rPr>
        <w:t xml:space="preserve"> </w:t>
      </w:r>
      <w:r>
        <w:rPr>
          <w:rFonts w:ascii="Courier New" w:hAnsi="Courier New" w:cs="Courier New"/>
          <w:color w:val="3F7F5F"/>
          <w:kern w:val="0"/>
          <w:sz w:val="20"/>
          <w:szCs w:val="20"/>
        </w:rPr>
        <w:t>.class</w:t>
      </w:r>
      <w:r>
        <w:rPr>
          <w:rFonts w:ascii="Courier New" w:hAnsi="Courier New" w:cs="Courier New"/>
          <w:color w:val="3F7F5F"/>
          <w:kern w:val="0"/>
          <w:sz w:val="20"/>
          <w:szCs w:val="20"/>
        </w:rPr>
        <w:t>语法</w:t>
      </w:r>
    </w:p>
    <w:p w:rsidR="007B0610" w:rsidRDefault="007B0610" w:rsidP="007B061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w:t>
      </w:r>
      <w:r>
        <w:rPr>
          <w:rFonts w:ascii="Courier New" w:hAnsi="Courier New" w:cs="Courier New"/>
          <w:color w:val="000000"/>
          <w:kern w:val="0"/>
          <w:sz w:val="20"/>
          <w:szCs w:val="20"/>
          <w:highlight w:val="lightGray"/>
        </w:rPr>
        <w:t>println</w:t>
      </w:r>
      <w:r>
        <w:rPr>
          <w:rFonts w:ascii="Courier New" w:hAnsi="Courier New" w:cs="Courier New"/>
          <w:color w:val="000000"/>
          <w:kern w:val="0"/>
          <w:sz w:val="20"/>
          <w:szCs w:val="20"/>
        </w:rPr>
        <w:t>(Student.</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//class com.wy.reflect.Student</w:t>
      </w:r>
    </w:p>
    <w:p w:rsidR="007B0610" w:rsidRDefault="007B0610" w:rsidP="007B0610">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lastRenderedPageBreak/>
        <w:t>//</w:t>
      </w:r>
      <w:r w:rsidR="008B37FA">
        <w:rPr>
          <w:rFonts w:ascii="Courier New" w:hAnsi="Courier New" w:cs="Courier New" w:hint="eastAsia"/>
          <w:color w:val="3F7F5F"/>
          <w:kern w:val="0"/>
          <w:sz w:val="20"/>
          <w:szCs w:val="20"/>
        </w:rPr>
        <w:t>3</w:t>
      </w:r>
      <w:r w:rsidR="008B37FA">
        <w:rPr>
          <w:rFonts w:ascii="Courier New" w:hAnsi="Courier New" w:cs="Courier New"/>
          <w:color w:val="3F7F5F"/>
          <w:kern w:val="0"/>
          <w:sz w:val="20"/>
          <w:szCs w:val="20"/>
        </w:rPr>
        <w:t xml:space="preserve"> </w:t>
      </w:r>
      <w:r>
        <w:rPr>
          <w:rFonts w:ascii="Courier New" w:hAnsi="Courier New" w:cs="Courier New"/>
          <w:color w:val="3F7F5F"/>
          <w:kern w:val="0"/>
          <w:sz w:val="20"/>
          <w:szCs w:val="20"/>
        </w:rPr>
        <w:t>Class.forName()</w:t>
      </w:r>
    </w:p>
    <w:p w:rsidR="007B0610" w:rsidRDefault="007B0610" w:rsidP="007B061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Class&lt;?&gt; </w:t>
      </w:r>
      <w:r>
        <w:rPr>
          <w:rFonts w:ascii="Courier New" w:hAnsi="Courier New" w:cs="Courier New"/>
          <w:color w:val="6A3E3E"/>
          <w:kern w:val="0"/>
          <w:sz w:val="20"/>
          <w:szCs w:val="20"/>
        </w:rPr>
        <w:t>clazz2</w:t>
      </w:r>
      <w:r>
        <w:rPr>
          <w:rFonts w:ascii="Courier New" w:hAnsi="Courier New" w:cs="Courier New"/>
          <w:color w:val="000000"/>
          <w:kern w:val="0"/>
          <w:sz w:val="20"/>
          <w:szCs w:val="20"/>
        </w:rPr>
        <w:t xml:space="preserve"> = Class.</w:t>
      </w:r>
      <w:r>
        <w:rPr>
          <w:rFonts w:ascii="Courier New" w:hAnsi="Courier New" w:cs="Courier New"/>
          <w:i/>
          <w:iCs/>
          <w:color w:val="000000"/>
          <w:kern w:val="0"/>
          <w:sz w:val="20"/>
          <w:szCs w:val="20"/>
        </w:rPr>
        <w:t>forName</w:t>
      </w:r>
      <w:r>
        <w:rPr>
          <w:rFonts w:ascii="Courier New" w:hAnsi="Courier New" w:cs="Courier New"/>
          <w:color w:val="000000"/>
          <w:kern w:val="0"/>
          <w:sz w:val="20"/>
          <w:szCs w:val="20"/>
        </w:rPr>
        <w:t>(</w:t>
      </w:r>
      <w:r>
        <w:rPr>
          <w:rFonts w:ascii="Courier New" w:hAnsi="Courier New" w:cs="Courier New"/>
          <w:color w:val="2A00FF"/>
          <w:kern w:val="0"/>
          <w:sz w:val="20"/>
          <w:szCs w:val="20"/>
        </w:rPr>
        <w:t>"com.wy.reflect.Student"</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//class com.wy.reflect.Student</w:t>
      </w:r>
    </w:p>
    <w:p w:rsidR="007B0610" w:rsidRDefault="007B0610" w:rsidP="007B0610">
      <w:pPr>
        <w:rPr>
          <w:rFonts w:ascii="Courier New" w:hAnsi="Courier New" w:cs="Courier New"/>
          <w:color w:val="000000"/>
          <w:kern w:val="0"/>
          <w:sz w:val="20"/>
          <w:szCs w:val="20"/>
        </w:rPr>
      </w:pPr>
      <w:r>
        <w:rPr>
          <w:rFonts w:ascii="Courier New" w:hAnsi="Courier New" w:cs="Courier New"/>
          <w:color w:val="000000"/>
          <w:kern w:val="0"/>
          <w:sz w:val="20"/>
          <w:szCs w:val="20"/>
        </w:rPr>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w:t>
      </w:r>
      <w:r>
        <w:rPr>
          <w:rFonts w:ascii="Courier New" w:hAnsi="Courier New" w:cs="Courier New"/>
          <w:color w:val="000000"/>
          <w:kern w:val="0"/>
          <w:sz w:val="20"/>
          <w:szCs w:val="20"/>
          <w:highlight w:val="lightGray"/>
        </w:rPr>
        <w:t>println</w:t>
      </w:r>
      <w:r>
        <w:rPr>
          <w:rFonts w:ascii="Courier New" w:hAnsi="Courier New" w:cs="Courier New"/>
          <w:color w:val="000000"/>
          <w:kern w:val="0"/>
          <w:sz w:val="20"/>
          <w:szCs w:val="20"/>
        </w:rPr>
        <w:t>(</w:t>
      </w:r>
      <w:r>
        <w:rPr>
          <w:rFonts w:ascii="Courier New" w:hAnsi="Courier New" w:cs="Courier New"/>
          <w:color w:val="6A3E3E"/>
          <w:kern w:val="0"/>
          <w:sz w:val="20"/>
          <w:szCs w:val="20"/>
        </w:rPr>
        <w:t>clazz2</w:t>
      </w:r>
      <w:r>
        <w:rPr>
          <w:rFonts w:ascii="Courier New" w:hAnsi="Courier New" w:cs="Courier New"/>
          <w:color w:val="000000"/>
          <w:kern w:val="0"/>
          <w:sz w:val="20"/>
          <w:szCs w:val="20"/>
        </w:rPr>
        <w:t>);</w:t>
      </w:r>
    </w:p>
    <w:p w:rsidR="008B37FA" w:rsidRDefault="008B37FA" w:rsidP="007B0610">
      <w:pPr>
        <w:rPr>
          <w:rFonts w:ascii="Courier New" w:hAnsi="Courier New" w:cs="Courier New"/>
          <w:color w:val="000000"/>
          <w:kern w:val="0"/>
          <w:sz w:val="20"/>
          <w:szCs w:val="20"/>
        </w:rPr>
      </w:pPr>
    </w:p>
    <w:p w:rsidR="008B37FA" w:rsidRDefault="008B37FA" w:rsidP="00235BC4">
      <w:pPr>
        <w:pStyle w:val="4"/>
      </w:pPr>
      <w:r>
        <w:rPr>
          <w:rFonts w:hint="eastAsia"/>
        </w:rPr>
        <w:t xml:space="preserve">2 </w:t>
      </w:r>
      <w:r>
        <w:rPr>
          <w:rFonts w:hint="eastAsia"/>
        </w:rPr>
        <w:t>获取类的</w:t>
      </w:r>
      <w:r>
        <w:rPr>
          <w:rFonts w:hint="eastAsia"/>
        </w:rPr>
        <w:t>fields</w:t>
      </w:r>
    </w:p>
    <w:p w:rsidR="008B37FA" w:rsidRDefault="008B37FA" w:rsidP="007B0610">
      <w:pPr>
        <w:rPr>
          <w:rFonts w:ascii="Courier New" w:hAnsi="Courier New" w:cs="Courier New"/>
          <w:color w:val="000000"/>
          <w:kern w:val="0"/>
          <w:sz w:val="20"/>
          <w:szCs w:val="20"/>
        </w:rPr>
      </w:pPr>
      <w:r>
        <w:rPr>
          <w:rFonts w:ascii="Courier New" w:hAnsi="Courier New" w:cs="Courier New" w:hint="eastAsia"/>
          <w:color w:val="000000"/>
          <w:kern w:val="0"/>
          <w:sz w:val="20"/>
          <w:szCs w:val="20"/>
        </w:rPr>
        <w:t>通过反射机制获取某个类的某个属性，然后改变对应于这个类的某个实例的该属性值。</w:t>
      </w:r>
    </w:p>
    <w:tbl>
      <w:tblPr>
        <w:tblStyle w:val="10"/>
        <w:tblW w:w="14775" w:type="dxa"/>
        <w:tblLayout w:type="fixed"/>
        <w:tblLook w:val="04A0" w:firstRow="1" w:lastRow="0" w:firstColumn="1" w:lastColumn="0" w:noHBand="0" w:noVBand="1"/>
      </w:tblPr>
      <w:tblGrid>
        <w:gridCol w:w="3536"/>
        <w:gridCol w:w="11239"/>
      </w:tblGrid>
      <w:tr w:rsidR="008B37FA" w:rsidTr="003E6F63">
        <w:trPr>
          <w:cnfStyle w:val="100000000000" w:firstRow="1" w:lastRow="0" w:firstColumn="0" w:lastColumn="0" w:oddVBand="0" w:evenVBand="0" w:oddHBand="0"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3536" w:type="dxa"/>
            <w:hideMark/>
          </w:tcPr>
          <w:p w:rsidR="008B37FA" w:rsidRPr="003E6F63" w:rsidRDefault="008B37FA" w:rsidP="003E6F63">
            <w:r w:rsidRPr="003E6F63">
              <w:rPr>
                <w:rFonts w:hint="eastAsia"/>
              </w:rPr>
              <w:t>public </w:t>
            </w:r>
            <w:hyperlink r:id="rId220" w:tgtFrame="_blank" w:history="1">
              <w:r w:rsidRPr="003E6F63">
                <w:rPr>
                  <w:rFonts w:hint="eastAsia"/>
                </w:rPr>
                <w:t>Field</w:t>
              </w:r>
            </w:hyperlink>
            <w:r w:rsidRPr="003E6F63">
              <w:rPr>
                <w:rFonts w:hint="eastAsia"/>
              </w:rPr>
              <w:t>getField(</w:t>
            </w:r>
            <w:hyperlink r:id="rId221" w:tgtFrame="_blank" w:history="1">
              <w:r w:rsidRPr="003E6F63">
                <w:rPr>
                  <w:rFonts w:hint="eastAsia"/>
                </w:rPr>
                <w:t>String</w:t>
              </w:r>
            </w:hyperlink>
            <w:r w:rsidRPr="003E6F63">
              <w:rPr>
                <w:rFonts w:hint="eastAsia"/>
              </w:rPr>
              <w:t> name)</w:t>
            </w:r>
          </w:p>
        </w:tc>
        <w:tc>
          <w:tcPr>
            <w:tcW w:w="11239" w:type="dxa"/>
            <w:hideMark/>
          </w:tcPr>
          <w:p w:rsidR="008B37FA" w:rsidRPr="003E6F63" w:rsidRDefault="008B37FA" w:rsidP="003E6F63">
            <w:pPr>
              <w:cnfStyle w:val="100000000000" w:firstRow="1" w:lastRow="0" w:firstColumn="0" w:lastColumn="0" w:oddVBand="0" w:evenVBand="0" w:oddHBand="0" w:evenHBand="0" w:firstRowFirstColumn="0" w:firstRowLastColumn="0" w:lastRowFirstColumn="0" w:lastRowLastColumn="0"/>
              <w:rPr>
                <w:b w:val="0"/>
              </w:rPr>
            </w:pPr>
            <w:r w:rsidRPr="003E6F63">
              <w:rPr>
                <w:rFonts w:hint="eastAsia"/>
                <w:b w:val="0"/>
              </w:rPr>
              <w:t>返回一个</w:t>
            </w:r>
            <w:r w:rsidRPr="003E6F63">
              <w:rPr>
                <w:rFonts w:hint="eastAsia"/>
                <w:b w:val="0"/>
              </w:rPr>
              <w:t xml:space="preserve"> Field </w:t>
            </w:r>
            <w:r w:rsidRPr="003E6F63">
              <w:rPr>
                <w:rFonts w:hint="eastAsia"/>
                <w:b w:val="0"/>
              </w:rPr>
              <w:t>对象，它反映此</w:t>
            </w:r>
            <w:r w:rsidRPr="003E6F63">
              <w:rPr>
                <w:rFonts w:hint="eastAsia"/>
                <w:b w:val="0"/>
              </w:rPr>
              <w:t xml:space="preserve"> Class </w:t>
            </w:r>
            <w:r w:rsidRPr="003E6F63">
              <w:rPr>
                <w:rFonts w:hint="eastAsia"/>
                <w:b w:val="0"/>
              </w:rPr>
              <w:t>对象所表示的类或接口</w:t>
            </w:r>
          </w:p>
          <w:p w:rsidR="008B37FA" w:rsidRPr="003E6F63" w:rsidRDefault="008B37FA" w:rsidP="003E6F63">
            <w:pPr>
              <w:cnfStyle w:val="100000000000" w:firstRow="1" w:lastRow="0" w:firstColumn="0" w:lastColumn="0" w:oddVBand="0" w:evenVBand="0" w:oddHBand="0" w:evenHBand="0" w:firstRowFirstColumn="0" w:firstRowLastColumn="0" w:lastRowFirstColumn="0" w:lastRowLastColumn="0"/>
            </w:pPr>
            <w:r w:rsidRPr="003E6F63">
              <w:rPr>
                <w:rFonts w:hint="eastAsia"/>
                <w:b w:val="0"/>
              </w:rPr>
              <w:t>的指定公共成员字段</w:t>
            </w:r>
          </w:p>
        </w:tc>
      </w:tr>
      <w:tr w:rsidR="008B37FA" w:rsidTr="008B3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6" w:type="dxa"/>
            <w:hideMark/>
          </w:tcPr>
          <w:p w:rsidR="008B37FA" w:rsidRPr="003E6F63" w:rsidRDefault="008B37FA" w:rsidP="003E6F63">
            <w:r w:rsidRPr="003E6F63">
              <w:rPr>
                <w:rFonts w:hint="eastAsia"/>
              </w:rPr>
              <w:t>public </w:t>
            </w:r>
            <w:hyperlink r:id="rId222" w:tgtFrame="_blank" w:history="1">
              <w:r w:rsidRPr="003E6F63">
                <w:rPr>
                  <w:rFonts w:hint="eastAsia"/>
                </w:rPr>
                <w:t>Field</w:t>
              </w:r>
            </w:hyperlink>
            <w:r w:rsidRPr="003E6F63">
              <w:rPr>
                <w:rFonts w:hint="eastAsia"/>
              </w:rPr>
              <w:t>[] getFields()</w:t>
            </w:r>
          </w:p>
        </w:tc>
        <w:tc>
          <w:tcPr>
            <w:tcW w:w="11239" w:type="dxa"/>
            <w:hideMark/>
          </w:tcPr>
          <w:p w:rsidR="008B37FA" w:rsidRPr="003E6F63" w:rsidRDefault="008B37FA" w:rsidP="003E6F63">
            <w:pPr>
              <w:cnfStyle w:val="000000100000" w:firstRow="0" w:lastRow="0" w:firstColumn="0" w:lastColumn="0" w:oddVBand="0" w:evenVBand="0" w:oddHBand="1" w:evenHBand="0" w:firstRowFirstColumn="0" w:firstRowLastColumn="0" w:lastRowFirstColumn="0" w:lastRowLastColumn="0"/>
            </w:pPr>
            <w:r w:rsidRPr="003E6F63">
              <w:rPr>
                <w:rFonts w:hint="eastAsia"/>
              </w:rPr>
              <w:t>返回一个包含某些</w:t>
            </w:r>
            <w:r w:rsidRPr="003E6F63">
              <w:rPr>
                <w:rFonts w:hint="eastAsia"/>
              </w:rPr>
              <w:t xml:space="preserve"> Field </w:t>
            </w:r>
            <w:r w:rsidRPr="003E6F63">
              <w:rPr>
                <w:rFonts w:hint="eastAsia"/>
              </w:rPr>
              <w:t>对象的数组，这些对象反映此</w:t>
            </w:r>
            <w:r w:rsidRPr="003E6F63">
              <w:rPr>
                <w:rFonts w:hint="eastAsia"/>
              </w:rPr>
              <w:t xml:space="preserve"> Class</w:t>
            </w:r>
          </w:p>
          <w:p w:rsidR="008B37FA" w:rsidRPr="003E6F63" w:rsidRDefault="008B37FA" w:rsidP="003E6F63">
            <w:pPr>
              <w:cnfStyle w:val="000000100000" w:firstRow="0" w:lastRow="0" w:firstColumn="0" w:lastColumn="0" w:oddVBand="0" w:evenVBand="0" w:oddHBand="1" w:evenHBand="0" w:firstRowFirstColumn="0" w:firstRowLastColumn="0" w:lastRowFirstColumn="0" w:lastRowLastColumn="0"/>
            </w:pPr>
            <w:r w:rsidRPr="003E6F63">
              <w:rPr>
                <w:rFonts w:hint="eastAsia"/>
              </w:rPr>
              <w:t xml:space="preserve"> </w:t>
            </w:r>
            <w:r w:rsidRPr="003E6F63">
              <w:rPr>
                <w:rFonts w:hint="eastAsia"/>
              </w:rPr>
              <w:t>对象所表示的类或接口的所有可访问公共字段</w:t>
            </w:r>
          </w:p>
        </w:tc>
      </w:tr>
      <w:tr w:rsidR="008B37FA" w:rsidTr="008B37FA">
        <w:tc>
          <w:tcPr>
            <w:cnfStyle w:val="001000000000" w:firstRow="0" w:lastRow="0" w:firstColumn="1" w:lastColumn="0" w:oddVBand="0" w:evenVBand="0" w:oddHBand="0" w:evenHBand="0" w:firstRowFirstColumn="0" w:firstRowLastColumn="0" w:lastRowFirstColumn="0" w:lastRowLastColumn="0"/>
            <w:tcW w:w="3536" w:type="dxa"/>
            <w:hideMark/>
          </w:tcPr>
          <w:p w:rsidR="008B37FA" w:rsidRPr="003E6F63" w:rsidRDefault="008B37FA" w:rsidP="003E6F63">
            <w:r w:rsidRPr="003E6F63">
              <w:rPr>
                <w:rFonts w:hint="eastAsia"/>
              </w:rPr>
              <w:t>public </w:t>
            </w:r>
            <w:hyperlink r:id="rId223" w:tgtFrame="_blank" w:history="1">
              <w:r w:rsidRPr="003E6F63">
                <w:rPr>
                  <w:rFonts w:hint="eastAsia"/>
                </w:rPr>
                <w:t>Field</w:t>
              </w:r>
            </w:hyperlink>
            <w:r w:rsidRPr="003E6F63">
              <w:rPr>
                <w:rFonts w:hint="eastAsia"/>
              </w:rPr>
              <w:t>getDeclaredField(</w:t>
            </w:r>
            <w:hyperlink r:id="rId224" w:tgtFrame="_blank" w:history="1">
              <w:r w:rsidRPr="003E6F63">
                <w:rPr>
                  <w:rFonts w:hint="eastAsia"/>
                </w:rPr>
                <w:t>String</w:t>
              </w:r>
            </w:hyperlink>
            <w:r w:rsidRPr="003E6F63">
              <w:rPr>
                <w:rFonts w:hint="eastAsia"/>
              </w:rPr>
              <w:t>name)</w:t>
            </w:r>
          </w:p>
        </w:tc>
        <w:tc>
          <w:tcPr>
            <w:tcW w:w="11239" w:type="dxa"/>
            <w:hideMark/>
          </w:tcPr>
          <w:p w:rsidR="008B37FA" w:rsidRPr="003E6F63" w:rsidRDefault="008B37FA" w:rsidP="003E6F63">
            <w:pPr>
              <w:cnfStyle w:val="000000000000" w:firstRow="0" w:lastRow="0" w:firstColumn="0" w:lastColumn="0" w:oddVBand="0" w:evenVBand="0" w:oddHBand="0" w:evenHBand="0" w:firstRowFirstColumn="0" w:firstRowLastColumn="0" w:lastRowFirstColumn="0" w:lastRowLastColumn="0"/>
            </w:pPr>
            <w:r w:rsidRPr="003E6F63">
              <w:rPr>
                <w:rFonts w:hint="eastAsia"/>
              </w:rPr>
              <w:t>返回一个</w:t>
            </w:r>
            <w:r w:rsidRPr="003E6F63">
              <w:rPr>
                <w:rFonts w:hint="eastAsia"/>
              </w:rPr>
              <w:t xml:space="preserve"> Field </w:t>
            </w:r>
            <w:r w:rsidRPr="003E6F63">
              <w:rPr>
                <w:rFonts w:hint="eastAsia"/>
              </w:rPr>
              <w:t>对象，该对象反映此</w:t>
            </w:r>
            <w:r w:rsidRPr="003E6F63">
              <w:rPr>
                <w:rFonts w:hint="eastAsia"/>
              </w:rPr>
              <w:t xml:space="preserve"> Class </w:t>
            </w:r>
            <w:r w:rsidRPr="003E6F63">
              <w:rPr>
                <w:rFonts w:hint="eastAsia"/>
              </w:rPr>
              <w:t>对象所表示的类</w:t>
            </w:r>
          </w:p>
          <w:p w:rsidR="008B37FA" w:rsidRPr="003E6F63" w:rsidRDefault="008B37FA" w:rsidP="003E6F63">
            <w:pPr>
              <w:cnfStyle w:val="000000000000" w:firstRow="0" w:lastRow="0" w:firstColumn="0" w:lastColumn="0" w:oddVBand="0" w:evenVBand="0" w:oddHBand="0" w:evenHBand="0" w:firstRowFirstColumn="0" w:firstRowLastColumn="0" w:lastRowFirstColumn="0" w:lastRowLastColumn="0"/>
            </w:pPr>
            <w:r w:rsidRPr="003E6F63">
              <w:rPr>
                <w:rFonts w:hint="eastAsia"/>
              </w:rPr>
              <w:t>或接口的指定已声明字段</w:t>
            </w:r>
          </w:p>
        </w:tc>
      </w:tr>
      <w:tr w:rsidR="008B37FA" w:rsidTr="008B3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6" w:type="dxa"/>
            <w:hideMark/>
          </w:tcPr>
          <w:p w:rsidR="008B37FA" w:rsidRPr="003E6F63" w:rsidRDefault="008B37FA" w:rsidP="003E6F63">
            <w:r w:rsidRPr="003E6F63">
              <w:rPr>
                <w:rFonts w:hint="eastAsia"/>
              </w:rPr>
              <w:t>public </w:t>
            </w:r>
            <w:hyperlink r:id="rId225" w:tgtFrame="_blank" w:history="1">
              <w:r w:rsidRPr="003E6F63">
                <w:rPr>
                  <w:rFonts w:hint="eastAsia"/>
                </w:rPr>
                <w:t>Field</w:t>
              </w:r>
            </w:hyperlink>
            <w:r w:rsidRPr="003E6F63">
              <w:rPr>
                <w:rFonts w:hint="eastAsia"/>
              </w:rPr>
              <w:t>[] getDeclaredFields()</w:t>
            </w:r>
          </w:p>
        </w:tc>
        <w:tc>
          <w:tcPr>
            <w:tcW w:w="11239" w:type="dxa"/>
            <w:hideMark/>
          </w:tcPr>
          <w:p w:rsidR="008B37FA" w:rsidRPr="003E6F63" w:rsidRDefault="008B37FA" w:rsidP="003E6F63">
            <w:pPr>
              <w:pStyle w:val="a7"/>
              <w:spacing w:before="75" w:beforeAutospacing="0" w:after="75" w:afterAutospacing="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2"/>
                <w:sz w:val="21"/>
                <w:szCs w:val="22"/>
              </w:rPr>
            </w:pPr>
            <w:r w:rsidRPr="003E6F63">
              <w:rPr>
                <w:rFonts w:asciiTheme="minorHAnsi" w:eastAsiaTheme="minorEastAsia" w:hAnsiTheme="minorHAnsi" w:cstheme="minorBidi" w:hint="eastAsia"/>
                <w:kern w:val="2"/>
                <w:sz w:val="21"/>
                <w:szCs w:val="22"/>
              </w:rPr>
              <w:t>返回</w:t>
            </w:r>
            <w:r w:rsidRPr="003E6F63">
              <w:rPr>
                <w:rFonts w:asciiTheme="minorHAnsi" w:eastAsiaTheme="minorEastAsia" w:hAnsiTheme="minorHAnsi" w:cstheme="minorBidi" w:hint="eastAsia"/>
                <w:kern w:val="2"/>
                <w:sz w:val="21"/>
                <w:szCs w:val="22"/>
              </w:rPr>
              <w:t xml:space="preserve"> Field </w:t>
            </w:r>
            <w:r w:rsidRPr="003E6F63">
              <w:rPr>
                <w:rFonts w:asciiTheme="minorHAnsi" w:eastAsiaTheme="minorEastAsia" w:hAnsiTheme="minorHAnsi" w:cstheme="minorBidi" w:hint="eastAsia"/>
                <w:kern w:val="2"/>
                <w:sz w:val="21"/>
                <w:szCs w:val="22"/>
              </w:rPr>
              <w:t>对象的一个数组，这些对象反映此</w:t>
            </w:r>
            <w:r w:rsidRPr="003E6F63">
              <w:rPr>
                <w:rFonts w:asciiTheme="minorHAnsi" w:eastAsiaTheme="minorEastAsia" w:hAnsiTheme="minorHAnsi" w:cstheme="minorBidi" w:hint="eastAsia"/>
                <w:kern w:val="2"/>
                <w:sz w:val="21"/>
                <w:szCs w:val="22"/>
              </w:rPr>
              <w:t xml:space="preserve"> Class </w:t>
            </w:r>
            <w:r w:rsidRPr="003E6F63">
              <w:rPr>
                <w:rFonts w:asciiTheme="minorHAnsi" w:eastAsiaTheme="minorEastAsia" w:hAnsiTheme="minorHAnsi" w:cstheme="minorBidi" w:hint="eastAsia"/>
                <w:kern w:val="2"/>
                <w:sz w:val="21"/>
                <w:szCs w:val="22"/>
              </w:rPr>
              <w:t>对象所</w:t>
            </w:r>
          </w:p>
          <w:p w:rsidR="008B37FA" w:rsidRPr="003E6F63" w:rsidRDefault="008B37FA" w:rsidP="003E6F63">
            <w:pPr>
              <w:pStyle w:val="a7"/>
              <w:spacing w:before="75" w:beforeAutospacing="0" w:after="75" w:afterAutospacing="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2"/>
                <w:sz w:val="21"/>
                <w:szCs w:val="22"/>
              </w:rPr>
            </w:pPr>
            <w:r w:rsidRPr="003E6F63">
              <w:rPr>
                <w:rFonts w:asciiTheme="minorHAnsi" w:eastAsiaTheme="minorEastAsia" w:hAnsiTheme="minorHAnsi" w:cstheme="minorBidi" w:hint="eastAsia"/>
                <w:kern w:val="2"/>
                <w:sz w:val="21"/>
                <w:szCs w:val="22"/>
              </w:rPr>
              <w:t>表示的类或接口所声明的所有字段</w:t>
            </w:r>
          </w:p>
        </w:tc>
      </w:tr>
    </w:tbl>
    <w:p w:rsidR="00CC6CD3" w:rsidRDefault="00CC6CD3" w:rsidP="00CC6CD3">
      <w:pPr>
        <w:autoSpaceDE w:val="0"/>
        <w:autoSpaceDN w:val="0"/>
        <w:adjustRightInd w:val="0"/>
        <w:jc w:val="left"/>
        <w:rPr>
          <w:rFonts w:ascii="Courier New" w:hAnsi="Courier New" w:cs="Courier New"/>
          <w:kern w:val="0"/>
          <w:sz w:val="20"/>
          <w:szCs w:val="20"/>
        </w:rPr>
      </w:pPr>
    </w:p>
    <w:p w:rsidR="00CC6CD3" w:rsidRDefault="00CC6CD3" w:rsidP="00CC6C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Field[] </w:t>
      </w:r>
      <w:r>
        <w:rPr>
          <w:rFonts w:ascii="Courier New" w:hAnsi="Courier New" w:cs="Courier New"/>
          <w:color w:val="6A3E3E"/>
          <w:kern w:val="0"/>
          <w:sz w:val="20"/>
          <w:szCs w:val="20"/>
        </w:rPr>
        <w:t>fields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clazz1</w:t>
      </w:r>
      <w:r>
        <w:rPr>
          <w:rFonts w:ascii="Courier New" w:hAnsi="Courier New" w:cs="Courier New"/>
          <w:color w:val="000000"/>
          <w:kern w:val="0"/>
          <w:sz w:val="20"/>
          <w:szCs w:val="20"/>
        </w:rPr>
        <w:t>.getFields();</w:t>
      </w:r>
    </w:p>
    <w:p w:rsidR="00CC6CD3" w:rsidRDefault="00CC6CD3" w:rsidP="00CC6C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w:t>
      </w:r>
      <w:r>
        <w:rPr>
          <w:rFonts w:ascii="Courier New" w:hAnsi="Courier New" w:cs="Courier New"/>
          <w:color w:val="000000"/>
          <w:kern w:val="0"/>
          <w:sz w:val="20"/>
          <w:szCs w:val="20"/>
          <w:highlight w:val="lightGray"/>
        </w:rPr>
        <w:t>println</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公共成员字段</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CC6CD3" w:rsidRDefault="00CC6CD3" w:rsidP="00CC6C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(Field </w:t>
      </w:r>
      <w:r>
        <w:rPr>
          <w:rFonts w:ascii="Courier New" w:hAnsi="Courier New" w:cs="Courier New"/>
          <w:color w:val="6A3E3E"/>
          <w:kern w:val="0"/>
          <w:sz w:val="20"/>
          <w:szCs w:val="20"/>
        </w:rPr>
        <w:t>f</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fields</w:t>
      </w:r>
      <w:r>
        <w:rPr>
          <w:rFonts w:ascii="Courier New" w:hAnsi="Courier New" w:cs="Courier New"/>
          <w:color w:val="000000"/>
          <w:kern w:val="0"/>
          <w:sz w:val="20"/>
          <w:szCs w:val="20"/>
        </w:rPr>
        <w:t>) {</w:t>
      </w:r>
    </w:p>
    <w:p w:rsidR="00CC6CD3" w:rsidRDefault="00CC6CD3" w:rsidP="00CC6C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f</w:t>
      </w:r>
      <w:r>
        <w:rPr>
          <w:rFonts w:ascii="Courier New" w:hAnsi="Courier New" w:cs="Courier New"/>
          <w:color w:val="000000"/>
          <w:kern w:val="0"/>
          <w:sz w:val="20"/>
          <w:szCs w:val="20"/>
        </w:rPr>
        <w:t>);</w:t>
      </w:r>
    </w:p>
    <w:p w:rsidR="00CC6CD3" w:rsidRDefault="00CC6CD3" w:rsidP="00CC6C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C6CD3" w:rsidRDefault="00CC6CD3" w:rsidP="00CC6C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w:t>
      </w:r>
      <w:r>
        <w:rPr>
          <w:rFonts w:ascii="Courier New" w:hAnsi="Courier New" w:cs="Courier New"/>
          <w:color w:val="000000"/>
          <w:kern w:val="0"/>
          <w:sz w:val="20"/>
          <w:szCs w:val="20"/>
          <w:highlight w:val="lightGray"/>
        </w:rPr>
        <w:t>println</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所有成员字段</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CC6CD3" w:rsidRDefault="00CC6CD3" w:rsidP="00CC6C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fields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clazz1</w:t>
      </w:r>
      <w:r>
        <w:rPr>
          <w:rFonts w:ascii="Courier New" w:hAnsi="Courier New" w:cs="Courier New"/>
          <w:color w:val="000000"/>
          <w:kern w:val="0"/>
          <w:sz w:val="20"/>
          <w:szCs w:val="20"/>
        </w:rPr>
        <w:t>.getDeclaredFields();</w:t>
      </w:r>
    </w:p>
    <w:p w:rsidR="00CC6CD3" w:rsidRDefault="00CC6CD3" w:rsidP="00CC6C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(Field </w:t>
      </w:r>
      <w:r>
        <w:rPr>
          <w:rFonts w:ascii="Courier New" w:hAnsi="Courier New" w:cs="Courier New"/>
          <w:color w:val="6A3E3E"/>
          <w:kern w:val="0"/>
          <w:sz w:val="20"/>
          <w:szCs w:val="20"/>
        </w:rPr>
        <w:t>f</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fields</w:t>
      </w:r>
      <w:r>
        <w:rPr>
          <w:rFonts w:ascii="Courier New" w:hAnsi="Courier New" w:cs="Courier New"/>
          <w:color w:val="000000"/>
          <w:kern w:val="0"/>
          <w:sz w:val="20"/>
          <w:szCs w:val="20"/>
        </w:rPr>
        <w:t>) {</w:t>
      </w:r>
    </w:p>
    <w:p w:rsidR="00CC6CD3" w:rsidRDefault="00CC6CD3" w:rsidP="00CC6C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w:t>
      </w:r>
      <w:r>
        <w:rPr>
          <w:rFonts w:ascii="Courier New" w:hAnsi="Courier New" w:cs="Courier New"/>
          <w:color w:val="000000"/>
          <w:kern w:val="0"/>
          <w:sz w:val="20"/>
          <w:szCs w:val="20"/>
          <w:highlight w:val="lightGray"/>
        </w:rPr>
        <w:t>println</w:t>
      </w:r>
      <w:r>
        <w:rPr>
          <w:rFonts w:ascii="Courier New" w:hAnsi="Courier New" w:cs="Courier New"/>
          <w:color w:val="000000"/>
          <w:kern w:val="0"/>
          <w:sz w:val="20"/>
          <w:szCs w:val="20"/>
        </w:rPr>
        <w:t>(</w:t>
      </w:r>
      <w:r>
        <w:rPr>
          <w:rFonts w:ascii="Courier New" w:hAnsi="Courier New" w:cs="Courier New"/>
          <w:color w:val="6A3E3E"/>
          <w:kern w:val="0"/>
          <w:sz w:val="20"/>
          <w:szCs w:val="20"/>
        </w:rPr>
        <w:t>f</w:t>
      </w:r>
      <w:r>
        <w:rPr>
          <w:rFonts w:ascii="Courier New" w:hAnsi="Courier New" w:cs="Courier New"/>
          <w:color w:val="000000"/>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w:t>
      </w:r>
    </w:p>
    <w:p w:rsidR="00CC6CD3" w:rsidRDefault="00CC6CD3" w:rsidP="00CC6CD3">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235BC4" w:rsidRPr="00235BC4" w:rsidRDefault="00235BC4" w:rsidP="00235BC4">
      <w:pPr>
        <w:rPr>
          <w:rFonts w:ascii="Courier New" w:hAnsi="Courier New" w:cs="Courier New"/>
          <w:color w:val="000000"/>
          <w:kern w:val="0"/>
          <w:sz w:val="20"/>
          <w:szCs w:val="20"/>
        </w:rPr>
      </w:pPr>
      <w:r w:rsidRPr="00235BC4">
        <w:rPr>
          <w:rFonts w:ascii="Courier New" w:hAnsi="Courier New" w:cs="Courier New" w:hint="eastAsia"/>
          <w:color w:val="000000"/>
          <w:kern w:val="0"/>
          <w:sz w:val="20"/>
          <w:szCs w:val="20"/>
        </w:rPr>
        <w:t>返回的结果：</w:t>
      </w:r>
    </w:p>
    <w:p w:rsidR="00235BC4" w:rsidRPr="00235BC4" w:rsidRDefault="00235BC4" w:rsidP="00235BC4">
      <w:pPr>
        <w:rPr>
          <w:rFonts w:ascii="Courier New" w:hAnsi="Courier New" w:cs="Courier New"/>
          <w:color w:val="000000"/>
          <w:kern w:val="0"/>
          <w:sz w:val="20"/>
          <w:szCs w:val="20"/>
        </w:rPr>
      </w:pPr>
      <w:r w:rsidRPr="00235BC4">
        <w:rPr>
          <w:rFonts w:ascii="Courier New" w:hAnsi="Courier New" w:cs="Courier New"/>
          <w:color w:val="000000"/>
          <w:kern w:val="0"/>
          <w:sz w:val="20"/>
          <w:szCs w:val="20"/>
        </w:rPr>
        <w:t>---</w:t>
      </w:r>
      <w:r w:rsidRPr="00235BC4">
        <w:rPr>
          <w:rFonts w:ascii="Courier New" w:hAnsi="Courier New" w:cs="Courier New"/>
          <w:color w:val="000000"/>
          <w:kern w:val="0"/>
          <w:sz w:val="20"/>
          <w:szCs w:val="20"/>
        </w:rPr>
        <w:t>公共成员字段</w:t>
      </w:r>
      <w:r w:rsidRPr="00235BC4">
        <w:rPr>
          <w:rFonts w:ascii="Courier New" w:hAnsi="Courier New" w:cs="Courier New"/>
          <w:color w:val="000000"/>
          <w:kern w:val="0"/>
          <w:sz w:val="20"/>
          <w:szCs w:val="20"/>
        </w:rPr>
        <w:t>------</w:t>
      </w:r>
    </w:p>
    <w:p w:rsidR="00235BC4" w:rsidRPr="00235BC4" w:rsidRDefault="00235BC4" w:rsidP="00235BC4">
      <w:pPr>
        <w:rPr>
          <w:rFonts w:ascii="Courier New" w:hAnsi="Courier New" w:cs="Courier New"/>
          <w:color w:val="000000"/>
          <w:kern w:val="0"/>
          <w:sz w:val="20"/>
          <w:szCs w:val="20"/>
        </w:rPr>
      </w:pPr>
      <w:r w:rsidRPr="00235BC4">
        <w:rPr>
          <w:rFonts w:ascii="Courier New" w:hAnsi="Courier New" w:cs="Courier New"/>
          <w:color w:val="000000"/>
          <w:kern w:val="0"/>
          <w:sz w:val="20"/>
          <w:szCs w:val="20"/>
        </w:rPr>
        <w:t>public int com.wy.reflect.Student.score</w:t>
      </w:r>
    </w:p>
    <w:p w:rsidR="00235BC4" w:rsidRPr="00235BC4" w:rsidRDefault="00235BC4" w:rsidP="00235BC4">
      <w:pPr>
        <w:rPr>
          <w:rFonts w:ascii="Courier New" w:hAnsi="Courier New" w:cs="Courier New"/>
          <w:color w:val="000000"/>
          <w:kern w:val="0"/>
          <w:sz w:val="20"/>
          <w:szCs w:val="20"/>
        </w:rPr>
      </w:pPr>
      <w:r w:rsidRPr="00235BC4">
        <w:rPr>
          <w:rFonts w:ascii="Courier New" w:hAnsi="Courier New" w:cs="Courier New"/>
          <w:color w:val="000000"/>
          <w:kern w:val="0"/>
          <w:sz w:val="20"/>
          <w:szCs w:val="20"/>
        </w:rPr>
        <w:t>public java.lang.String com.wy.reflect.Person.age</w:t>
      </w:r>
    </w:p>
    <w:p w:rsidR="00235BC4" w:rsidRPr="00235BC4" w:rsidRDefault="00235BC4" w:rsidP="00235BC4">
      <w:pPr>
        <w:rPr>
          <w:rFonts w:ascii="Courier New" w:hAnsi="Courier New" w:cs="Courier New"/>
          <w:color w:val="000000"/>
          <w:kern w:val="0"/>
          <w:sz w:val="20"/>
          <w:szCs w:val="20"/>
        </w:rPr>
      </w:pPr>
      <w:r w:rsidRPr="00235BC4">
        <w:rPr>
          <w:rFonts w:ascii="Courier New" w:hAnsi="Courier New" w:cs="Courier New"/>
          <w:color w:val="000000"/>
          <w:kern w:val="0"/>
          <w:sz w:val="20"/>
          <w:szCs w:val="20"/>
        </w:rPr>
        <w:t>---</w:t>
      </w:r>
      <w:r w:rsidRPr="00235BC4">
        <w:rPr>
          <w:rFonts w:ascii="Courier New" w:hAnsi="Courier New" w:cs="Courier New"/>
          <w:color w:val="000000"/>
          <w:kern w:val="0"/>
          <w:sz w:val="20"/>
          <w:szCs w:val="20"/>
        </w:rPr>
        <w:t>所有成员字段</w:t>
      </w:r>
      <w:r w:rsidRPr="00235BC4">
        <w:rPr>
          <w:rFonts w:ascii="Courier New" w:hAnsi="Courier New" w:cs="Courier New"/>
          <w:color w:val="000000"/>
          <w:kern w:val="0"/>
          <w:sz w:val="20"/>
          <w:szCs w:val="20"/>
        </w:rPr>
        <w:t>------</w:t>
      </w:r>
    </w:p>
    <w:p w:rsidR="00235BC4" w:rsidRPr="00235BC4" w:rsidRDefault="00235BC4" w:rsidP="00235BC4">
      <w:pPr>
        <w:rPr>
          <w:rFonts w:ascii="Courier New" w:hAnsi="Courier New" w:cs="Courier New"/>
          <w:color w:val="000000"/>
          <w:kern w:val="0"/>
          <w:sz w:val="20"/>
          <w:szCs w:val="20"/>
        </w:rPr>
      </w:pPr>
      <w:r w:rsidRPr="00235BC4">
        <w:rPr>
          <w:rFonts w:ascii="Courier New" w:hAnsi="Courier New" w:cs="Courier New"/>
          <w:color w:val="000000"/>
          <w:kern w:val="0"/>
          <w:sz w:val="20"/>
          <w:szCs w:val="20"/>
        </w:rPr>
        <w:t xml:space="preserve">private java.lang.String com.wy.reflect.Student.height </w:t>
      </w:r>
    </w:p>
    <w:p w:rsidR="006A29A7" w:rsidRPr="00235BC4" w:rsidRDefault="00235BC4" w:rsidP="00235BC4">
      <w:pPr>
        <w:rPr>
          <w:rFonts w:ascii="Courier New" w:hAnsi="Courier New" w:cs="Courier New"/>
          <w:color w:val="000000"/>
          <w:kern w:val="0"/>
          <w:sz w:val="20"/>
          <w:szCs w:val="20"/>
        </w:rPr>
      </w:pPr>
      <w:r w:rsidRPr="00235BC4">
        <w:rPr>
          <w:rFonts w:ascii="Courier New" w:hAnsi="Courier New" w:cs="Courier New"/>
          <w:color w:val="000000"/>
          <w:kern w:val="0"/>
          <w:sz w:val="20"/>
          <w:szCs w:val="20"/>
        </w:rPr>
        <w:t>public int com.wy.reflect.Student.score</w:t>
      </w:r>
    </w:p>
    <w:p w:rsidR="00235BC4" w:rsidRDefault="00235BC4" w:rsidP="00CC6CD3">
      <w:pPr>
        <w:rPr>
          <w:rFonts w:ascii="Courier New" w:hAnsi="Courier New" w:cs="Courier New"/>
          <w:color w:val="000000"/>
          <w:kern w:val="0"/>
          <w:sz w:val="20"/>
          <w:szCs w:val="20"/>
        </w:rPr>
      </w:pPr>
    </w:p>
    <w:p w:rsidR="00235BC4" w:rsidRDefault="00235BC4" w:rsidP="00CC6CD3">
      <w:pPr>
        <w:rPr>
          <w:rFonts w:ascii="Courier New" w:hAnsi="Courier New" w:cs="Courier New"/>
          <w:color w:val="000000"/>
          <w:kern w:val="0"/>
          <w:sz w:val="20"/>
          <w:szCs w:val="20"/>
        </w:rPr>
      </w:pPr>
      <w:r>
        <w:rPr>
          <w:rFonts w:ascii="Courier New" w:hAnsi="Courier New" w:cs="Courier New" w:hint="eastAsia"/>
          <w:color w:val="000000"/>
          <w:kern w:val="0"/>
          <w:sz w:val="20"/>
          <w:szCs w:val="20"/>
        </w:rPr>
        <w:t>总结：</w:t>
      </w:r>
    </w:p>
    <w:p w:rsidR="00CC6CD3" w:rsidRDefault="00CC6CD3" w:rsidP="00CC6CD3">
      <w:pPr>
        <w:rPr>
          <w:rFonts w:ascii="Courier New" w:hAnsi="Courier New" w:cs="Courier New"/>
          <w:color w:val="000000"/>
          <w:kern w:val="0"/>
          <w:sz w:val="20"/>
          <w:szCs w:val="20"/>
        </w:rPr>
      </w:pPr>
      <w:r>
        <w:rPr>
          <w:rFonts w:ascii="Courier New" w:hAnsi="Courier New" w:cs="Courier New"/>
          <w:color w:val="000000"/>
          <w:kern w:val="0"/>
          <w:sz w:val="20"/>
          <w:szCs w:val="20"/>
        </w:rPr>
        <w:t>getFileds</w:t>
      </w:r>
      <w:r>
        <w:rPr>
          <w:rFonts w:ascii="Courier New" w:hAnsi="Courier New" w:cs="Courier New" w:hint="eastAsia"/>
          <w:color w:val="000000"/>
          <w:kern w:val="0"/>
          <w:sz w:val="20"/>
          <w:szCs w:val="20"/>
        </w:rPr>
        <w:t>返回的声明为</w:t>
      </w:r>
      <w:r>
        <w:rPr>
          <w:rFonts w:ascii="Courier New" w:hAnsi="Courier New" w:cs="Courier New" w:hint="eastAsia"/>
          <w:color w:val="000000"/>
          <w:kern w:val="0"/>
          <w:sz w:val="20"/>
          <w:szCs w:val="20"/>
        </w:rPr>
        <w:t>public</w:t>
      </w:r>
      <w:r w:rsidR="00235BC4">
        <w:rPr>
          <w:rFonts w:ascii="Courier New" w:hAnsi="Courier New" w:cs="Courier New" w:hint="eastAsia"/>
          <w:color w:val="000000"/>
          <w:kern w:val="0"/>
          <w:sz w:val="20"/>
          <w:szCs w:val="20"/>
        </w:rPr>
        <w:t>的</w:t>
      </w:r>
      <w:r>
        <w:rPr>
          <w:rFonts w:ascii="Courier New" w:hAnsi="Courier New" w:cs="Courier New" w:hint="eastAsia"/>
          <w:color w:val="000000"/>
          <w:kern w:val="0"/>
          <w:sz w:val="20"/>
          <w:szCs w:val="20"/>
        </w:rPr>
        <w:t>属性，包括父类</w:t>
      </w:r>
      <w:r w:rsidR="00235BC4">
        <w:rPr>
          <w:rFonts w:ascii="Courier New" w:hAnsi="Courier New" w:cs="Courier New" w:hint="eastAsia"/>
          <w:color w:val="000000"/>
          <w:kern w:val="0"/>
          <w:sz w:val="20"/>
          <w:szCs w:val="20"/>
        </w:rPr>
        <w:t>的属性。</w:t>
      </w:r>
    </w:p>
    <w:p w:rsidR="00CC6CD3" w:rsidRDefault="00CC6CD3" w:rsidP="00CC6CD3">
      <w:pPr>
        <w:rPr>
          <w:rFonts w:ascii="Courier New" w:hAnsi="Courier New" w:cs="Courier New"/>
          <w:color w:val="000000"/>
          <w:kern w:val="0"/>
          <w:sz w:val="20"/>
          <w:szCs w:val="20"/>
        </w:rPr>
      </w:pPr>
      <w:r>
        <w:rPr>
          <w:rFonts w:ascii="Courier New" w:hAnsi="Courier New" w:cs="Courier New" w:hint="eastAsia"/>
          <w:color w:val="000000"/>
          <w:kern w:val="0"/>
          <w:sz w:val="20"/>
          <w:szCs w:val="20"/>
        </w:rPr>
        <w:t>getDeclaredFields</w:t>
      </w:r>
      <w:r>
        <w:rPr>
          <w:rFonts w:ascii="Courier New" w:hAnsi="Courier New" w:cs="Courier New" w:hint="eastAsia"/>
          <w:color w:val="000000"/>
          <w:kern w:val="0"/>
          <w:sz w:val="20"/>
          <w:szCs w:val="20"/>
        </w:rPr>
        <w:t>返回了类中所有的属性</w:t>
      </w:r>
      <w:r w:rsidR="00235BC4">
        <w:rPr>
          <w:rFonts w:ascii="Courier New" w:hAnsi="Courier New" w:cs="Courier New" w:hint="eastAsia"/>
          <w:color w:val="000000"/>
          <w:kern w:val="0"/>
          <w:sz w:val="20"/>
          <w:szCs w:val="20"/>
        </w:rPr>
        <w:t>，不包括父类的。</w:t>
      </w:r>
    </w:p>
    <w:p w:rsidR="00235BC4" w:rsidRDefault="00235BC4" w:rsidP="00CC6CD3">
      <w:pPr>
        <w:rPr>
          <w:rFonts w:ascii="Courier New" w:hAnsi="Courier New" w:cs="Courier New"/>
          <w:color w:val="000000"/>
          <w:kern w:val="0"/>
          <w:sz w:val="20"/>
          <w:szCs w:val="20"/>
        </w:rPr>
      </w:pPr>
    </w:p>
    <w:p w:rsidR="00235BC4" w:rsidRDefault="00235BC4" w:rsidP="00CC6CD3">
      <w:pPr>
        <w:rPr>
          <w:rFonts w:ascii="Courier New" w:hAnsi="Courier New" w:cs="Courier New"/>
          <w:color w:val="000000"/>
          <w:kern w:val="0"/>
          <w:sz w:val="20"/>
          <w:szCs w:val="20"/>
        </w:rPr>
      </w:pPr>
    </w:p>
    <w:p w:rsidR="00235BC4" w:rsidRDefault="00235BC4" w:rsidP="00235BC4">
      <w:pPr>
        <w:pStyle w:val="4"/>
      </w:pPr>
      <w:r>
        <w:rPr>
          <w:rFonts w:hint="eastAsia"/>
        </w:rPr>
        <w:lastRenderedPageBreak/>
        <w:t>3</w:t>
      </w:r>
      <w:r>
        <w:t xml:space="preserve"> </w:t>
      </w:r>
      <w:r>
        <w:rPr>
          <w:rFonts w:hint="eastAsia"/>
        </w:rPr>
        <w:t>获取类的</w:t>
      </w:r>
      <w:r>
        <w:rPr>
          <w:rFonts w:hint="eastAsia"/>
        </w:rPr>
        <w:t>Method</w:t>
      </w:r>
    </w:p>
    <w:p w:rsidR="00235BC4" w:rsidRDefault="00235BC4" w:rsidP="00235BC4">
      <w:r>
        <w:rPr>
          <w:rFonts w:hint="eastAsia"/>
        </w:rPr>
        <w:t>通过反射机制得到某个类的某个方法，然后调用对应于这个类的某个实例的该方法。</w:t>
      </w:r>
    </w:p>
    <w:tbl>
      <w:tblPr>
        <w:tblStyle w:val="10"/>
        <w:tblW w:w="14775" w:type="dxa"/>
        <w:tblLayout w:type="fixed"/>
        <w:tblLook w:val="04A0" w:firstRow="1" w:lastRow="0" w:firstColumn="1" w:lastColumn="0" w:noHBand="0" w:noVBand="1"/>
      </w:tblPr>
      <w:tblGrid>
        <w:gridCol w:w="4103"/>
        <w:gridCol w:w="10672"/>
      </w:tblGrid>
      <w:tr w:rsidR="00235BC4" w:rsidTr="00235B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3" w:type="dxa"/>
            <w:hideMark/>
          </w:tcPr>
          <w:p w:rsidR="00235BC4" w:rsidRPr="009832F1" w:rsidRDefault="00235BC4" w:rsidP="009832F1">
            <w:pPr>
              <w:rPr>
                <w:rFonts w:ascii="微软雅黑" w:eastAsia="微软雅黑" w:hAnsi="微软雅黑"/>
                <w:b w:val="0"/>
                <w:color w:val="000000"/>
                <w:szCs w:val="21"/>
              </w:rPr>
            </w:pPr>
            <w:r w:rsidRPr="009832F1">
              <w:rPr>
                <w:rFonts w:hint="eastAsia"/>
                <w:b w:val="0"/>
              </w:rPr>
              <w:t>public </w:t>
            </w:r>
            <w:hyperlink r:id="rId226" w:tgtFrame="_blank" w:history="1">
              <w:r w:rsidRPr="009832F1">
                <w:rPr>
                  <w:rFonts w:hint="eastAsia"/>
                  <w:b w:val="0"/>
                </w:rPr>
                <w:t>Method</w:t>
              </w:r>
            </w:hyperlink>
            <w:r w:rsidR="0071609C">
              <w:rPr>
                <w:b w:val="0"/>
              </w:rPr>
              <w:t xml:space="preserve"> </w:t>
            </w:r>
            <w:r w:rsidRPr="009832F1">
              <w:rPr>
                <w:rFonts w:hint="eastAsia"/>
                <w:b w:val="0"/>
              </w:rPr>
              <w:t>getMethod(</w:t>
            </w:r>
            <w:hyperlink r:id="rId227" w:tgtFrame="_blank" w:history="1">
              <w:r w:rsidRPr="009832F1">
                <w:rPr>
                  <w:rFonts w:hint="eastAsia"/>
                  <w:b w:val="0"/>
                </w:rPr>
                <w:t>String</w:t>
              </w:r>
            </w:hyperlink>
            <w:r w:rsidRPr="009832F1">
              <w:rPr>
                <w:rFonts w:hint="eastAsia"/>
                <w:b w:val="0"/>
              </w:rPr>
              <w:t> name,</w:t>
            </w:r>
            <w:hyperlink r:id="rId228" w:tgtFrame="_blank" w:history="1">
              <w:r w:rsidRPr="009832F1">
                <w:rPr>
                  <w:rFonts w:hint="eastAsia"/>
                  <w:b w:val="0"/>
                </w:rPr>
                <w:t>Class</w:t>
              </w:r>
            </w:hyperlink>
            <w:r w:rsidRPr="009832F1">
              <w:rPr>
                <w:rFonts w:hint="eastAsia"/>
                <w:b w:val="0"/>
              </w:rPr>
              <w:t>&lt;?&gt;... parameterTypes)</w:t>
            </w:r>
          </w:p>
        </w:tc>
        <w:tc>
          <w:tcPr>
            <w:tcW w:w="10672" w:type="dxa"/>
            <w:hideMark/>
          </w:tcPr>
          <w:p w:rsidR="00235BC4" w:rsidRPr="009832F1" w:rsidRDefault="00235BC4" w:rsidP="009832F1">
            <w:pPr>
              <w:cnfStyle w:val="100000000000" w:firstRow="1" w:lastRow="0" w:firstColumn="0" w:lastColumn="0" w:oddVBand="0" w:evenVBand="0" w:oddHBand="0" w:evenHBand="0" w:firstRowFirstColumn="0" w:firstRowLastColumn="0" w:lastRowFirstColumn="0" w:lastRowLastColumn="0"/>
              <w:rPr>
                <w:b w:val="0"/>
                <w:bCs w:val="0"/>
              </w:rPr>
            </w:pPr>
            <w:r w:rsidRPr="009832F1">
              <w:rPr>
                <w:rFonts w:hint="eastAsia"/>
                <w:b w:val="0"/>
                <w:bCs w:val="0"/>
              </w:rPr>
              <w:t>返回一个</w:t>
            </w:r>
            <w:r w:rsidRPr="009832F1">
              <w:rPr>
                <w:rFonts w:hint="eastAsia"/>
                <w:b w:val="0"/>
                <w:bCs w:val="0"/>
              </w:rPr>
              <w:t xml:space="preserve"> Method </w:t>
            </w:r>
            <w:r w:rsidRPr="009832F1">
              <w:rPr>
                <w:rFonts w:hint="eastAsia"/>
                <w:b w:val="0"/>
                <w:bCs w:val="0"/>
              </w:rPr>
              <w:t>对象，它反映此</w:t>
            </w:r>
            <w:r w:rsidRPr="009832F1">
              <w:rPr>
                <w:rFonts w:hint="eastAsia"/>
                <w:b w:val="0"/>
                <w:bCs w:val="0"/>
              </w:rPr>
              <w:t xml:space="preserve"> Class </w:t>
            </w:r>
            <w:r w:rsidRPr="009832F1">
              <w:rPr>
                <w:rFonts w:hint="eastAsia"/>
                <w:b w:val="0"/>
                <w:bCs w:val="0"/>
              </w:rPr>
              <w:t>对象所表示的类</w:t>
            </w:r>
          </w:p>
          <w:p w:rsidR="00235BC4" w:rsidRDefault="00235BC4" w:rsidP="009832F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olor w:val="000000"/>
                <w:szCs w:val="21"/>
              </w:rPr>
            </w:pPr>
            <w:r w:rsidRPr="009832F1">
              <w:rPr>
                <w:rFonts w:hint="eastAsia"/>
                <w:b w:val="0"/>
                <w:bCs w:val="0"/>
              </w:rPr>
              <w:t>或接口的指定公共成员方法</w:t>
            </w:r>
          </w:p>
        </w:tc>
      </w:tr>
      <w:tr w:rsidR="00235BC4" w:rsidTr="00235B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3" w:type="dxa"/>
            <w:hideMark/>
          </w:tcPr>
          <w:p w:rsidR="00235BC4" w:rsidRPr="009832F1" w:rsidRDefault="00235BC4" w:rsidP="009832F1">
            <w:pPr>
              <w:rPr>
                <w:b w:val="0"/>
              </w:rPr>
            </w:pPr>
            <w:r w:rsidRPr="009832F1">
              <w:rPr>
                <w:rFonts w:hint="eastAsia"/>
                <w:b w:val="0"/>
              </w:rPr>
              <w:t>public </w:t>
            </w:r>
            <w:hyperlink r:id="rId229" w:tgtFrame="_blank" w:history="1">
              <w:r w:rsidRPr="009832F1">
                <w:rPr>
                  <w:rFonts w:hint="eastAsia"/>
                  <w:b w:val="0"/>
                </w:rPr>
                <w:t>Method</w:t>
              </w:r>
            </w:hyperlink>
            <w:r w:rsidRPr="009832F1">
              <w:rPr>
                <w:rFonts w:hint="eastAsia"/>
                <w:b w:val="0"/>
              </w:rPr>
              <w:t>[] getMethods()</w:t>
            </w:r>
          </w:p>
        </w:tc>
        <w:tc>
          <w:tcPr>
            <w:tcW w:w="10672" w:type="dxa"/>
            <w:hideMark/>
          </w:tcPr>
          <w:p w:rsidR="00235BC4" w:rsidRPr="009832F1" w:rsidRDefault="00235BC4" w:rsidP="009832F1">
            <w:pPr>
              <w:pStyle w:val="a7"/>
              <w:spacing w:before="75" w:beforeAutospacing="0" w:after="75" w:afterAutospacing="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2"/>
                <w:sz w:val="21"/>
                <w:szCs w:val="22"/>
              </w:rPr>
            </w:pPr>
            <w:r w:rsidRPr="009832F1">
              <w:rPr>
                <w:rFonts w:asciiTheme="minorHAnsi" w:eastAsiaTheme="minorEastAsia" w:hAnsiTheme="minorHAnsi" w:cstheme="minorBidi" w:hint="eastAsia"/>
                <w:kern w:val="2"/>
                <w:sz w:val="21"/>
                <w:szCs w:val="22"/>
              </w:rPr>
              <w:t>返回一个包含某些</w:t>
            </w:r>
            <w:r w:rsidRPr="009832F1">
              <w:rPr>
                <w:rFonts w:asciiTheme="minorHAnsi" w:eastAsiaTheme="minorEastAsia" w:hAnsiTheme="minorHAnsi" w:cstheme="minorBidi" w:hint="eastAsia"/>
                <w:kern w:val="2"/>
                <w:sz w:val="21"/>
                <w:szCs w:val="22"/>
              </w:rPr>
              <w:t xml:space="preserve"> Method </w:t>
            </w:r>
            <w:r w:rsidRPr="009832F1">
              <w:rPr>
                <w:rFonts w:asciiTheme="minorHAnsi" w:eastAsiaTheme="minorEastAsia" w:hAnsiTheme="minorHAnsi" w:cstheme="minorBidi" w:hint="eastAsia"/>
                <w:kern w:val="2"/>
                <w:sz w:val="21"/>
                <w:szCs w:val="22"/>
              </w:rPr>
              <w:t>对象的数组，这些对象反映此</w:t>
            </w:r>
            <w:r w:rsidRPr="009832F1">
              <w:rPr>
                <w:rFonts w:asciiTheme="minorHAnsi" w:eastAsiaTheme="minorEastAsia" w:hAnsiTheme="minorHAnsi" w:cstheme="minorBidi" w:hint="eastAsia"/>
                <w:kern w:val="2"/>
                <w:sz w:val="21"/>
                <w:szCs w:val="22"/>
              </w:rPr>
              <w:t xml:space="preserve"> </w:t>
            </w:r>
          </w:p>
          <w:p w:rsidR="00235BC4" w:rsidRPr="009832F1" w:rsidRDefault="00235BC4" w:rsidP="009832F1">
            <w:pPr>
              <w:pStyle w:val="a7"/>
              <w:spacing w:before="75" w:beforeAutospacing="0" w:after="75" w:afterAutospacing="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2"/>
                <w:sz w:val="21"/>
                <w:szCs w:val="22"/>
              </w:rPr>
            </w:pPr>
            <w:r w:rsidRPr="009832F1">
              <w:rPr>
                <w:rFonts w:asciiTheme="minorHAnsi" w:eastAsiaTheme="minorEastAsia" w:hAnsiTheme="minorHAnsi" w:cstheme="minorBidi" w:hint="eastAsia"/>
                <w:kern w:val="2"/>
                <w:sz w:val="21"/>
                <w:szCs w:val="22"/>
              </w:rPr>
              <w:t xml:space="preserve">Class </w:t>
            </w:r>
            <w:r w:rsidRPr="009832F1">
              <w:rPr>
                <w:rFonts w:asciiTheme="minorHAnsi" w:eastAsiaTheme="minorEastAsia" w:hAnsiTheme="minorHAnsi" w:cstheme="minorBidi" w:hint="eastAsia"/>
                <w:kern w:val="2"/>
                <w:sz w:val="21"/>
                <w:szCs w:val="22"/>
              </w:rPr>
              <w:t>对象所表示的类或接口（包括那些由该类或接口声明的</w:t>
            </w:r>
          </w:p>
          <w:p w:rsidR="00235BC4" w:rsidRPr="009832F1" w:rsidRDefault="00235BC4" w:rsidP="009832F1">
            <w:pPr>
              <w:pStyle w:val="a7"/>
              <w:spacing w:before="75" w:beforeAutospacing="0" w:after="75" w:afterAutospacing="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2"/>
                <w:sz w:val="21"/>
                <w:szCs w:val="22"/>
              </w:rPr>
            </w:pPr>
            <w:r w:rsidRPr="009832F1">
              <w:rPr>
                <w:rFonts w:asciiTheme="minorHAnsi" w:eastAsiaTheme="minorEastAsia" w:hAnsiTheme="minorHAnsi" w:cstheme="minorBidi" w:hint="eastAsia"/>
                <w:kern w:val="2"/>
                <w:sz w:val="21"/>
                <w:szCs w:val="22"/>
              </w:rPr>
              <w:t>以及从超类和超接口继承的那些的类或接口）的公共</w:t>
            </w:r>
            <w:r w:rsidRPr="009832F1">
              <w:rPr>
                <w:rFonts w:asciiTheme="minorHAnsi" w:eastAsiaTheme="minorEastAsia" w:hAnsiTheme="minorHAnsi" w:cstheme="minorBidi" w:hint="eastAsia"/>
                <w:kern w:val="2"/>
                <w:sz w:val="21"/>
                <w:szCs w:val="22"/>
              </w:rPr>
              <w:t xml:space="preserve"> member</w:t>
            </w:r>
          </w:p>
          <w:p w:rsidR="00235BC4" w:rsidRPr="009832F1" w:rsidRDefault="00235BC4" w:rsidP="009832F1">
            <w:pPr>
              <w:pStyle w:val="a7"/>
              <w:spacing w:before="75" w:beforeAutospacing="0" w:after="75" w:afterAutospacing="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2"/>
                <w:sz w:val="21"/>
                <w:szCs w:val="22"/>
              </w:rPr>
            </w:pPr>
            <w:r w:rsidRPr="009832F1">
              <w:rPr>
                <w:rFonts w:asciiTheme="minorHAnsi" w:eastAsiaTheme="minorEastAsia" w:hAnsiTheme="minorHAnsi" w:cstheme="minorBidi" w:hint="eastAsia"/>
                <w:kern w:val="2"/>
                <w:sz w:val="21"/>
                <w:szCs w:val="22"/>
              </w:rPr>
              <w:t xml:space="preserve"> </w:t>
            </w:r>
            <w:r w:rsidRPr="009832F1">
              <w:rPr>
                <w:rFonts w:asciiTheme="minorHAnsi" w:eastAsiaTheme="minorEastAsia" w:hAnsiTheme="minorHAnsi" w:cstheme="minorBidi" w:hint="eastAsia"/>
                <w:kern w:val="2"/>
                <w:sz w:val="21"/>
                <w:szCs w:val="22"/>
              </w:rPr>
              <w:t>方法</w:t>
            </w:r>
          </w:p>
        </w:tc>
      </w:tr>
      <w:tr w:rsidR="00235BC4" w:rsidTr="00235BC4">
        <w:tc>
          <w:tcPr>
            <w:cnfStyle w:val="001000000000" w:firstRow="0" w:lastRow="0" w:firstColumn="1" w:lastColumn="0" w:oddVBand="0" w:evenVBand="0" w:oddHBand="0" w:evenHBand="0" w:firstRowFirstColumn="0" w:firstRowLastColumn="0" w:lastRowFirstColumn="0" w:lastRowLastColumn="0"/>
            <w:tcW w:w="4103" w:type="dxa"/>
            <w:hideMark/>
          </w:tcPr>
          <w:p w:rsidR="00235BC4" w:rsidRPr="009832F1" w:rsidRDefault="00235BC4" w:rsidP="009832F1">
            <w:pPr>
              <w:rPr>
                <w:b w:val="0"/>
              </w:rPr>
            </w:pPr>
            <w:r w:rsidRPr="009832F1">
              <w:rPr>
                <w:rFonts w:hint="eastAsia"/>
                <w:b w:val="0"/>
              </w:rPr>
              <w:t>public </w:t>
            </w:r>
            <w:hyperlink r:id="rId230" w:tgtFrame="_blank" w:history="1">
              <w:r w:rsidRPr="009832F1">
                <w:rPr>
                  <w:rFonts w:hint="eastAsia"/>
                  <w:b w:val="0"/>
                </w:rPr>
                <w:t>Method</w:t>
              </w:r>
            </w:hyperlink>
            <w:r w:rsidR="0071609C">
              <w:rPr>
                <w:b w:val="0"/>
              </w:rPr>
              <w:t xml:space="preserve"> </w:t>
            </w:r>
            <w:r w:rsidRPr="009832F1">
              <w:rPr>
                <w:rFonts w:hint="eastAsia"/>
                <w:b w:val="0"/>
              </w:rPr>
              <w:t>getDeclaredMethod(</w:t>
            </w:r>
            <w:hyperlink r:id="rId231" w:tgtFrame="_blank" w:history="1">
              <w:r w:rsidRPr="009832F1">
                <w:rPr>
                  <w:rFonts w:hint="eastAsia"/>
                  <w:b w:val="0"/>
                </w:rPr>
                <w:t>String</w:t>
              </w:r>
            </w:hyperlink>
            <w:r w:rsidRPr="009832F1">
              <w:rPr>
                <w:rFonts w:hint="eastAsia"/>
                <w:b w:val="0"/>
              </w:rPr>
              <w:t>name,</w:t>
            </w:r>
            <w:hyperlink r:id="rId232" w:tgtFrame="_blank" w:history="1">
              <w:r w:rsidRPr="009832F1">
                <w:rPr>
                  <w:rFonts w:hint="eastAsia"/>
                  <w:b w:val="0"/>
                </w:rPr>
                <w:t>Class</w:t>
              </w:r>
            </w:hyperlink>
            <w:r w:rsidRPr="009832F1">
              <w:rPr>
                <w:rFonts w:hint="eastAsia"/>
                <w:b w:val="0"/>
              </w:rPr>
              <w:t>&lt;?&gt;... parameterTypes)</w:t>
            </w:r>
          </w:p>
        </w:tc>
        <w:tc>
          <w:tcPr>
            <w:tcW w:w="10672" w:type="dxa"/>
            <w:hideMark/>
          </w:tcPr>
          <w:p w:rsidR="00235BC4" w:rsidRPr="009832F1" w:rsidRDefault="00235BC4" w:rsidP="009832F1">
            <w:pPr>
              <w:cnfStyle w:val="000000000000" w:firstRow="0" w:lastRow="0" w:firstColumn="0" w:lastColumn="0" w:oddVBand="0" w:evenVBand="0" w:oddHBand="0" w:evenHBand="0" w:firstRowFirstColumn="0" w:firstRowLastColumn="0" w:lastRowFirstColumn="0" w:lastRowLastColumn="0"/>
            </w:pPr>
            <w:r w:rsidRPr="009832F1">
              <w:rPr>
                <w:rFonts w:hint="eastAsia"/>
              </w:rPr>
              <w:t>返回一个</w:t>
            </w:r>
            <w:r w:rsidRPr="009832F1">
              <w:rPr>
                <w:rFonts w:hint="eastAsia"/>
              </w:rPr>
              <w:t xml:space="preserve"> Method </w:t>
            </w:r>
            <w:r w:rsidRPr="009832F1">
              <w:rPr>
                <w:rFonts w:hint="eastAsia"/>
              </w:rPr>
              <w:t>对象，该对象反映此</w:t>
            </w:r>
            <w:r w:rsidRPr="009832F1">
              <w:rPr>
                <w:rFonts w:hint="eastAsia"/>
              </w:rPr>
              <w:t xml:space="preserve"> Class </w:t>
            </w:r>
            <w:r w:rsidRPr="009832F1">
              <w:rPr>
                <w:rFonts w:hint="eastAsia"/>
              </w:rPr>
              <w:t>对象所表示</w:t>
            </w:r>
          </w:p>
          <w:p w:rsidR="00235BC4" w:rsidRPr="009832F1" w:rsidRDefault="00235BC4" w:rsidP="009832F1">
            <w:pPr>
              <w:cnfStyle w:val="000000000000" w:firstRow="0" w:lastRow="0" w:firstColumn="0" w:lastColumn="0" w:oddVBand="0" w:evenVBand="0" w:oddHBand="0" w:evenHBand="0" w:firstRowFirstColumn="0" w:firstRowLastColumn="0" w:lastRowFirstColumn="0" w:lastRowLastColumn="0"/>
            </w:pPr>
            <w:r w:rsidRPr="009832F1">
              <w:rPr>
                <w:rFonts w:hint="eastAsia"/>
              </w:rPr>
              <w:t>的类或接口的指定已声明方法</w:t>
            </w:r>
          </w:p>
        </w:tc>
      </w:tr>
      <w:tr w:rsidR="00235BC4" w:rsidTr="00235B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3" w:type="dxa"/>
            <w:hideMark/>
          </w:tcPr>
          <w:p w:rsidR="00235BC4" w:rsidRPr="009832F1" w:rsidRDefault="00235BC4" w:rsidP="009832F1">
            <w:pPr>
              <w:rPr>
                <w:b w:val="0"/>
              </w:rPr>
            </w:pPr>
            <w:r w:rsidRPr="009832F1">
              <w:rPr>
                <w:rFonts w:hint="eastAsia"/>
                <w:b w:val="0"/>
              </w:rPr>
              <w:t>public </w:t>
            </w:r>
            <w:hyperlink r:id="rId233" w:tgtFrame="_blank" w:history="1">
              <w:r w:rsidRPr="009832F1">
                <w:rPr>
                  <w:rFonts w:hint="eastAsia"/>
                  <w:b w:val="0"/>
                </w:rPr>
                <w:t>Method</w:t>
              </w:r>
            </w:hyperlink>
            <w:r w:rsidRPr="009832F1">
              <w:rPr>
                <w:rFonts w:hint="eastAsia"/>
                <w:b w:val="0"/>
              </w:rPr>
              <w:t>[] getDeclaredMethods()</w:t>
            </w:r>
          </w:p>
        </w:tc>
        <w:tc>
          <w:tcPr>
            <w:tcW w:w="10672" w:type="dxa"/>
            <w:hideMark/>
          </w:tcPr>
          <w:p w:rsidR="00235BC4" w:rsidRPr="009832F1" w:rsidRDefault="00235BC4" w:rsidP="009832F1">
            <w:pPr>
              <w:pStyle w:val="a7"/>
              <w:spacing w:before="75" w:beforeAutospacing="0" w:after="75" w:afterAutospacing="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2"/>
                <w:sz w:val="21"/>
                <w:szCs w:val="22"/>
              </w:rPr>
            </w:pPr>
            <w:r w:rsidRPr="009832F1">
              <w:rPr>
                <w:rFonts w:asciiTheme="minorHAnsi" w:eastAsiaTheme="minorEastAsia" w:hAnsiTheme="minorHAnsi" w:cstheme="minorBidi" w:hint="eastAsia"/>
                <w:kern w:val="2"/>
                <w:sz w:val="21"/>
                <w:szCs w:val="22"/>
              </w:rPr>
              <w:t>返回</w:t>
            </w:r>
            <w:r w:rsidRPr="009832F1">
              <w:rPr>
                <w:rFonts w:asciiTheme="minorHAnsi" w:eastAsiaTheme="minorEastAsia" w:hAnsiTheme="minorHAnsi" w:cstheme="minorBidi" w:hint="eastAsia"/>
                <w:kern w:val="2"/>
                <w:sz w:val="21"/>
                <w:szCs w:val="22"/>
              </w:rPr>
              <w:t xml:space="preserve"> Method </w:t>
            </w:r>
            <w:r w:rsidRPr="009832F1">
              <w:rPr>
                <w:rFonts w:asciiTheme="minorHAnsi" w:eastAsiaTheme="minorEastAsia" w:hAnsiTheme="minorHAnsi" w:cstheme="minorBidi" w:hint="eastAsia"/>
                <w:kern w:val="2"/>
                <w:sz w:val="21"/>
                <w:szCs w:val="22"/>
              </w:rPr>
              <w:t>对象的一个数组，这些对象反映此</w:t>
            </w:r>
            <w:r w:rsidRPr="009832F1">
              <w:rPr>
                <w:rFonts w:asciiTheme="minorHAnsi" w:eastAsiaTheme="minorEastAsia" w:hAnsiTheme="minorHAnsi" w:cstheme="minorBidi" w:hint="eastAsia"/>
                <w:kern w:val="2"/>
                <w:sz w:val="21"/>
                <w:szCs w:val="22"/>
              </w:rPr>
              <w:t xml:space="preserve"> Class </w:t>
            </w:r>
            <w:r w:rsidRPr="009832F1">
              <w:rPr>
                <w:rFonts w:asciiTheme="minorHAnsi" w:eastAsiaTheme="minorEastAsia" w:hAnsiTheme="minorHAnsi" w:cstheme="minorBidi" w:hint="eastAsia"/>
                <w:kern w:val="2"/>
                <w:sz w:val="21"/>
                <w:szCs w:val="22"/>
              </w:rPr>
              <w:t>对象</w:t>
            </w:r>
          </w:p>
          <w:p w:rsidR="00235BC4" w:rsidRPr="009832F1" w:rsidRDefault="00235BC4" w:rsidP="009832F1">
            <w:pPr>
              <w:pStyle w:val="a7"/>
              <w:spacing w:before="75" w:beforeAutospacing="0" w:after="75" w:afterAutospacing="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2"/>
                <w:sz w:val="21"/>
                <w:szCs w:val="22"/>
              </w:rPr>
            </w:pPr>
            <w:r w:rsidRPr="009832F1">
              <w:rPr>
                <w:rFonts w:asciiTheme="minorHAnsi" w:eastAsiaTheme="minorEastAsia" w:hAnsiTheme="minorHAnsi" w:cstheme="minorBidi" w:hint="eastAsia"/>
                <w:kern w:val="2"/>
                <w:sz w:val="21"/>
                <w:szCs w:val="22"/>
              </w:rPr>
              <w:t>表示的类或接口声明的所有方法，包括公共、保护、默认（包）</w:t>
            </w:r>
          </w:p>
          <w:p w:rsidR="00235BC4" w:rsidRPr="009832F1" w:rsidRDefault="00235BC4" w:rsidP="009832F1">
            <w:pPr>
              <w:pStyle w:val="a7"/>
              <w:spacing w:before="75" w:beforeAutospacing="0" w:after="75" w:afterAutospacing="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2"/>
                <w:sz w:val="21"/>
                <w:szCs w:val="22"/>
              </w:rPr>
            </w:pPr>
            <w:r w:rsidRPr="009832F1">
              <w:rPr>
                <w:rFonts w:asciiTheme="minorHAnsi" w:eastAsiaTheme="minorEastAsia" w:hAnsiTheme="minorHAnsi" w:cstheme="minorBidi" w:hint="eastAsia"/>
                <w:kern w:val="2"/>
                <w:sz w:val="21"/>
                <w:szCs w:val="22"/>
              </w:rPr>
              <w:t>访问和私有方法，但不包括继承的方法</w:t>
            </w:r>
          </w:p>
        </w:tc>
      </w:tr>
    </w:tbl>
    <w:p w:rsidR="00235BC4" w:rsidRDefault="00235BC4" w:rsidP="00235BC4"/>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Method[] </w:t>
      </w:r>
      <w:r>
        <w:rPr>
          <w:rFonts w:ascii="Courier New" w:hAnsi="Courier New" w:cs="Courier New"/>
          <w:color w:val="6A3E3E"/>
          <w:kern w:val="0"/>
          <w:sz w:val="20"/>
          <w:szCs w:val="20"/>
        </w:rPr>
        <w:t>methods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clazz1</w:t>
      </w:r>
      <w:r>
        <w:rPr>
          <w:rFonts w:ascii="Courier New" w:hAnsi="Courier New" w:cs="Courier New"/>
          <w:color w:val="000000"/>
          <w:kern w:val="0"/>
          <w:sz w:val="20"/>
          <w:szCs w:val="20"/>
        </w:rPr>
        <w:t>.getMethods();</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公共成员方法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(Method </w:t>
      </w:r>
      <w:r>
        <w:rPr>
          <w:rFonts w:ascii="Courier New" w:hAnsi="Courier New" w:cs="Courier New"/>
          <w:color w:val="6A3E3E"/>
          <w:kern w:val="0"/>
          <w:sz w:val="20"/>
          <w:szCs w:val="20"/>
        </w:rPr>
        <w:t>m</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methods</w:t>
      </w:r>
      <w:r>
        <w:rPr>
          <w:rFonts w:ascii="Courier New" w:hAnsi="Courier New" w:cs="Courier New"/>
          <w:color w:val="000000"/>
          <w:kern w:val="0"/>
          <w:sz w:val="20"/>
          <w:szCs w:val="20"/>
        </w:rPr>
        <w:t>) {</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m</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包含父类中</w:t>
      </w:r>
      <w:r>
        <w:rPr>
          <w:rFonts w:ascii="Courier New" w:hAnsi="Courier New" w:cs="Courier New"/>
          <w:color w:val="3F7F5F"/>
          <w:kern w:val="0"/>
          <w:sz w:val="20"/>
          <w:szCs w:val="20"/>
        </w:rPr>
        <w:t>public</w:t>
      </w:r>
      <w:r>
        <w:rPr>
          <w:rFonts w:ascii="Courier New" w:hAnsi="Courier New" w:cs="Courier New"/>
          <w:color w:val="3F7F5F"/>
          <w:kern w:val="0"/>
          <w:sz w:val="20"/>
          <w:szCs w:val="20"/>
        </w:rPr>
        <w:t>方法</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methods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clazz1</w:t>
      </w:r>
      <w:r>
        <w:rPr>
          <w:rFonts w:ascii="Courier New" w:hAnsi="Courier New" w:cs="Courier New"/>
          <w:color w:val="000000"/>
          <w:kern w:val="0"/>
          <w:sz w:val="20"/>
          <w:szCs w:val="20"/>
        </w:rPr>
        <w:t>.getDeclaredMethods();</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u w:val="single"/>
        </w:rPr>
        <w:t>System</w:t>
      </w:r>
      <w:r>
        <w:rPr>
          <w:rFonts w:ascii="Courier New" w:hAnsi="Courier New" w:cs="Courier New"/>
          <w:color w:val="000000"/>
          <w:kern w:val="0"/>
          <w:sz w:val="20"/>
          <w:szCs w:val="20"/>
        </w:rPr>
        <w:t>.</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所有成员方法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(Method </w:t>
      </w:r>
      <w:r>
        <w:rPr>
          <w:rFonts w:ascii="Courier New" w:hAnsi="Courier New" w:cs="Courier New"/>
          <w:color w:val="6A3E3E"/>
          <w:kern w:val="0"/>
          <w:sz w:val="20"/>
          <w:szCs w:val="20"/>
        </w:rPr>
        <w:t>m</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methods</w:t>
      </w:r>
      <w:r>
        <w:rPr>
          <w:rFonts w:ascii="Courier New" w:hAnsi="Courier New" w:cs="Courier New"/>
          <w:color w:val="000000"/>
          <w:kern w:val="0"/>
          <w:sz w:val="20"/>
          <w:szCs w:val="20"/>
        </w:rPr>
        <w:t xml:space="preserve">) {  </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m</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不包含父类中方法</w:t>
      </w:r>
    </w:p>
    <w:p w:rsidR="00EB138E" w:rsidRDefault="00EB138E" w:rsidP="00EB138E">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EB138E" w:rsidRDefault="00EB138E" w:rsidP="00EB138E">
      <w:pPr>
        <w:rPr>
          <w:rFonts w:ascii="Courier New" w:hAnsi="Courier New" w:cs="Courier New"/>
          <w:color w:val="000000"/>
          <w:kern w:val="0"/>
          <w:sz w:val="20"/>
          <w:szCs w:val="20"/>
        </w:rPr>
      </w:pPr>
    </w:p>
    <w:p w:rsidR="00EB138E" w:rsidRDefault="00EB138E" w:rsidP="00EB138E">
      <w:pPr>
        <w:rPr>
          <w:rFonts w:ascii="Courier New" w:hAnsi="Courier New" w:cs="Courier New"/>
          <w:color w:val="000000"/>
          <w:kern w:val="0"/>
          <w:sz w:val="20"/>
          <w:szCs w:val="20"/>
        </w:rPr>
      </w:pPr>
    </w:p>
    <w:p w:rsidR="00EB138E" w:rsidRDefault="00EB138E" w:rsidP="00EB138E">
      <w:pPr>
        <w:rPr>
          <w:rFonts w:ascii="Courier New" w:hAnsi="Courier New" w:cs="Courier New"/>
          <w:color w:val="000000"/>
          <w:kern w:val="0"/>
          <w:sz w:val="20"/>
          <w:szCs w:val="20"/>
        </w:rPr>
      </w:pPr>
      <w:r>
        <w:rPr>
          <w:rFonts w:ascii="Courier New" w:hAnsi="Courier New" w:cs="Courier New" w:hint="eastAsia"/>
          <w:color w:val="000000"/>
          <w:kern w:val="0"/>
          <w:sz w:val="20"/>
          <w:szCs w:val="20"/>
        </w:rPr>
        <w:t>输出结果：</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r>
        <w:rPr>
          <w:rFonts w:ascii="Courier New" w:hAnsi="Courier New" w:cs="Courier New"/>
          <w:color w:val="000000"/>
          <w:kern w:val="0"/>
          <w:sz w:val="20"/>
          <w:szCs w:val="20"/>
        </w:rPr>
        <w:t>公共成员方法</w:t>
      </w:r>
      <w:r>
        <w:rPr>
          <w:rFonts w:ascii="Courier New" w:hAnsi="Courier New" w:cs="Courier New"/>
          <w:color w:val="000000"/>
          <w:kern w:val="0"/>
          <w:sz w:val="20"/>
          <w:szCs w:val="20"/>
        </w:rPr>
        <w:t>------</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public void com.wy.reflect.Student.getScore()</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public void com.wy.reflect.Person.getName()</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public final void java.lang.Object.wait() throws </w:t>
      </w:r>
      <w:r>
        <w:rPr>
          <w:rFonts w:ascii="Courier New" w:hAnsi="Courier New" w:cs="Courier New"/>
          <w:color w:val="0066CC"/>
          <w:kern w:val="0"/>
          <w:sz w:val="20"/>
          <w:szCs w:val="20"/>
          <w:u w:val="single"/>
        </w:rPr>
        <w:t>java.lang.InterruptedException</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public final void java.lang.Object.wait(long,int) throws </w:t>
      </w:r>
      <w:r>
        <w:rPr>
          <w:rFonts w:ascii="Courier New" w:hAnsi="Courier New" w:cs="Courier New"/>
          <w:color w:val="0066CC"/>
          <w:kern w:val="0"/>
          <w:sz w:val="20"/>
          <w:szCs w:val="20"/>
          <w:u w:val="single"/>
        </w:rPr>
        <w:t>java.lang.InterruptedException</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public final native void java.lang.Object.wait(long) throws </w:t>
      </w:r>
      <w:r>
        <w:rPr>
          <w:rFonts w:ascii="Courier New" w:hAnsi="Courier New" w:cs="Courier New"/>
          <w:color w:val="0066CC"/>
          <w:kern w:val="0"/>
          <w:sz w:val="20"/>
          <w:szCs w:val="20"/>
          <w:u w:val="single"/>
        </w:rPr>
        <w:t>java.lang.InterruptedException</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public boolean java.lang.Object.equals(java.lang.Object)</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public java.lang.String java.lang.Object.toString()</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public native int java.lang.Object.hashCode()</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public final native java.lang.Class java.lang.Object.getClass()</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public final native void java.lang.Object.notify()</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public final native void java.lang.Object.notifyAll()</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r>
        <w:rPr>
          <w:rFonts w:ascii="Courier New" w:hAnsi="Courier New" w:cs="Courier New"/>
          <w:color w:val="000000"/>
          <w:kern w:val="0"/>
          <w:sz w:val="20"/>
          <w:szCs w:val="20"/>
        </w:rPr>
        <w:t>所有成员方法</w:t>
      </w:r>
      <w:r>
        <w:rPr>
          <w:rFonts w:ascii="Courier New" w:hAnsi="Courier New" w:cs="Courier New"/>
          <w:color w:val="000000"/>
          <w:kern w:val="0"/>
          <w:sz w:val="20"/>
          <w:szCs w:val="20"/>
        </w:rPr>
        <w:t>------</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private void com.wy.reflect.Student.setScore(int)</w:t>
      </w:r>
    </w:p>
    <w:p w:rsidR="00EB138E" w:rsidRDefault="00EB138E" w:rsidP="00EB138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public void com.wy.reflect.Student.getScore()</w:t>
      </w:r>
    </w:p>
    <w:p w:rsidR="00EB138E" w:rsidRPr="00235BC4" w:rsidRDefault="00EB138E" w:rsidP="00EB138E">
      <w:r>
        <w:rPr>
          <w:rFonts w:ascii="Courier New" w:hAnsi="Courier New" w:cs="Courier New"/>
          <w:color w:val="000000"/>
          <w:kern w:val="0"/>
          <w:sz w:val="20"/>
          <w:szCs w:val="20"/>
        </w:rPr>
        <w:t>private void com.wy.reflect.Student.getHeight()</w:t>
      </w:r>
    </w:p>
    <w:p w:rsidR="00235BC4" w:rsidRDefault="00235BC4" w:rsidP="00CC6CD3">
      <w:pPr>
        <w:rPr>
          <w:rFonts w:ascii="Courier New" w:hAnsi="Courier New" w:cs="Courier New"/>
          <w:color w:val="000000"/>
          <w:kern w:val="0"/>
          <w:sz w:val="20"/>
          <w:szCs w:val="20"/>
        </w:rPr>
      </w:pPr>
    </w:p>
    <w:p w:rsidR="00F46E25" w:rsidRDefault="00F46E25" w:rsidP="00F46E25">
      <w:pPr>
        <w:pStyle w:val="4"/>
      </w:pPr>
      <w:r>
        <w:rPr>
          <w:rFonts w:hint="eastAsia"/>
        </w:rPr>
        <w:t>4</w:t>
      </w:r>
      <w:r>
        <w:t xml:space="preserve"> </w:t>
      </w:r>
      <w:r>
        <w:rPr>
          <w:rFonts w:hint="eastAsia"/>
        </w:rPr>
        <w:t>获取类的构造器</w:t>
      </w:r>
    </w:p>
    <w:p w:rsidR="00F46E25" w:rsidRDefault="00F46E25" w:rsidP="00F46E25">
      <w:r>
        <w:rPr>
          <w:rFonts w:hint="eastAsia"/>
        </w:rPr>
        <w:t>通过反射机制获取某个类的构造器，然后调用该构造器创建该类的一个实例。</w:t>
      </w:r>
    </w:p>
    <w:tbl>
      <w:tblPr>
        <w:tblW w:w="14775"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3135"/>
        <w:gridCol w:w="11640"/>
      </w:tblGrid>
      <w:tr w:rsidR="00F46E25" w:rsidTr="00F46E25">
        <w:tc>
          <w:tcPr>
            <w:tcW w:w="26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F46E25" w:rsidRPr="00F46E25" w:rsidRDefault="00F46E25" w:rsidP="00F46E25">
            <w:pPr>
              <w:rPr>
                <w:b/>
              </w:rPr>
            </w:pPr>
            <w:r w:rsidRPr="00F46E25">
              <w:rPr>
                <w:rFonts w:hint="eastAsia"/>
                <w:b/>
              </w:rPr>
              <w:t>public </w:t>
            </w:r>
            <w:hyperlink r:id="rId234" w:tgtFrame="_blank" w:history="1">
              <w:r w:rsidRPr="00F46E25">
                <w:rPr>
                  <w:rFonts w:hint="eastAsia"/>
                  <w:b/>
                </w:rPr>
                <w:t>Constructor</w:t>
              </w:r>
            </w:hyperlink>
            <w:r w:rsidRPr="00F46E25">
              <w:rPr>
                <w:rFonts w:hint="eastAsia"/>
                <w:b/>
              </w:rPr>
              <w:t>&lt;</w:t>
            </w:r>
            <w:hyperlink r:id="rId235" w:tgtFrame="_blank" w:history="1">
              <w:r w:rsidRPr="00F46E25">
                <w:rPr>
                  <w:rFonts w:hint="eastAsia"/>
                  <w:b/>
                </w:rPr>
                <w:t>T</w:t>
              </w:r>
            </w:hyperlink>
            <w:r w:rsidRPr="00F46E25">
              <w:rPr>
                <w:rFonts w:hint="eastAsia"/>
                <w:b/>
              </w:rPr>
              <w:t>&gt; getConstructor(</w:t>
            </w:r>
            <w:hyperlink r:id="rId236" w:tgtFrame="_blank" w:history="1">
              <w:r w:rsidRPr="00F46E25">
                <w:rPr>
                  <w:rFonts w:hint="eastAsia"/>
                  <w:b/>
                </w:rPr>
                <w:t>Class</w:t>
              </w:r>
            </w:hyperlink>
            <w:r w:rsidRPr="00F46E25">
              <w:rPr>
                <w:rFonts w:hint="eastAsia"/>
                <w:b/>
              </w:rPr>
              <w:t>&lt;?&gt;... parameterTypes)</w:t>
            </w:r>
          </w:p>
        </w:tc>
        <w:tc>
          <w:tcPr>
            <w:tcW w:w="120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F46E25" w:rsidRPr="00F46E25" w:rsidRDefault="00F46E25" w:rsidP="00F46E25">
            <w:pPr>
              <w:pStyle w:val="a7"/>
              <w:widowControl w:val="0"/>
              <w:spacing w:before="75" w:beforeAutospacing="0" w:after="75" w:afterAutospacing="0"/>
              <w:jc w:val="both"/>
              <w:rPr>
                <w:rFonts w:asciiTheme="minorHAnsi" w:eastAsiaTheme="minorEastAsia" w:hAnsiTheme="minorHAnsi" w:cstheme="minorBidi"/>
                <w:kern w:val="2"/>
                <w:sz w:val="21"/>
                <w:szCs w:val="22"/>
              </w:rPr>
            </w:pPr>
            <w:r w:rsidRPr="00F46E25">
              <w:rPr>
                <w:rFonts w:asciiTheme="minorHAnsi" w:eastAsiaTheme="minorEastAsia" w:hAnsiTheme="minorHAnsi" w:cstheme="minorBidi" w:hint="eastAsia"/>
                <w:kern w:val="2"/>
                <w:sz w:val="21"/>
                <w:szCs w:val="22"/>
              </w:rPr>
              <w:t>返回一个</w:t>
            </w:r>
            <w:r w:rsidRPr="00F46E25">
              <w:rPr>
                <w:rFonts w:asciiTheme="minorHAnsi" w:eastAsiaTheme="minorEastAsia" w:hAnsiTheme="minorHAnsi" w:cstheme="minorBidi" w:hint="eastAsia"/>
                <w:kern w:val="2"/>
                <w:sz w:val="21"/>
                <w:szCs w:val="22"/>
              </w:rPr>
              <w:t xml:space="preserve"> Constructor </w:t>
            </w:r>
            <w:r w:rsidRPr="00F46E25">
              <w:rPr>
                <w:rFonts w:asciiTheme="minorHAnsi" w:eastAsiaTheme="minorEastAsia" w:hAnsiTheme="minorHAnsi" w:cstheme="minorBidi" w:hint="eastAsia"/>
                <w:kern w:val="2"/>
                <w:sz w:val="21"/>
                <w:szCs w:val="22"/>
              </w:rPr>
              <w:t>对象，它反映此</w:t>
            </w:r>
            <w:r w:rsidRPr="00F46E25">
              <w:rPr>
                <w:rFonts w:asciiTheme="minorHAnsi" w:eastAsiaTheme="minorEastAsia" w:hAnsiTheme="minorHAnsi" w:cstheme="minorBidi" w:hint="eastAsia"/>
                <w:kern w:val="2"/>
                <w:sz w:val="21"/>
                <w:szCs w:val="22"/>
              </w:rPr>
              <w:t xml:space="preserve"> Class </w:t>
            </w:r>
            <w:r w:rsidRPr="00F46E25">
              <w:rPr>
                <w:rFonts w:asciiTheme="minorHAnsi" w:eastAsiaTheme="minorEastAsia" w:hAnsiTheme="minorHAnsi" w:cstheme="minorBidi" w:hint="eastAsia"/>
                <w:kern w:val="2"/>
                <w:sz w:val="21"/>
                <w:szCs w:val="22"/>
              </w:rPr>
              <w:t>对象所表示的类的指定公共</w:t>
            </w:r>
          </w:p>
          <w:p w:rsidR="00F46E25" w:rsidRPr="00F46E25" w:rsidRDefault="00F46E25" w:rsidP="00F46E25">
            <w:pPr>
              <w:pStyle w:val="a7"/>
              <w:widowControl w:val="0"/>
              <w:spacing w:before="75" w:beforeAutospacing="0" w:after="75" w:afterAutospacing="0"/>
              <w:jc w:val="both"/>
              <w:rPr>
                <w:rFonts w:asciiTheme="minorHAnsi" w:eastAsiaTheme="minorEastAsia" w:hAnsiTheme="minorHAnsi" w:cstheme="minorBidi"/>
                <w:kern w:val="2"/>
                <w:sz w:val="21"/>
                <w:szCs w:val="22"/>
              </w:rPr>
            </w:pPr>
            <w:r w:rsidRPr="00F46E25">
              <w:rPr>
                <w:rFonts w:asciiTheme="minorHAnsi" w:eastAsiaTheme="minorEastAsia" w:hAnsiTheme="minorHAnsi" w:cstheme="minorBidi" w:hint="eastAsia"/>
                <w:kern w:val="2"/>
                <w:sz w:val="21"/>
                <w:szCs w:val="22"/>
              </w:rPr>
              <w:t>构造方法</w:t>
            </w:r>
          </w:p>
        </w:tc>
      </w:tr>
      <w:tr w:rsidR="00F46E25" w:rsidTr="00F46E25">
        <w:tc>
          <w:tcPr>
            <w:tcW w:w="277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F46E25" w:rsidRPr="00F46E25" w:rsidRDefault="00F46E25" w:rsidP="00F46E25">
            <w:pPr>
              <w:rPr>
                <w:b/>
              </w:rPr>
            </w:pPr>
            <w:r w:rsidRPr="00F46E25">
              <w:rPr>
                <w:rFonts w:hint="eastAsia"/>
                <w:b/>
              </w:rPr>
              <w:t>public </w:t>
            </w:r>
            <w:hyperlink r:id="rId237" w:tgtFrame="_blank" w:history="1">
              <w:r w:rsidRPr="00F46E25">
                <w:rPr>
                  <w:rFonts w:hint="eastAsia"/>
                  <w:b/>
                </w:rPr>
                <w:t>Constructor</w:t>
              </w:r>
            </w:hyperlink>
            <w:r w:rsidRPr="00F46E25">
              <w:rPr>
                <w:rFonts w:hint="eastAsia"/>
                <w:b/>
              </w:rPr>
              <w:t>&lt;?&gt;[] getConstructors()</w:t>
            </w:r>
          </w:p>
        </w:tc>
        <w:tc>
          <w:tcPr>
            <w:tcW w:w="119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F46E25" w:rsidRPr="00F46E25" w:rsidRDefault="00F46E25" w:rsidP="00F46E25">
            <w:pPr>
              <w:pStyle w:val="a7"/>
              <w:spacing w:before="75" w:beforeAutospacing="0" w:after="75" w:afterAutospacing="0"/>
              <w:rPr>
                <w:rFonts w:asciiTheme="minorHAnsi" w:eastAsiaTheme="minorEastAsia" w:hAnsiTheme="minorHAnsi" w:cstheme="minorBidi"/>
                <w:kern w:val="2"/>
                <w:sz w:val="21"/>
                <w:szCs w:val="22"/>
              </w:rPr>
            </w:pPr>
            <w:r w:rsidRPr="00F46E25">
              <w:rPr>
                <w:rFonts w:asciiTheme="minorHAnsi" w:eastAsiaTheme="minorEastAsia" w:hAnsiTheme="minorHAnsi" w:cstheme="minorBidi" w:hint="eastAsia"/>
                <w:kern w:val="2"/>
                <w:sz w:val="21"/>
                <w:szCs w:val="22"/>
              </w:rPr>
              <w:t>返回一个包含某些</w:t>
            </w:r>
            <w:r w:rsidRPr="00F46E25">
              <w:rPr>
                <w:rFonts w:asciiTheme="minorHAnsi" w:eastAsiaTheme="minorEastAsia" w:hAnsiTheme="minorHAnsi" w:cstheme="minorBidi" w:hint="eastAsia"/>
                <w:kern w:val="2"/>
                <w:sz w:val="21"/>
                <w:szCs w:val="22"/>
              </w:rPr>
              <w:t xml:space="preserve"> Constructor </w:t>
            </w:r>
            <w:r w:rsidRPr="00F46E25">
              <w:rPr>
                <w:rFonts w:asciiTheme="minorHAnsi" w:eastAsiaTheme="minorEastAsia" w:hAnsiTheme="minorHAnsi" w:cstheme="minorBidi" w:hint="eastAsia"/>
                <w:kern w:val="2"/>
                <w:sz w:val="21"/>
                <w:szCs w:val="22"/>
              </w:rPr>
              <w:t>对象的数组，这些对象反映此</w:t>
            </w:r>
            <w:r w:rsidRPr="00F46E25">
              <w:rPr>
                <w:rFonts w:asciiTheme="minorHAnsi" w:eastAsiaTheme="minorEastAsia" w:hAnsiTheme="minorHAnsi" w:cstheme="minorBidi" w:hint="eastAsia"/>
                <w:kern w:val="2"/>
                <w:sz w:val="21"/>
                <w:szCs w:val="22"/>
              </w:rPr>
              <w:t xml:space="preserve"> Class </w:t>
            </w:r>
            <w:r w:rsidRPr="00F46E25">
              <w:rPr>
                <w:rFonts w:asciiTheme="minorHAnsi" w:eastAsiaTheme="minorEastAsia" w:hAnsiTheme="minorHAnsi" w:cstheme="minorBidi" w:hint="eastAsia"/>
                <w:kern w:val="2"/>
                <w:sz w:val="21"/>
                <w:szCs w:val="22"/>
              </w:rPr>
              <w:t>对象</w:t>
            </w:r>
          </w:p>
          <w:p w:rsidR="00F46E25" w:rsidRPr="00F46E25" w:rsidRDefault="00F46E25" w:rsidP="00F46E25">
            <w:pPr>
              <w:pStyle w:val="a7"/>
              <w:spacing w:before="75" w:beforeAutospacing="0" w:after="75" w:afterAutospacing="0"/>
              <w:rPr>
                <w:rFonts w:asciiTheme="minorHAnsi" w:eastAsiaTheme="minorEastAsia" w:hAnsiTheme="minorHAnsi" w:cstheme="minorBidi"/>
                <w:kern w:val="2"/>
                <w:sz w:val="21"/>
                <w:szCs w:val="22"/>
              </w:rPr>
            </w:pPr>
            <w:r w:rsidRPr="00F46E25">
              <w:rPr>
                <w:rFonts w:asciiTheme="minorHAnsi" w:eastAsiaTheme="minorEastAsia" w:hAnsiTheme="minorHAnsi" w:cstheme="minorBidi" w:hint="eastAsia"/>
                <w:kern w:val="2"/>
                <w:sz w:val="21"/>
                <w:szCs w:val="22"/>
              </w:rPr>
              <w:t>所表示的类的所有公共构造方法</w:t>
            </w:r>
          </w:p>
        </w:tc>
      </w:tr>
      <w:tr w:rsidR="00F46E25" w:rsidTr="00F46E25">
        <w:tc>
          <w:tcPr>
            <w:tcW w:w="285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F46E25" w:rsidRPr="00F46E25" w:rsidRDefault="00F46E25" w:rsidP="00F46E25">
            <w:pPr>
              <w:rPr>
                <w:b/>
              </w:rPr>
            </w:pPr>
            <w:r w:rsidRPr="00F46E25">
              <w:rPr>
                <w:rFonts w:hint="eastAsia"/>
                <w:b/>
              </w:rPr>
              <w:t>public </w:t>
            </w:r>
            <w:hyperlink r:id="rId238" w:tgtFrame="_blank" w:history="1">
              <w:r w:rsidRPr="00F46E25">
                <w:rPr>
                  <w:rFonts w:hint="eastAsia"/>
                  <w:b/>
                </w:rPr>
                <w:t>Constructor</w:t>
              </w:r>
            </w:hyperlink>
            <w:r w:rsidRPr="00F46E25">
              <w:rPr>
                <w:rFonts w:hint="eastAsia"/>
                <w:b/>
              </w:rPr>
              <w:t>&lt;</w:t>
            </w:r>
            <w:hyperlink r:id="rId239" w:tgtFrame="_blank" w:history="1">
              <w:r w:rsidRPr="00F46E25">
                <w:rPr>
                  <w:rFonts w:hint="eastAsia"/>
                  <w:b/>
                </w:rPr>
                <w:t>T</w:t>
              </w:r>
            </w:hyperlink>
            <w:r w:rsidRPr="00F46E25">
              <w:rPr>
                <w:rFonts w:hint="eastAsia"/>
                <w:b/>
              </w:rPr>
              <w:t>&gt; getDeclaredConstructor(</w:t>
            </w:r>
            <w:hyperlink r:id="rId240" w:tgtFrame="_blank" w:history="1">
              <w:r w:rsidRPr="00F46E25">
                <w:rPr>
                  <w:rFonts w:hint="eastAsia"/>
                  <w:b/>
                </w:rPr>
                <w:t>Class</w:t>
              </w:r>
            </w:hyperlink>
            <w:r w:rsidRPr="00F46E25">
              <w:rPr>
                <w:rFonts w:hint="eastAsia"/>
                <w:b/>
              </w:rPr>
              <w:t>&lt;?&gt;... parameterTypes)</w:t>
            </w:r>
          </w:p>
        </w:tc>
        <w:tc>
          <w:tcPr>
            <w:tcW w:w="1189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F46E25" w:rsidRPr="00F46E25" w:rsidRDefault="00F46E25" w:rsidP="00F46E25">
            <w:r w:rsidRPr="00F46E25">
              <w:rPr>
                <w:rFonts w:hint="eastAsia"/>
              </w:rPr>
              <w:t>返回一个</w:t>
            </w:r>
            <w:r w:rsidRPr="00F46E25">
              <w:rPr>
                <w:rFonts w:hint="eastAsia"/>
              </w:rPr>
              <w:t xml:space="preserve"> Constructor </w:t>
            </w:r>
            <w:r w:rsidRPr="00F46E25">
              <w:rPr>
                <w:rFonts w:hint="eastAsia"/>
              </w:rPr>
              <w:t>对象，该对象反映此</w:t>
            </w:r>
            <w:r w:rsidRPr="00F46E25">
              <w:rPr>
                <w:rFonts w:hint="eastAsia"/>
              </w:rPr>
              <w:t xml:space="preserve"> Class </w:t>
            </w:r>
            <w:r w:rsidRPr="00F46E25">
              <w:rPr>
                <w:rFonts w:hint="eastAsia"/>
              </w:rPr>
              <w:t>对象所表示的类或接口</w:t>
            </w:r>
          </w:p>
          <w:p w:rsidR="00F46E25" w:rsidRPr="00F46E25" w:rsidRDefault="00F46E25" w:rsidP="00F46E25">
            <w:r w:rsidRPr="00F46E25">
              <w:rPr>
                <w:rFonts w:hint="eastAsia"/>
              </w:rPr>
              <w:t>的指定构造方法</w:t>
            </w:r>
          </w:p>
        </w:tc>
      </w:tr>
      <w:tr w:rsidR="00F46E25" w:rsidTr="00F46E25">
        <w:tc>
          <w:tcPr>
            <w:tcW w:w="29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F46E25" w:rsidRPr="00F46E25" w:rsidRDefault="00F46E25" w:rsidP="00F46E25">
            <w:pPr>
              <w:rPr>
                <w:b/>
              </w:rPr>
            </w:pPr>
            <w:r w:rsidRPr="00F46E25">
              <w:rPr>
                <w:rFonts w:hint="eastAsia"/>
                <w:b/>
              </w:rPr>
              <w:t>public </w:t>
            </w:r>
            <w:hyperlink r:id="rId241" w:tgtFrame="_blank" w:history="1">
              <w:r w:rsidRPr="00F46E25">
                <w:rPr>
                  <w:rFonts w:hint="eastAsia"/>
                  <w:b/>
                </w:rPr>
                <w:t>Constructor</w:t>
              </w:r>
            </w:hyperlink>
            <w:r w:rsidRPr="00F46E25">
              <w:rPr>
                <w:rFonts w:hint="eastAsia"/>
                <w:b/>
              </w:rPr>
              <w:t>&lt;?&gt;[] getDeclaredConstructors()</w:t>
            </w:r>
          </w:p>
        </w:tc>
        <w:tc>
          <w:tcPr>
            <w:tcW w:w="1183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F46E25" w:rsidRPr="00F46E25" w:rsidRDefault="00F46E25" w:rsidP="00F46E25">
            <w:r w:rsidRPr="00F46E25">
              <w:rPr>
                <w:rFonts w:hint="eastAsia"/>
              </w:rPr>
              <w:t>返回</w:t>
            </w:r>
            <w:r w:rsidRPr="00F46E25">
              <w:rPr>
                <w:rFonts w:hint="eastAsia"/>
              </w:rPr>
              <w:t xml:space="preserve"> Constructor </w:t>
            </w:r>
            <w:r w:rsidRPr="00F46E25">
              <w:rPr>
                <w:rFonts w:hint="eastAsia"/>
              </w:rPr>
              <w:t>对象的一个数组，这些对象反映此</w:t>
            </w:r>
            <w:r w:rsidRPr="00F46E25">
              <w:rPr>
                <w:rFonts w:hint="eastAsia"/>
              </w:rPr>
              <w:t xml:space="preserve"> Class </w:t>
            </w:r>
            <w:r w:rsidRPr="00F46E25">
              <w:rPr>
                <w:rFonts w:hint="eastAsia"/>
              </w:rPr>
              <w:t>对象表示的类</w:t>
            </w:r>
          </w:p>
          <w:p w:rsidR="00F46E25" w:rsidRPr="00F46E25" w:rsidRDefault="00F46E25" w:rsidP="00F46E25">
            <w:r w:rsidRPr="00F46E25">
              <w:rPr>
                <w:rFonts w:hint="eastAsia"/>
              </w:rPr>
              <w:t>声明的所有构造方法。它们是公共、保护、默认（包）访问和私有构造方法</w:t>
            </w:r>
          </w:p>
        </w:tc>
      </w:tr>
    </w:tbl>
    <w:p w:rsidR="00F46E25" w:rsidRDefault="00F46E25" w:rsidP="00F46E25"/>
    <w:p w:rsidR="00F46E25" w:rsidRDefault="00F46E25" w:rsidP="00F46E25"/>
    <w:p w:rsidR="00F46E25" w:rsidRDefault="00F46E25" w:rsidP="00F46E25"/>
    <w:p w:rsidR="00F46E25" w:rsidRDefault="00F46E25" w:rsidP="00F46E25"/>
    <w:p w:rsidR="00F46E25" w:rsidRDefault="00F46E25" w:rsidP="00F46E25"/>
    <w:p w:rsidR="00F46E25" w:rsidRDefault="00F46E25" w:rsidP="00F46E25"/>
    <w:p w:rsidR="00F46E25" w:rsidRDefault="00F46E25" w:rsidP="00F46E2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Constructor&lt;?&gt;[] </w:t>
      </w:r>
      <w:r>
        <w:rPr>
          <w:rFonts w:ascii="Courier New" w:hAnsi="Courier New" w:cs="Courier New"/>
          <w:color w:val="6A3E3E"/>
          <w:kern w:val="0"/>
          <w:sz w:val="20"/>
          <w:szCs w:val="20"/>
        </w:rPr>
        <w:t>constructors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clazz1</w:t>
      </w:r>
      <w:r>
        <w:rPr>
          <w:rFonts w:ascii="Courier New" w:hAnsi="Courier New" w:cs="Courier New"/>
          <w:color w:val="000000"/>
          <w:kern w:val="0"/>
          <w:sz w:val="20"/>
          <w:szCs w:val="20"/>
        </w:rPr>
        <w:t>.getConstructors();</w:t>
      </w:r>
    </w:p>
    <w:p w:rsidR="00F46E25" w:rsidRDefault="00F46E25" w:rsidP="00F46E2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公共构造方法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46E25" w:rsidRDefault="00F46E25" w:rsidP="00F46E2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(Constructor&lt;?&gt; </w:t>
      </w:r>
      <w:r>
        <w:rPr>
          <w:rFonts w:ascii="Courier New" w:hAnsi="Courier New" w:cs="Courier New"/>
          <w:color w:val="6A3E3E"/>
          <w:kern w:val="0"/>
          <w:sz w:val="20"/>
          <w:szCs w:val="20"/>
        </w:rPr>
        <w:t>c</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constructors</w:t>
      </w:r>
      <w:r>
        <w:rPr>
          <w:rFonts w:ascii="Courier New" w:hAnsi="Courier New" w:cs="Courier New"/>
          <w:color w:val="000000"/>
          <w:kern w:val="0"/>
          <w:sz w:val="20"/>
          <w:szCs w:val="20"/>
        </w:rPr>
        <w:t>) {</w:t>
      </w:r>
    </w:p>
    <w:p w:rsidR="00F46E25" w:rsidRDefault="00F46E25" w:rsidP="00F46E2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w:t>
      </w:r>
      <w:r>
        <w:rPr>
          <w:rFonts w:ascii="Courier New" w:hAnsi="Courier New" w:cs="Courier New"/>
          <w:color w:val="000000"/>
          <w:kern w:val="0"/>
          <w:sz w:val="20"/>
          <w:szCs w:val="20"/>
          <w:highlight w:val="lightGray"/>
        </w:rPr>
        <w:t>println</w:t>
      </w:r>
      <w:r>
        <w:rPr>
          <w:rFonts w:ascii="Courier New" w:hAnsi="Courier New" w:cs="Courier New"/>
          <w:color w:val="000000"/>
          <w:kern w:val="0"/>
          <w:sz w:val="20"/>
          <w:szCs w:val="20"/>
        </w:rPr>
        <w:t>(</w:t>
      </w:r>
      <w:r>
        <w:rPr>
          <w:rFonts w:ascii="Courier New" w:hAnsi="Courier New" w:cs="Courier New"/>
          <w:color w:val="6A3E3E"/>
          <w:kern w:val="0"/>
          <w:sz w:val="20"/>
          <w:szCs w:val="20"/>
        </w:rPr>
        <w:t>c</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不包含父类中的构造方法</w:t>
      </w:r>
    </w:p>
    <w:p w:rsidR="00F46E25" w:rsidRDefault="00F46E25" w:rsidP="00F46E2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46E25" w:rsidRDefault="00F46E25" w:rsidP="00F46E2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constructors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clazz1</w:t>
      </w:r>
      <w:r>
        <w:rPr>
          <w:rFonts w:ascii="Courier New" w:hAnsi="Courier New" w:cs="Courier New"/>
          <w:color w:val="000000"/>
          <w:kern w:val="0"/>
          <w:sz w:val="20"/>
          <w:szCs w:val="20"/>
        </w:rPr>
        <w:t>.getDeclaredConstructors();</w:t>
      </w:r>
    </w:p>
    <w:p w:rsidR="00F46E25" w:rsidRDefault="00F46E25" w:rsidP="00F46E2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所有构造方法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F46E25" w:rsidRDefault="00F46E25" w:rsidP="00F46E2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(Constructor&lt;?&gt; </w:t>
      </w:r>
      <w:r>
        <w:rPr>
          <w:rFonts w:ascii="Courier New" w:hAnsi="Courier New" w:cs="Courier New"/>
          <w:color w:val="6A3E3E"/>
          <w:kern w:val="0"/>
          <w:sz w:val="20"/>
          <w:szCs w:val="20"/>
        </w:rPr>
        <w:t>c</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constructors</w:t>
      </w:r>
      <w:r>
        <w:rPr>
          <w:rFonts w:ascii="Courier New" w:hAnsi="Courier New" w:cs="Courier New"/>
          <w:color w:val="000000"/>
          <w:kern w:val="0"/>
          <w:sz w:val="20"/>
          <w:szCs w:val="20"/>
        </w:rPr>
        <w:t>) {</w:t>
      </w:r>
    </w:p>
    <w:p w:rsidR="00F46E25" w:rsidRDefault="00F46E25" w:rsidP="00F46E2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w:t>
      </w:r>
      <w:r>
        <w:rPr>
          <w:rFonts w:ascii="Courier New" w:hAnsi="Courier New" w:cs="Courier New"/>
          <w:color w:val="000000"/>
          <w:kern w:val="0"/>
          <w:sz w:val="20"/>
          <w:szCs w:val="20"/>
          <w:highlight w:val="lightGray"/>
        </w:rPr>
        <w:t>println</w:t>
      </w:r>
      <w:r>
        <w:rPr>
          <w:rFonts w:ascii="Courier New" w:hAnsi="Courier New" w:cs="Courier New"/>
          <w:color w:val="000000"/>
          <w:kern w:val="0"/>
          <w:sz w:val="20"/>
          <w:szCs w:val="20"/>
        </w:rPr>
        <w:t>(</w:t>
      </w:r>
      <w:r>
        <w:rPr>
          <w:rFonts w:ascii="Courier New" w:hAnsi="Courier New" w:cs="Courier New"/>
          <w:color w:val="6A3E3E"/>
          <w:kern w:val="0"/>
          <w:sz w:val="20"/>
          <w:szCs w:val="20"/>
        </w:rPr>
        <w:t>c</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不包含父类中的构造方法</w:t>
      </w:r>
    </w:p>
    <w:p w:rsidR="00F46E25" w:rsidRDefault="00F46E25" w:rsidP="00F46E25">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F46E25" w:rsidRDefault="00F46E25" w:rsidP="00F46E25"/>
    <w:p w:rsidR="00F46E25" w:rsidRDefault="00F46E25" w:rsidP="00F46E25">
      <w:r>
        <w:rPr>
          <w:rFonts w:hint="eastAsia"/>
        </w:rPr>
        <w:t>结果：</w:t>
      </w:r>
    </w:p>
    <w:p w:rsidR="00F46E25" w:rsidRDefault="00F46E25" w:rsidP="00F46E2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w:t>
      </w:r>
      <w:r>
        <w:rPr>
          <w:rFonts w:ascii="Courier New" w:hAnsi="Courier New" w:cs="Courier New"/>
          <w:color w:val="000000"/>
          <w:kern w:val="0"/>
          <w:sz w:val="20"/>
          <w:szCs w:val="20"/>
        </w:rPr>
        <w:t>公共构造方法</w:t>
      </w:r>
      <w:r>
        <w:rPr>
          <w:rFonts w:ascii="Courier New" w:hAnsi="Courier New" w:cs="Courier New"/>
          <w:color w:val="000000"/>
          <w:kern w:val="0"/>
          <w:sz w:val="20"/>
          <w:szCs w:val="20"/>
        </w:rPr>
        <w:t>------</w:t>
      </w:r>
    </w:p>
    <w:p w:rsidR="00F46E25" w:rsidRDefault="00F46E25" w:rsidP="00F46E2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public com.wy.reflect.Student()</w:t>
      </w:r>
    </w:p>
    <w:p w:rsidR="00F46E25" w:rsidRDefault="00F46E25" w:rsidP="00F46E2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r>
        <w:rPr>
          <w:rFonts w:ascii="Courier New" w:hAnsi="Courier New" w:cs="Courier New"/>
          <w:color w:val="000000"/>
          <w:kern w:val="0"/>
          <w:sz w:val="20"/>
          <w:szCs w:val="20"/>
        </w:rPr>
        <w:t>所有构造方法</w:t>
      </w:r>
      <w:r>
        <w:rPr>
          <w:rFonts w:ascii="Courier New" w:hAnsi="Courier New" w:cs="Courier New"/>
          <w:color w:val="000000"/>
          <w:kern w:val="0"/>
          <w:sz w:val="20"/>
          <w:szCs w:val="20"/>
        </w:rPr>
        <w:t>------</w:t>
      </w:r>
    </w:p>
    <w:p w:rsidR="00F46E25" w:rsidRDefault="00F46E25" w:rsidP="00F46E2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public com.wy.reflect.Student()</w:t>
      </w:r>
    </w:p>
    <w:p w:rsidR="00F46E25" w:rsidRDefault="00F46E25" w:rsidP="00F46E25">
      <w:pPr>
        <w:rPr>
          <w:rFonts w:ascii="Courier New" w:hAnsi="Courier New" w:cs="Courier New"/>
          <w:color w:val="000000"/>
          <w:kern w:val="0"/>
          <w:sz w:val="20"/>
          <w:szCs w:val="20"/>
        </w:rPr>
      </w:pPr>
      <w:r>
        <w:rPr>
          <w:rFonts w:ascii="Courier New" w:hAnsi="Courier New" w:cs="Courier New"/>
          <w:color w:val="000000"/>
          <w:kern w:val="0"/>
          <w:sz w:val="20"/>
          <w:szCs w:val="20"/>
        </w:rPr>
        <w:t>private com.wy.reflect.Student(java.lang.String)</w:t>
      </w:r>
    </w:p>
    <w:p w:rsidR="00900630" w:rsidRDefault="00900630" w:rsidP="00F46E25">
      <w:pPr>
        <w:rPr>
          <w:rFonts w:ascii="Courier New" w:hAnsi="Courier New" w:cs="Courier New"/>
          <w:color w:val="000000"/>
          <w:kern w:val="0"/>
          <w:sz w:val="20"/>
          <w:szCs w:val="20"/>
        </w:rPr>
      </w:pPr>
    </w:p>
    <w:p w:rsidR="00900630" w:rsidRDefault="00900630" w:rsidP="00900630">
      <w:pPr>
        <w:pStyle w:val="4"/>
      </w:pPr>
      <w:r>
        <w:rPr>
          <w:rFonts w:hint="eastAsia"/>
        </w:rPr>
        <w:t>5</w:t>
      </w:r>
      <w:r>
        <w:t xml:space="preserve"> </w:t>
      </w:r>
      <w:r>
        <w:rPr>
          <w:rFonts w:hint="eastAsia"/>
        </w:rPr>
        <w:t>创建类的实例对象</w:t>
      </w:r>
    </w:p>
    <w:p w:rsidR="00900630" w:rsidRDefault="00AD5E11" w:rsidP="008E08B3">
      <w:pPr>
        <w:pStyle w:val="aa"/>
        <w:numPr>
          <w:ilvl w:val="0"/>
          <w:numId w:val="14"/>
        </w:numPr>
        <w:ind w:firstLineChars="0"/>
      </w:pPr>
      <w:r>
        <w:rPr>
          <w:rFonts w:hint="eastAsia"/>
        </w:rPr>
        <w:t>调用</w:t>
      </w:r>
      <w:r>
        <w:rPr>
          <w:rFonts w:hint="eastAsia"/>
        </w:rPr>
        <w:t>Class</w:t>
      </w:r>
      <w:r>
        <w:rPr>
          <w:rFonts w:hint="eastAsia"/>
        </w:rPr>
        <w:t>对象的</w:t>
      </w:r>
      <w:r>
        <w:rPr>
          <w:rFonts w:hint="eastAsia"/>
        </w:rPr>
        <w:t>new</w:t>
      </w:r>
      <w:r>
        <w:t>Instance()</w:t>
      </w:r>
      <w:r>
        <w:rPr>
          <w:rFonts w:hint="eastAsia"/>
        </w:rPr>
        <w:t>方法</w:t>
      </w:r>
    </w:p>
    <w:p w:rsidR="00AD5E11" w:rsidRDefault="00AD5E11" w:rsidP="00900630">
      <w:r>
        <w:rPr>
          <w:rFonts w:hint="eastAsia"/>
        </w:rPr>
        <w:t>该方法会调用对象的默认构造器，如果没有默认构造器，会调用失败。</w:t>
      </w:r>
    </w:p>
    <w:p w:rsidR="00116F05" w:rsidRDefault="00116F05" w:rsidP="00116F05">
      <w:pPr>
        <w:autoSpaceDE w:val="0"/>
        <w:autoSpaceDN w:val="0"/>
        <w:adjustRightInd w:val="0"/>
        <w:ind w:left="420" w:firstLine="42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有默认构造器，且为</w:t>
      </w:r>
      <w:r>
        <w:rPr>
          <w:rFonts w:ascii="Courier New" w:hAnsi="Courier New" w:cs="Courier New"/>
          <w:color w:val="3F7F5F"/>
          <w:kern w:val="0"/>
          <w:sz w:val="20"/>
          <w:szCs w:val="20"/>
        </w:rPr>
        <w:t>public</w:t>
      </w:r>
    </w:p>
    <w:p w:rsidR="00AD5E11" w:rsidRDefault="00116F05" w:rsidP="00116F05">
      <w:pPr>
        <w:ind w:left="420" w:firstLine="420"/>
        <w:rPr>
          <w:rFonts w:ascii="Courier New" w:hAnsi="Courier New" w:cs="Courier New"/>
          <w:color w:val="000000"/>
          <w:kern w:val="0"/>
          <w:sz w:val="20"/>
          <w:szCs w:val="20"/>
        </w:rPr>
      </w:pPr>
      <w:r>
        <w:rPr>
          <w:rFonts w:ascii="Courier New" w:hAnsi="Courier New" w:cs="Courier New"/>
          <w:color w:val="000000"/>
          <w:kern w:val="0"/>
          <w:sz w:val="20"/>
          <w:szCs w:val="20"/>
        </w:rPr>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clazz1</w:t>
      </w:r>
      <w:r>
        <w:rPr>
          <w:rFonts w:ascii="Courier New" w:hAnsi="Courier New" w:cs="Courier New"/>
          <w:color w:val="000000"/>
          <w:kern w:val="0"/>
          <w:sz w:val="20"/>
          <w:szCs w:val="20"/>
        </w:rPr>
        <w:t>.newInstance());</w:t>
      </w:r>
    </w:p>
    <w:p w:rsidR="00116F05" w:rsidRDefault="00116F05" w:rsidP="008E08B3">
      <w:pPr>
        <w:pStyle w:val="aa"/>
        <w:numPr>
          <w:ilvl w:val="0"/>
          <w:numId w:val="14"/>
        </w:numPr>
        <w:ind w:firstLineChars="0"/>
      </w:pPr>
      <w:r>
        <w:rPr>
          <w:rFonts w:hint="eastAsia"/>
        </w:rPr>
        <w:t>调用默认</w:t>
      </w:r>
      <w:r>
        <w:rPr>
          <w:rFonts w:hint="eastAsia"/>
        </w:rPr>
        <w:t>Constructor</w:t>
      </w:r>
      <w:r>
        <w:rPr>
          <w:rFonts w:hint="eastAsia"/>
        </w:rPr>
        <w:t>对象的</w:t>
      </w:r>
      <w:r>
        <w:rPr>
          <w:rFonts w:hint="eastAsia"/>
        </w:rPr>
        <w:t>newInstance</w:t>
      </w:r>
      <w:r>
        <w:rPr>
          <w:rFonts w:hint="eastAsia"/>
        </w:rPr>
        <w:t>方法</w:t>
      </w:r>
    </w:p>
    <w:p w:rsidR="00116F05" w:rsidRPr="00116F05" w:rsidRDefault="00116F05" w:rsidP="00116F05">
      <w:pPr>
        <w:autoSpaceDE w:val="0"/>
        <w:autoSpaceDN w:val="0"/>
        <w:adjustRightInd w:val="0"/>
        <w:jc w:val="left"/>
        <w:rPr>
          <w:rFonts w:ascii="Courier New" w:hAnsi="Courier New" w:cs="Courier New"/>
          <w:kern w:val="0"/>
          <w:sz w:val="20"/>
          <w:szCs w:val="20"/>
        </w:rPr>
      </w:pPr>
      <w:r w:rsidRPr="00116F05">
        <w:rPr>
          <w:rFonts w:ascii="Courier New" w:hAnsi="Courier New" w:cs="Courier New"/>
          <w:color w:val="000000"/>
          <w:kern w:val="0"/>
          <w:sz w:val="20"/>
          <w:szCs w:val="20"/>
        </w:rPr>
        <w:tab/>
      </w:r>
      <w:r w:rsidRPr="00116F05">
        <w:rPr>
          <w:rFonts w:ascii="Courier New" w:hAnsi="Courier New" w:cs="Courier New"/>
          <w:color w:val="000000"/>
          <w:kern w:val="0"/>
          <w:sz w:val="20"/>
          <w:szCs w:val="20"/>
        </w:rPr>
        <w:tab/>
        <w:t xml:space="preserve">Constructor&lt;?&gt; </w:t>
      </w:r>
      <w:r w:rsidRPr="00116F05">
        <w:rPr>
          <w:rFonts w:ascii="Courier New" w:hAnsi="Courier New" w:cs="Courier New"/>
          <w:color w:val="6A3E3E"/>
          <w:kern w:val="0"/>
          <w:sz w:val="20"/>
          <w:szCs w:val="20"/>
        </w:rPr>
        <w:t>con</w:t>
      </w:r>
      <w:r w:rsidRPr="00116F05">
        <w:rPr>
          <w:rFonts w:ascii="Courier New" w:hAnsi="Courier New" w:cs="Courier New"/>
          <w:color w:val="000000"/>
          <w:kern w:val="0"/>
          <w:sz w:val="20"/>
          <w:szCs w:val="20"/>
        </w:rPr>
        <w:t xml:space="preserve"> = </w:t>
      </w:r>
      <w:r w:rsidRPr="00116F05">
        <w:rPr>
          <w:rFonts w:ascii="Courier New" w:hAnsi="Courier New" w:cs="Courier New"/>
          <w:color w:val="6A3E3E"/>
          <w:kern w:val="0"/>
          <w:sz w:val="20"/>
          <w:szCs w:val="20"/>
        </w:rPr>
        <w:t>clazz1</w:t>
      </w:r>
      <w:r w:rsidRPr="00116F05">
        <w:rPr>
          <w:rFonts w:ascii="Courier New" w:hAnsi="Courier New" w:cs="Courier New"/>
          <w:color w:val="000000"/>
          <w:kern w:val="0"/>
          <w:sz w:val="20"/>
          <w:szCs w:val="20"/>
        </w:rPr>
        <w:t>.getConstructor();</w:t>
      </w:r>
    </w:p>
    <w:p w:rsidR="00116F05" w:rsidRDefault="00116F05" w:rsidP="00116F05">
      <w:pPr>
        <w:rPr>
          <w:rFonts w:ascii="Courier New" w:hAnsi="Courier New" w:cs="Courier New"/>
          <w:color w:val="000000"/>
          <w:kern w:val="0"/>
          <w:sz w:val="20"/>
          <w:szCs w:val="20"/>
        </w:rPr>
      </w:pPr>
      <w:r w:rsidRPr="00116F05">
        <w:rPr>
          <w:rFonts w:ascii="Courier New" w:hAnsi="Courier New" w:cs="Courier New"/>
          <w:color w:val="000000"/>
          <w:kern w:val="0"/>
          <w:sz w:val="20"/>
          <w:szCs w:val="20"/>
        </w:rPr>
        <w:tab/>
      </w:r>
      <w:r w:rsidRPr="00116F05">
        <w:rPr>
          <w:rFonts w:ascii="Courier New" w:hAnsi="Courier New" w:cs="Courier New"/>
          <w:color w:val="000000"/>
          <w:kern w:val="0"/>
          <w:sz w:val="20"/>
          <w:szCs w:val="20"/>
        </w:rPr>
        <w:tab/>
        <w:t>System.</w:t>
      </w:r>
      <w:r w:rsidRPr="00116F05">
        <w:rPr>
          <w:rFonts w:ascii="Courier New" w:hAnsi="Courier New" w:cs="Courier New"/>
          <w:b/>
          <w:bCs/>
          <w:i/>
          <w:iCs/>
          <w:color w:val="0000C0"/>
          <w:kern w:val="0"/>
          <w:sz w:val="20"/>
          <w:szCs w:val="20"/>
        </w:rPr>
        <w:t>out</w:t>
      </w:r>
      <w:r w:rsidRPr="00116F05">
        <w:rPr>
          <w:rFonts w:ascii="Courier New" w:hAnsi="Courier New" w:cs="Courier New"/>
          <w:color w:val="000000"/>
          <w:kern w:val="0"/>
          <w:sz w:val="20"/>
          <w:szCs w:val="20"/>
        </w:rPr>
        <w:t>.println(</w:t>
      </w:r>
      <w:r w:rsidRPr="00116F05">
        <w:rPr>
          <w:rFonts w:ascii="Courier New" w:hAnsi="Courier New" w:cs="Courier New"/>
          <w:color w:val="6A3E3E"/>
          <w:kern w:val="0"/>
          <w:sz w:val="20"/>
          <w:szCs w:val="20"/>
        </w:rPr>
        <w:t>con</w:t>
      </w:r>
      <w:r w:rsidRPr="00116F05">
        <w:rPr>
          <w:rFonts w:ascii="Courier New" w:hAnsi="Courier New" w:cs="Courier New"/>
          <w:color w:val="000000"/>
          <w:kern w:val="0"/>
          <w:sz w:val="20"/>
          <w:szCs w:val="20"/>
        </w:rPr>
        <w:t>.newInstance());</w:t>
      </w:r>
    </w:p>
    <w:p w:rsidR="00116F05" w:rsidRDefault="00DF0291" w:rsidP="008E08B3">
      <w:pPr>
        <w:pStyle w:val="aa"/>
        <w:numPr>
          <w:ilvl w:val="0"/>
          <w:numId w:val="14"/>
        </w:numPr>
        <w:ind w:firstLineChars="0"/>
        <w:rPr>
          <w:rFonts w:ascii="Courier New" w:hAnsi="Courier New" w:cs="Courier New"/>
          <w:color w:val="000000"/>
          <w:kern w:val="0"/>
          <w:sz w:val="20"/>
          <w:szCs w:val="20"/>
        </w:rPr>
      </w:pPr>
      <w:r w:rsidRPr="00DF0291">
        <w:rPr>
          <w:rFonts w:ascii="Courier New" w:hAnsi="Courier New" w:cs="Courier New" w:hint="eastAsia"/>
          <w:color w:val="000000"/>
          <w:kern w:val="0"/>
          <w:sz w:val="20"/>
          <w:szCs w:val="20"/>
        </w:rPr>
        <w:t>调用带参的构造方法</w:t>
      </w:r>
    </w:p>
    <w:p w:rsidR="007D127B" w:rsidRPr="007D127B" w:rsidRDefault="007D127B" w:rsidP="007D127B">
      <w:pPr>
        <w:pStyle w:val="aa"/>
        <w:autoSpaceDE w:val="0"/>
        <w:autoSpaceDN w:val="0"/>
        <w:adjustRightInd w:val="0"/>
        <w:ind w:left="420" w:firstLineChars="0"/>
        <w:jc w:val="left"/>
        <w:rPr>
          <w:rFonts w:ascii="Courier New" w:hAnsi="Courier New" w:cs="Courier New"/>
          <w:kern w:val="0"/>
          <w:sz w:val="20"/>
          <w:szCs w:val="20"/>
        </w:rPr>
      </w:pPr>
      <w:r w:rsidRPr="007D127B">
        <w:rPr>
          <w:rFonts w:ascii="Courier New" w:hAnsi="Courier New" w:cs="Courier New"/>
          <w:color w:val="000000"/>
          <w:kern w:val="0"/>
          <w:sz w:val="20"/>
          <w:szCs w:val="20"/>
        </w:rPr>
        <w:t xml:space="preserve">Constructor&lt;?&gt; </w:t>
      </w:r>
      <w:r w:rsidRPr="007D127B">
        <w:rPr>
          <w:rFonts w:ascii="Courier New" w:hAnsi="Courier New" w:cs="Courier New"/>
          <w:color w:val="6A3E3E"/>
          <w:kern w:val="0"/>
          <w:sz w:val="20"/>
          <w:szCs w:val="20"/>
        </w:rPr>
        <w:t>con2</w:t>
      </w:r>
      <w:r w:rsidRPr="007D127B">
        <w:rPr>
          <w:rFonts w:ascii="Courier New" w:hAnsi="Courier New" w:cs="Courier New"/>
          <w:color w:val="000000"/>
          <w:kern w:val="0"/>
          <w:sz w:val="20"/>
          <w:szCs w:val="20"/>
        </w:rPr>
        <w:t xml:space="preserve"> = </w:t>
      </w:r>
      <w:r w:rsidRPr="007D127B">
        <w:rPr>
          <w:rFonts w:ascii="Courier New" w:hAnsi="Courier New" w:cs="Courier New"/>
          <w:color w:val="6A3E3E"/>
          <w:kern w:val="0"/>
          <w:sz w:val="20"/>
          <w:szCs w:val="20"/>
        </w:rPr>
        <w:t>clazz1</w:t>
      </w:r>
      <w:r w:rsidRPr="007D127B">
        <w:rPr>
          <w:rFonts w:ascii="Courier New" w:hAnsi="Courier New" w:cs="Courier New"/>
          <w:color w:val="000000"/>
          <w:kern w:val="0"/>
          <w:sz w:val="20"/>
          <w:szCs w:val="20"/>
        </w:rPr>
        <w:t>.getConstructor(</w:t>
      </w:r>
      <w:r w:rsidRPr="007D127B">
        <w:rPr>
          <w:rFonts w:ascii="Courier New" w:hAnsi="Courier New" w:cs="Courier New"/>
          <w:b/>
          <w:bCs/>
          <w:color w:val="7F0055"/>
          <w:kern w:val="0"/>
          <w:sz w:val="20"/>
          <w:szCs w:val="20"/>
        </w:rPr>
        <w:t>int</w:t>
      </w:r>
      <w:r w:rsidRPr="007D127B">
        <w:rPr>
          <w:rFonts w:ascii="Courier New" w:hAnsi="Courier New" w:cs="Courier New"/>
          <w:color w:val="000000"/>
          <w:kern w:val="0"/>
          <w:sz w:val="20"/>
          <w:szCs w:val="20"/>
        </w:rPr>
        <w:t>.</w:t>
      </w:r>
      <w:r w:rsidRPr="007D127B">
        <w:rPr>
          <w:rFonts w:ascii="Courier New" w:hAnsi="Courier New" w:cs="Courier New"/>
          <w:b/>
          <w:bCs/>
          <w:color w:val="7F0055"/>
          <w:kern w:val="0"/>
          <w:sz w:val="20"/>
          <w:szCs w:val="20"/>
        </w:rPr>
        <w:t>class</w:t>
      </w:r>
      <w:r w:rsidRPr="007D127B">
        <w:rPr>
          <w:rFonts w:ascii="Courier New" w:hAnsi="Courier New" w:cs="Courier New"/>
          <w:color w:val="000000"/>
          <w:kern w:val="0"/>
          <w:sz w:val="20"/>
          <w:szCs w:val="20"/>
        </w:rPr>
        <w:t>);</w:t>
      </w:r>
    </w:p>
    <w:p w:rsidR="007D127B" w:rsidRPr="007D127B" w:rsidRDefault="007D127B" w:rsidP="007D127B">
      <w:pPr>
        <w:pStyle w:val="aa"/>
        <w:autoSpaceDE w:val="0"/>
        <w:autoSpaceDN w:val="0"/>
        <w:adjustRightInd w:val="0"/>
        <w:ind w:left="420" w:firstLineChars="0"/>
        <w:jc w:val="left"/>
        <w:rPr>
          <w:rFonts w:ascii="Courier New" w:hAnsi="Courier New" w:cs="Courier New"/>
          <w:kern w:val="0"/>
          <w:sz w:val="20"/>
          <w:szCs w:val="20"/>
        </w:rPr>
      </w:pPr>
      <w:r w:rsidRPr="007D127B">
        <w:rPr>
          <w:rFonts w:ascii="Courier New" w:hAnsi="Courier New" w:cs="Courier New"/>
          <w:color w:val="000000"/>
          <w:kern w:val="0"/>
          <w:sz w:val="20"/>
          <w:szCs w:val="20"/>
          <w:highlight w:val="lightGray"/>
        </w:rPr>
        <w:t>Student</w:t>
      </w:r>
      <w:r w:rsidRPr="007D127B">
        <w:rPr>
          <w:rFonts w:ascii="Courier New" w:hAnsi="Courier New" w:cs="Courier New"/>
          <w:color w:val="000000"/>
          <w:kern w:val="0"/>
          <w:sz w:val="20"/>
          <w:szCs w:val="20"/>
        </w:rPr>
        <w:t xml:space="preserve"> </w:t>
      </w:r>
      <w:r w:rsidRPr="007D127B">
        <w:rPr>
          <w:rFonts w:ascii="Courier New" w:hAnsi="Courier New" w:cs="Courier New"/>
          <w:color w:val="6A3E3E"/>
          <w:kern w:val="0"/>
          <w:sz w:val="20"/>
          <w:szCs w:val="20"/>
        </w:rPr>
        <w:t>stu</w:t>
      </w:r>
      <w:r w:rsidRPr="007D127B">
        <w:rPr>
          <w:rFonts w:ascii="Courier New" w:hAnsi="Courier New" w:cs="Courier New"/>
          <w:color w:val="000000"/>
          <w:kern w:val="0"/>
          <w:sz w:val="20"/>
          <w:szCs w:val="20"/>
        </w:rPr>
        <w:t xml:space="preserve"> = (</w:t>
      </w:r>
      <w:r w:rsidRPr="007D127B">
        <w:rPr>
          <w:rFonts w:ascii="Courier New" w:hAnsi="Courier New" w:cs="Courier New"/>
          <w:color w:val="000000"/>
          <w:kern w:val="0"/>
          <w:sz w:val="20"/>
          <w:szCs w:val="20"/>
          <w:highlight w:val="lightGray"/>
        </w:rPr>
        <w:t>Student</w:t>
      </w:r>
      <w:r w:rsidRPr="007D127B">
        <w:rPr>
          <w:rFonts w:ascii="Courier New" w:hAnsi="Courier New" w:cs="Courier New"/>
          <w:color w:val="000000"/>
          <w:kern w:val="0"/>
          <w:sz w:val="20"/>
          <w:szCs w:val="20"/>
        </w:rPr>
        <w:t xml:space="preserve">) </w:t>
      </w:r>
      <w:r w:rsidRPr="007D127B">
        <w:rPr>
          <w:rFonts w:ascii="Courier New" w:hAnsi="Courier New" w:cs="Courier New"/>
          <w:color w:val="6A3E3E"/>
          <w:kern w:val="0"/>
          <w:sz w:val="20"/>
          <w:szCs w:val="20"/>
        </w:rPr>
        <w:t>con2</w:t>
      </w:r>
      <w:r w:rsidRPr="007D127B">
        <w:rPr>
          <w:rFonts w:ascii="Courier New" w:hAnsi="Courier New" w:cs="Courier New"/>
          <w:color w:val="000000"/>
          <w:kern w:val="0"/>
          <w:sz w:val="20"/>
          <w:szCs w:val="20"/>
        </w:rPr>
        <w:t>.newInstance(12);</w:t>
      </w:r>
    </w:p>
    <w:p w:rsidR="00DF0291" w:rsidRPr="00DF0291" w:rsidRDefault="007D127B" w:rsidP="007D127B">
      <w:pPr>
        <w:pStyle w:val="aa"/>
        <w:ind w:left="420" w:firstLineChars="0"/>
        <w:rPr>
          <w:rFonts w:ascii="Courier New" w:hAnsi="Courier New" w:cs="Courier New"/>
          <w:color w:val="000000"/>
          <w:kern w:val="0"/>
          <w:sz w:val="20"/>
          <w:szCs w:val="20"/>
        </w:rPr>
      </w:pPr>
      <w:r>
        <w:rPr>
          <w:rFonts w:ascii="Courier New" w:hAnsi="Courier New" w:cs="Courier New"/>
          <w:color w:val="000000"/>
          <w:kern w:val="0"/>
          <w:sz w:val="20"/>
          <w:szCs w:val="20"/>
        </w:rPr>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stu</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stu</w:t>
      </w:r>
      <w:r>
        <w:rPr>
          <w:rFonts w:ascii="Courier New" w:hAnsi="Courier New" w:cs="Courier New"/>
          <w:color w:val="000000"/>
          <w:kern w:val="0"/>
          <w:sz w:val="20"/>
          <w:szCs w:val="20"/>
        </w:rPr>
        <w:t>.</w:t>
      </w:r>
      <w:r>
        <w:rPr>
          <w:rFonts w:ascii="Courier New" w:hAnsi="Courier New" w:cs="Courier New"/>
          <w:color w:val="0000C0"/>
          <w:kern w:val="0"/>
          <w:sz w:val="20"/>
          <w:szCs w:val="20"/>
        </w:rPr>
        <w:t>score</w:t>
      </w:r>
      <w:r>
        <w:rPr>
          <w:rFonts w:ascii="Courier New" w:hAnsi="Courier New" w:cs="Courier New"/>
          <w:color w:val="000000"/>
          <w:kern w:val="0"/>
          <w:sz w:val="20"/>
          <w:szCs w:val="20"/>
        </w:rPr>
        <w:t>);</w:t>
      </w:r>
    </w:p>
    <w:p w:rsidR="00116F05" w:rsidRDefault="00264EBE" w:rsidP="00116F05">
      <w:pPr>
        <w:rPr>
          <w:rFonts w:ascii="Courier New" w:hAnsi="Courier New" w:cs="Courier New"/>
          <w:color w:val="000000"/>
          <w:kern w:val="0"/>
          <w:sz w:val="20"/>
          <w:szCs w:val="20"/>
        </w:rPr>
      </w:pPr>
      <w:r>
        <w:rPr>
          <w:rFonts w:ascii="Courier New" w:hAnsi="Courier New" w:cs="Courier New" w:hint="eastAsia"/>
          <w:color w:val="000000"/>
          <w:kern w:val="0"/>
          <w:sz w:val="20"/>
          <w:szCs w:val="20"/>
        </w:rPr>
        <w:t>注意：这里的构造器方法必须是</w:t>
      </w:r>
      <w:r>
        <w:rPr>
          <w:rFonts w:ascii="Courier New" w:hAnsi="Courier New" w:cs="Courier New" w:hint="eastAsia"/>
          <w:color w:val="000000"/>
          <w:kern w:val="0"/>
          <w:sz w:val="20"/>
          <w:szCs w:val="20"/>
        </w:rPr>
        <w:t>public</w:t>
      </w:r>
    </w:p>
    <w:p w:rsidR="00A3279E" w:rsidRDefault="00A3279E" w:rsidP="00116F05">
      <w:pPr>
        <w:rPr>
          <w:rFonts w:ascii="Courier New" w:hAnsi="Courier New" w:cs="Courier New"/>
          <w:color w:val="000000"/>
          <w:kern w:val="0"/>
          <w:sz w:val="20"/>
          <w:szCs w:val="20"/>
        </w:rPr>
      </w:pPr>
    </w:p>
    <w:p w:rsidR="00A3279E" w:rsidRDefault="00A3279E" w:rsidP="00A3279E">
      <w:pPr>
        <w:pStyle w:val="4"/>
      </w:pPr>
      <w:r>
        <w:rPr>
          <w:rFonts w:hint="eastAsia"/>
        </w:rPr>
        <w:t>6</w:t>
      </w:r>
      <w:r>
        <w:t xml:space="preserve"> </w:t>
      </w:r>
      <w:r>
        <w:rPr>
          <w:rFonts w:hint="eastAsia"/>
        </w:rPr>
        <w:t>调用类的函数</w:t>
      </w:r>
    </w:p>
    <w:p w:rsidR="00A3279E" w:rsidRDefault="00A733EC" w:rsidP="00A3279E">
      <w:r>
        <w:rPr>
          <w:rFonts w:hint="eastAsia"/>
        </w:rPr>
        <w:t>通过反射获取类的</w:t>
      </w:r>
      <w:r>
        <w:rPr>
          <w:rFonts w:hint="eastAsia"/>
        </w:rPr>
        <w:t>Method</w:t>
      </w:r>
      <w:r>
        <w:rPr>
          <w:rFonts w:hint="eastAsia"/>
        </w:rPr>
        <w:t>对象，调用</w:t>
      </w:r>
      <w:r>
        <w:rPr>
          <w:rFonts w:hint="eastAsia"/>
        </w:rPr>
        <w:t>Field</w:t>
      </w:r>
      <w:r>
        <w:rPr>
          <w:rFonts w:hint="eastAsia"/>
        </w:rPr>
        <w:t>的</w:t>
      </w:r>
      <w:r>
        <w:rPr>
          <w:rFonts w:hint="eastAsia"/>
        </w:rPr>
        <w:t>Invoke</w:t>
      </w:r>
      <w:r>
        <w:rPr>
          <w:rFonts w:hint="eastAsia"/>
        </w:rPr>
        <w:t>方法调用函数。</w:t>
      </w:r>
    </w:p>
    <w:p w:rsidR="00C47C94" w:rsidRDefault="00C47C94" w:rsidP="00C47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Method </w:t>
      </w:r>
      <w:r>
        <w:rPr>
          <w:rFonts w:ascii="Courier New" w:hAnsi="Courier New" w:cs="Courier New"/>
          <w:color w:val="6A3E3E"/>
          <w:kern w:val="0"/>
          <w:sz w:val="20"/>
          <w:szCs w:val="20"/>
        </w:rPr>
        <w:t>setScore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clazz1</w:t>
      </w:r>
      <w:r>
        <w:rPr>
          <w:rFonts w:ascii="Courier New" w:hAnsi="Courier New" w:cs="Courier New"/>
          <w:color w:val="000000"/>
          <w:kern w:val="0"/>
          <w:sz w:val="20"/>
          <w:szCs w:val="20"/>
        </w:rPr>
        <w:t>.getDeclaredMethod(</w:t>
      </w:r>
      <w:r>
        <w:rPr>
          <w:rFonts w:ascii="Courier New" w:hAnsi="Courier New" w:cs="Courier New"/>
          <w:color w:val="2A00FF"/>
          <w:kern w:val="0"/>
          <w:sz w:val="20"/>
          <w:szCs w:val="20"/>
        </w:rPr>
        <w:t>"setScore"</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p>
    <w:p w:rsidR="00C47C94" w:rsidRDefault="00C47C94" w:rsidP="00C47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Student </w:t>
      </w:r>
      <w:r>
        <w:rPr>
          <w:rFonts w:ascii="Courier New" w:hAnsi="Courier New" w:cs="Courier New"/>
          <w:color w:val="6A3E3E"/>
          <w:kern w:val="0"/>
          <w:sz w:val="20"/>
          <w:szCs w:val="20"/>
        </w:rPr>
        <w:t>s</w:t>
      </w:r>
      <w:r>
        <w:rPr>
          <w:rFonts w:ascii="Courier New" w:hAnsi="Courier New" w:cs="Courier New"/>
          <w:color w:val="000000"/>
          <w:kern w:val="0"/>
          <w:sz w:val="20"/>
          <w:szCs w:val="20"/>
        </w:rPr>
        <w:t xml:space="preserve"> = (Student) </w:t>
      </w:r>
      <w:r>
        <w:rPr>
          <w:rFonts w:ascii="Courier New" w:hAnsi="Courier New" w:cs="Courier New"/>
          <w:color w:val="6A3E3E"/>
          <w:kern w:val="0"/>
          <w:sz w:val="20"/>
          <w:szCs w:val="20"/>
        </w:rPr>
        <w:t>clazz1</w:t>
      </w:r>
      <w:r>
        <w:rPr>
          <w:rFonts w:ascii="Courier New" w:hAnsi="Courier New" w:cs="Courier New"/>
          <w:color w:val="000000"/>
          <w:kern w:val="0"/>
          <w:sz w:val="20"/>
          <w:szCs w:val="20"/>
        </w:rPr>
        <w:t>.newInstance();</w:t>
      </w:r>
    </w:p>
    <w:p w:rsidR="00C47C94" w:rsidRDefault="00C47C94" w:rsidP="00C47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因为</w:t>
      </w:r>
      <w:r>
        <w:rPr>
          <w:rFonts w:ascii="Courier New" w:hAnsi="Courier New" w:cs="Courier New"/>
          <w:color w:val="3F7F5F"/>
          <w:kern w:val="0"/>
          <w:sz w:val="20"/>
          <w:szCs w:val="20"/>
        </w:rPr>
        <w:t>setScore</w:t>
      </w:r>
      <w:r>
        <w:rPr>
          <w:rFonts w:ascii="Courier New" w:hAnsi="Courier New" w:cs="Courier New"/>
          <w:color w:val="3F7F5F"/>
          <w:kern w:val="0"/>
          <w:sz w:val="20"/>
          <w:szCs w:val="20"/>
        </w:rPr>
        <w:t>是</w:t>
      </w:r>
      <w:r>
        <w:rPr>
          <w:rFonts w:ascii="Courier New" w:hAnsi="Courier New" w:cs="Courier New"/>
          <w:color w:val="3F7F5F"/>
          <w:kern w:val="0"/>
          <w:sz w:val="20"/>
          <w:szCs w:val="20"/>
        </w:rPr>
        <w:t>private</w:t>
      </w:r>
      <w:r>
        <w:rPr>
          <w:rFonts w:ascii="Courier New" w:hAnsi="Courier New" w:cs="Courier New"/>
          <w:color w:val="3F7F5F"/>
          <w:kern w:val="0"/>
          <w:sz w:val="20"/>
          <w:szCs w:val="20"/>
        </w:rPr>
        <w:t>方法，必须设置为</w:t>
      </w:r>
      <w:r>
        <w:rPr>
          <w:rFonts w:ascii="Courier New" w:hAnsi="Courier New" w:cs="Courier New"/>
          <w:color w:val="3F7F5F"/>
          <w:kern w:val="0"/>
          <w:sz w:val="20"/>
          <w:szCs w:val="20"/>
        </w:rPr>
        <w:t xml:space="preserve">true </w:t>
      </w:r>
      <w:r>
        <w:rPr>
          <w:rFonts w:ascii="Courier New" w:hAnsi="Courier New" w:cs="Courier New"/>
          <w:color w:val="3F7F5F"/>
          <w:kern w:val="0"/>
          <w:sz w:val="20"/>
          <w:szCs w:val="20"/>
        </w:rPr>
        <w:t>表示在反射时取消</w:t>
      </w:r>
      <w:r>
        <w:rPr>
          <w:rFonts w:ascii="Courier New" w:hAnsi="Courier New" w:cs="Courier New"/>
          <w:color w:val="3F7F5F"/>
          <w:kern w:val="0"/>
          <w:sz w:val="20"/>
          <w:szCs w:val="20"/>
        </w:rPr>
        <w:t>java</w:t>
      </w:r>
      <w:r>
        <w:rPr>
          <w:rFonts w:ascii="Courier New" w:hAnsi="Courier New" w:cs="Courier New"/>
          <w:color w:val="3F7F5F"/>
          <w:kern w:val="0"/>
          <w:sz w:val="20"/>
          <w:szCs w:val="20"/>
        </w:rPr>
        <w:t>语言的反射检查</w:t>
      </w:r>
    </w:p>
    <w:p w:rsidR="00C47C94" w:rsidRDefault="00C47C94" w:rsidP="00C47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setScore</w:t>
      </w:r>
      <w:r>
        <w:rPr>
          <w:rFonts w:ascii="Courier New" w:hAnsi="Courier New" w:cs="Courier New"/>
          <w:color w:val="000000"/>
          <w:kern w:val="0"/>
          <w:sz w:val="20"/>
          <w:szCs w:val="20"/>
        </w:rPr>
        <w:t>.setAccessible(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C47C94" w:rsidRDefault="00C47C94" w:rsidP="00C47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setScore</w:t>
      </w:r>
      <w:r>
        <w:rPr>
          <w:rFonts w:ascii="Courier New" w:hAnsi="Courier New" w:cs="Courier New"/>
          <w:color w:val="000000"/>
          <w:kern w:val="0"/>
          <w:sz w:val="20"/>
          <w:szCs w:val="20"/>
        </w:rPr>
        <w:t>.invoke(</w:t>
      </w:r>
      <w:r>
        <w:rPr>
          <w:rFonts w:ascii="Courier New" w:hAnsi="Courier New" w:cs="Courier New"/>
          <w:color w:val="6A3E3E"/>
          <w:kern w:val="0"/>
          <w:sz w:val="20"/>
          <w:szCs w:val="20"/>
        </w:rPr>
        <w:t>s</w:t>
      </w:r>
      <w:r>
        <w:rPr>
          <w:rFonts w:ascii="Courier New" w:hAnsi="Courier New" w:cs="Courier New"/>
          <w:color w:val="000000"/>
          <w:kern w:val="0"/>
          <w:sz w:val="20"/>
          <w:szCs w:val="20"/>
        </w:rPr>
        <w:t>, 100);</w:t>
      </w:r>
    </w:p>
    <w:p w:rsidR="00A733EC" w:rsidRDefault="00C47C94" w:rsidP="00C47C94">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s</w:t>
      </w:r>
      <w:r>
        <w:rPr>
          <w:rFonts w:ascii="Courier New" w:hAnsi="Courier New" w:cs="Courier New"/>
          <w:color w:val="000000"/>
          <w:kern w:val="0"/>
          <w:sz w:val="20"/>
          <w:szCs w:val="20"/>
        </w:rPr>
        <w:t>.</w:t>
      </w:r>
      <w:r>
        <w:rPr>
          <w:rFonts w:ascii="Courier New" w:hAnsi="Courier New" w:cs="Courier New"/>
          <w:color w:val="0000C0"/>
          <w:kern w:val="0"/>
          <w:sz w:val="20"/>
          <w:szCs w:val="20"/>
        </w:rPr>
        <w:t>score</w:t>
      </w:r>
      <w:r>
        <w:rPr>
          <w:rFonts w:ascii="Courier New" w:hAnsi="Courier New" w:cs="Courier New"/>
          <w:color w:val="000000"/>
          <w:kern w:val="0"/>
          <w:sz w:val="20"/>
          <w:szCs w:val="20"/>
        </w:rPr>
        <w:t>);</w:t>
      </w:r>
    </w:p>
    <w:p w:rsidR="00C47C94" w:rsidRDefault="00C47C94" w:rsidP="00C47C94">
      <w:pPr>
        <w:rPr>
          <w:rFonts w:ascii="Courier New" w:hAnsi="Courier New" w:cs="Courier New"/>
          <w:color w:val="000000"/>
          <w:kern w:val="0"/>
          <w:sz w:val="20"/>
          <w:szCs w:val="20"/>
        </w:rPr>
      </w:pPr>
    </w:p>
    <w:p w:rsidR="00C47C94" w:rsidRDefault="00C47C94" w:rsidP="00C47C94">
      <w:pPr>
        <w:pStyle w:val="4"/>
      </w:pPr>
      <w:r>
        <w:rPr>
          <w:rFonts w:hint="eastAsia"/>
        </w:rPr>
        <w:t>7</w:t>
      </w:r>
      <w:r>
        <w:t xml:space="preserve"> </w:t>
      </w:r>
      <w:r>
        <w:rPr>
          <w:rFonts w:hint="eastAsia"/>
        </w:rPr>
        <w:t>设置</w:t>
      </w:r>
      <w:r>
        <w:rPr>
          <w:rFonts w:hint="eastAsia"/>
        </w:rPr>
        <w:t xml:space="preserve"> </w:t>
      </w:r>
      <w:r>
        <w:rPr>
          <w:rFonts w:hint="eastAsia"/>
        </w:rPr>
        <w:t>获取类的属性值</w:t>
      </w:r>
    </w:p>
    <w:p w:rsidR="00C47C94" w:rsidRDefault="00C47C94" w:rsidP="00C47C94">
      <w:r>
        <w:rPr>
          <w:rFonts w:hint="eastAsia"/>
        </w:rPr>
        <w:t>通过反射获取类的</w:t>
      </w:r>
      <w:r>
        <w:rPr>
          <w:rFonts w:hint="eastAsia"/>
        </w:rPr>
        <w:t>Field</w:t>
      </w:r>
      <w:r>
        <w:rPr>
          <w:rFonts w:hint="eastAsia"/>
        </w:rPr>
        <w:t>对象，调用</w:t>
      </w:r>
      <w:r>
        <w:rPr>
          <w:rFonts w:hint="eastAsia"/>
        </w:rPr>
        <w:t>Field</w:t>
      </w:r>
      <w:r>
        <w:rPr>
          <w:rFonts w:hint="eastAsia"/>
        </w:rPr>
        <w:t>方法设置或获取值</w:t>
      </w:r>
    </w:p>
    <w:p w:rsidR="002D16D5" w:rsidRDefault="002D16D5" w:rsidP="002D16D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设置</w:t>
      </w:r>
    </w:p>
    <w:p w:rsidR="002D16D5" w:rsidRDefault="002D16D5" w:rsidP="002D16D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Field </w:t>
      </w:r>
      <w:r>
        <w:rPr>
          <w:rFonts w:ascii="Courier New" w:hAnsi="Courier New" w:cs="Courier New"/>
          <w:color w:val="6A3E3E"/>
          <w:kern w:val="0"/>
          <w:sz w:val="20"/>
          <w:szCs w:val="20"/>
        </w:rPr>
        <w:t>f</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clazz1</w:t>
      </w:r>
      <w:r>
        <w:rPr>
          <w:rFonts w:ascii="Courier New" w:hAnsi="Courier New" w:cs="Courier New"/>
          <w:color w:val="000000"/>
          <w:kern w:val="0"/>
          <w:sz w:val="20"/>
          <w:szCs w:val="20"/>
        </w:rPr>
        <w:t>.getDeclaredField(</w:t>
      </w:r>
      <w:r>
        <w:rPr>
          <w:rFonts w:ascii="Courier New" w:hAnsi="Courier New" w:cs="Courier New"/>
          <w:color w:val="2A00FF"/>
          <w:kern w:val="0"/>
          <w:sz w:val="20"/>
          <w:szCs w:val="20"/>
        </w:rPr>
        <w:t>"height"</w:t>
      </w:r>
      <w:r>
        <w:rPr>
          <w:rFonts w:ascii="Courier New" w:hAnsi="Courier New" w:cs="Courier New"/>
          <w:color w:val="000000"/>
          <w:kern w:val="0"/>
          <w:sz w:val="20"/>
          <w:szCs w:val="20"/>
        </w:rPr>
        <w:t>);</w:t>
      </w:r>
    </w:p>
    <w:p w:rsidR="002D16D5" w:rsidRDefault="002D16D5" w:rsidP="002D16D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f</w:t>
      </w:r>
      <w:r>
        <w:rPr>
          <w:rFonts w:ascii="Courier New" w:hAnsi="Courier New" w:cs="Courier New"/>
          <w:color w:val="000000"/>
          <w:kern w:val="0"/>
          <w:sz w:val="20"/>
          <w:szCs w:val="20"/>
        </w:rPr>
        <w:t>.</w:t>
      </w:r>
      <w:r>
        <w:rPr>
          <w:rFonts w:ascii="Courier New" w:hAnsi="Courier New" w:cs="Courier New"/>
          <w:color w:val="000000"/>
          <w:kern w:val="0"/>
          <w:sz w:val="20"/>
          <w:szCs w:val="20"/>
          <w:highlight w:val="lightGray"/>
        </w:rPr>
        <w:t>setAccessible</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2D16D5" w:rsidRDefault="002D16D5" w:rsidP="002D16D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f</w:t>
      </w:r>
      <w:r>
        <w:rPr>
          <w:rFonts w:ascii="Courier New" w:hAnsi="Courier New" w:cs="Courier New"/>
          <w:color w:val="000000"/>
          <w:kern w:val="0"/>
          <w:sz w:val="20"/>
          <w:szCs w:val="20"/>
        </w:rPr>
        <w:t>.set(</w:t>
      </w:r>
      <w:r>
        <w:rPr>
          <w:rFonts w:ascii="Courier New" w:hAnsi="Courier New" w:cs="Courier New"/>
          <w:color w:val="6A3E3E"/>
          <w:kern w:val="0"/>
          <w:sz w:val="20"/>
          <w:szCs w:val="20"/>
        </w:rPr>
        <w:t>s</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"100"</w:t>
      </w:r>
      <w:r>
        <w:rPr>
          <w:rFonts w:ascii="Courier New" w:hAnsi="Courier New" w:cs="Courier New"/>
          <w:color w:val="000000"/>
          <w:kern w:val="0"/>
          <w:sz w:val="20"/>
          <w:szCs w:val="20"/>
        </w:rPr>
        <w:t>);</w:t>
      </w:r>
    </w:p>
    <w:p w:rsidR="002D16D5" w:rsidRDefault="002D16D5" w:rsidP="002D16D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p>
    <w:p w:rsidR="00C47C94" w:rsidRDefault="002D16D5" w:rsidP="002D16D5">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f</w:t>
      </w:r>
      <w:r>
        <w:rPr>
          <w:rFonts w:ascii="Courier New" w:hAnsi="Courier New" w:cs="Courier New"/>
          <w:color w:val="000000"/>
          <w:kern w:val="0"/>
          <w:sz w:val="20"/>
          <w:szCs w:val="20"/>
        </w:rPr>
        <w:t>.get(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2D16D5" w:rsidRPr="00C47C94" w:rsidRDefault="002D16D5" w:rsidP="002D16D5"/>
    <w:p w:rsidR="00C47C94" w:rsidRDefault="003D13AE" w:rsidP="003D13AE">
      <w:pPr>
        <w:pStyle w:val="3"/>
      </w:pPr>
      <w:r>
        <w:rPr>
          <w:rFonts w:hint="eastAsia"/>
        </w:rPr>
        <w:t>反射中与泛型相关的类</w:t>
      </w:r>
      <w:r>
        <w:rPr>
          <w:rFonts w:hint="eastAsia"/>
        </w:rPr>
        <w:t xml:space="preserve"> </w:t>
      </w:r>
      <w:r>
        <w:rPr>
          <w:rFonts w:hint="eastAsia"/>
        </w:rPr>
        <w:t>接口</w:t>
      </w:r>
    </w:p>
    <w:p w:rsidR="003D13AE" w:rsidRDefault="007B1088" w:rsidP="003D13AE">
      <w:r>
        <w:rPr>
          <w:rFonts w:hint="eastAsia"/>
        </w:rPr>
        <w:t>1</w:t>
      </w:r>
      <w:r>
        <w:t xml:space="preserve"> </w:t>
      </w:r>
      <w:r w:rsidR="003D13AE">
        <w:rPr>
          <w:rFonts w:hint="eastAsia"/>
        </w:rPr>
        <w:t>Type</w:t>
      </w:r>
      <w:r w:rsidR="003D13AE">
        <w:rPr>
          <w:rFonts w:hint="eastAsia"/>
        </w:rPr>
        <w:t>：</w:t>
      </w:r>
      <w:r>
        <w:rPr>
          <w:rFonts w:hint="eastAsia"/>
        </w:rPr>
        <w:t>java</w:t>
      </w:r>
      <w:r>
        <w:rPr>
          <w:rFonts w:hint="eastAsia"/>
        </w:rPr>
        <w:t>中所有类型的公共实现接口，实现该接口的有原始类型，参数化类型，数组类型，类型变量和基本类型。</w:t>
      </w:r>
    </w:p>
    <w:p w:rsidR="007B1088" w:rsidRPr="007B1088" w:rsidRDefault="007B1088" w:rsidP="007B1088">
      <w:r>
        <w:rPr>
          <w:rFonts w:hint="eastAsia"/>
        </w:rPr>
        <w:t>2</w:t>
      </w:r>
      <w:r>
        <w:t xml:space="preserve"> </w:t>
      </w:r>
      <w:r w:rsidRPr="007B1088">
        <w:rPr>
          <w:bCs/>
        </w:rPr>
        <w:t>GenericDeclaration</w:t>
      </w:r>
      <w:r w:rsidRPr="007B1088">
        <w:rPr>
          <w:bCs/>
        </w:rPr>
        <w:t>声明类型变量的所有实体的公共接口</w:t>
      </w:r>
    </w:p>
    <w:p w:rsidR="007B1088" w:rsidRDefault="007B1088" w:rsidP="007B1088">
      <w:pPr>
        <w:rPr>
          <w:bCs/>
        </w:rPr>
      </w:pPr>
      <w:r>
        <w:tab/>
      </w:r>
      <w:r w:rsidRPr="007B1088">
        <w:rPr>
          <w:bCs/>
        </w:rPr>
        <w:t>TypeVariable&lt;?&gt;[] get</w:t>
      </w:r>
      <w:r w:rsidRPr="007B1088">
        <w:rPr>
          <w:rFonts w:hint="eastAsia"/>
        </w:rPr>
        <w:t>Type</w:t>
      </w:r>
      <w:r w:rsidRPr="007B1088">
        <w:rPr>
          <w:bCs/>
        </w:rPr>
        <w:t>Parameters();</w:t>
      </w:r>
      <w:r w:rsidR="000C7371">
        <w:rPr>
          <w:bCs/>
        </w:rPr>
        <w:t>返回</w:t>
      </w:r>
      <w:r w:rsidR="000C7371">
        <w:rPr>
          <w:rFonts w:hint="eastAsia"/>
          <w:bCs/>
        </w:rPr>
        <w:t>泛型</w:t>
      </w:r>
      <w:r w:rsidRPr="007B1088">
        <w:rPr>
          <w:bCs/>
        </w:rPr>
        <w:t>声明中的类型变量</w:t>
      </w:r>
      <w:r w:rsidRPr="007B1088">
        <w:rPr>
          <w:bCs/>
        </w:rPr>
        <w:t xml:space="preserve">   </w:t>
      </w:r>
      <w:r w:rsidRPr="007B1088">
        <w:rPr>
          <w:bCs/>
        </w:rPr>
        <w:t>如</w:t>
      </w:r>
      <w:r w:rsidRPr="007B1088">
        <w:rPr>
          <w:bCs/>
        </w:rPr>
        <w:t xml:space="preserve">Map&lt;K,V&gt;  </w:t>
      </w:r>
      <w:r w:rsidRPr="007B1088">
        <w:rPr>
          <w:bCs/>
        </w:rPr>
        <w:t>返回数组中存储</w:t>
      </w:r>
      <w:r w:rsidRPr="007B1088">
        <w:rPr>
          <w:bCs/>
        </w:rPr>
        <w:t>K</w:t>
      </w:r>
      <w:r w:rsidRPr="007B1088">
        <w:rPr>
          <w:bCs/>
        </w:rPr>
        <w:t>，</w:t>
      </w:r>
      <w:r w:rsidRPr="007B1088">
        <w:rPr>
          <w:bCs/>
        </w:rPr>
        <w:t>V</w:t>
      </w:r>
    </w:p>
    <w:p w:rsidR="00A26D07" w:rsidRDefault="00A26D07" w:rsidP="00A26D07">
      <w:pPr>
        <w:rPr>
          <w:bCs/>
        </w:rPr>
      </w:pPr>
      <w:r>
        <w:rPr>
          <w:rFonts w:hint="eastAsia"/>
          <w:bCs/>
        </w:rPr>
        <w:t>3</w:t>
      </w:r>
      <w:r>
        <w:rPr>
          <w:bCs/>
        </w:rPr>
        <w:t xml:space="preserve"> </w:t>
      </w:r>
      <w:r w:rsidRPr="00A26D07">
        <w:rPr>
          <w:bCs/>
        </w:rPr>
        <w:t>ParameterizedType</w:t>
      </w:r>
      <w:r w:rsidR="00F97086">
        <w:rPr>
          <w:bCs/>
        </w:rPr>
        <w:t xml:space="preserve"> </w:t>
      </w:r>
      <w:r w:rsidR="00F97086">
        <w:rPr>
          <w:rFonts w:hint="eastAsia"/>
          <w:bCs/>
        </w:rPr>
        <w:t>参数化类型。</w:t>
      </w:r>
    </w:p>
    <w:p w:rsidR="00F97086" w:rsidRPr="00F97086" w:rsidRDefault="00F97086" w:rsidP="00F97086">
      <w:pPr>
        <w:rPr>
          <w:bCs/>
        </w:rPr>
      </w:pPr>
      <w:r>
        <w:rPr>
          <w:bCs/>
        </w:rPr>
        <w:tab/>
      </w:r>
      <w:r w:rsidRPr="00F97086">
        <w:rPr>
          <w:rFonts w:hint="eastAsia"/>
          <w:bCs/>
          <w:iCs/>
        </w:rPr>
        <w:t>Type[] getActualTypeArguments();</w:t>
      </w:r>
    </w:p>
    <w:p w:rsidR="00F97086" w:rsidRPr="00F97086" w:rsidRDefault="00A97220" w:rsidP="00F97086">
      <w:pPr>
        <w:ind w:firstLine="420"/>
        <w:rPr>
          <w:bCs/>
        </w:rPr>
      </w:pPr>
      <w:r>
        <w:rPr>
          <w:rFonts w:hint="eastAsia"/>
          <w:bCs/>
          <w:iCs/>
        </w:rPr>
        <w:t xml:space="preserve">Type </w:t>
      </w:r>
      <w:r w:rsidR="00F97086" w:rsidRPr="00F97086">
        <w:rPr>
          <w:rFonts w:hint="eastAsia"/>
          <w:bCs/>
          <w:iCs/>
        </w:rPr>
        <w:t xml:space="preserve">getRawType();  </w:t>
      </w:r>
      <w:r w:rsidR="00F97086" w:rsidRPr="00F97086">
        <w:rPr>
          <w:rFonts w:hint="eastAsia"/>
          <w:bCs/>
          <w:iCs/>
        </w:rPr>
        <w:t>原始类型</w:t>
      </w:r>
      <w:r w:rsidR="00F97086" w:rsidRPr="00F97086">
        <w:rPr>
          <w:rFonts w:hint="eastAsia"/>
          <w:bCs/>
          <w:iCs/>
        </w:rPr>
        <w:t xml:space="preserve"> </w:t>
      </w:r>
      <w:r>
        <w:rPr>
          <w:rFonts w:hint="eastAsia"/>
          <w:bCs/>
          <w:iCs/>
        </w:rPr>
        <w:t>，</w:t>
      </w:r>
      <w:r w:rsidR="00F97086" w:rsidRPr="00F97086">
        <w:rPr>
          <w:rFonts w:hint="eastAsia"/>
          <w:bCs/>
          <w:iCs/>
        </w:rPr>
        <w:t>如</w:t>
      </w:r>
      <w:r w:rsidR="00F97086" w:rsidRPr="00F97086">
        <w:rPr>
          <w:rFonts w:hint="eastAsia"/>
          <w:bCs/>
          <w:iCs/>
        </w:rPr>
        <w:t>Class&lt;T&gt;</w:t>
      </w:r>
      <w:r w:rsidR="00F97086" w:rsidRPr="00F97086">
        <w:rPr>
          <w:rFonts w:hint="eastAsia"/>
          <w:bCs/>
          <w:iCs/>
        </w:rPr>
        <w:t>的实例类型</w:t>
      </w:r>
      <w:r w:rsidR="00F97086" w:rsidRPr="00F97086">
        <w:rPr>
          <w:rFonts w:hint="eastAsia"/>
          <w:bCs/>
          <w:iCs/>
        </w:rPr>
        <w:t>Class&lt;String&gt;</w:t>
      </w:r>
      <w:r w:rsidR="00F97086" w:rsidRPr="00F97086">
        <w:rPr>
          <w:rFonts w:hint="eastAsia"/>
          <w:bCs/>
          <w:iCs/>
        </w:rPr>
        <w:t>的</w:t>
      </w:r>
      <w:r w:rsidR="00F97086" w:rsidRPr="00F97086">
        <w:rPr>
          <w:rFonts w:hint="eastAsia"/>
          <w:bCs/>
          <w:iCs/>
        </w:rPr>
        <w:t>RawType</w:t>
      </w:r>
      <w:r w:rsidR="00F97086" w:rsidRPr="00F97086">
        <w:rPr>
          <w:rFonts w:hint="eastAsia"/>
          <w:bCs/>
          <w:iCs/>
        </w:rPr>
        <w:t>是</w:t>
      </w:r>
      <w:r w:rsidR="00F97086" w:rsidRPr="00F97086">
        <w:rPr>
          <w:rFonts w:hint="eastAsia"/>
          <w:bCs/>
          <w:iCs/>
        </w:rPr>
        <w:t>Class</w:t>
      </w:r>
    </w:p>
    <w:p w:rsidR="00F97086" w:rsidRPr="00F97086" w:rsidRDefault="00A97220" w:rsidP="00A97220">
      <w:pPr>
        <w:ind w:firstLine="420"/>
        <w:rPr>
          <w:bCs/>
        </w:rPr>
      </w:pPr>
      <w:r>
        <w:rPr>
          <w:rFonts w:hint="eastAsia"/>
          <w:bCs/>
          <w:iCs/>
        </w:rPr>
        <w:t xml:space="preserve">Type getOwnerType(); </w:t>
      </w:r>
      <w:r>
        <w:rPr>
          <w:rFonts w:hint="eastAsia"/>
          <w:bCs/>
          <w:iCs/>
        </w:rPr>
        <w:t>泛型</w:t>
      </w:r>
      <w:r w:rsidR="00F97086" w:rsidRPr="00F97086">
        <w:rPr>
          <w:rFonts w:hint="eastAsia"/>
          <w:bCs/>
          <w:iCs/>
        </w:rPr>
        <w:t>类是内部类</w:t>
      </w:r>
    </w:p>
    <w:p w:rsidR="003266B6" w:rsidRPr="003266B6" w:rsidRDefault="003266B6" w:rsidP="003266B6">
      <w:pPr>
        <w:rPr>
          <w:bCs/>
        </w:rPr>
      </w:pPr>
      <w:r>
        <w:rPr>
          <w:rFonts w:hint="eastAsia"/>
          <w:bCs/>
        </w:rPr>
        <w:t>4</w:t>
      </w:r>
      <w:r>
        <w:rPr>
          <w:bCs/>
        </w:rPr>
        <w:t xml:space="preserve"> </w:t>
      </w:r>
      <w:r w:rsidR="004C4676">
        <w:rPr>
          <w:bCs/>
        </w:rPr>
        <w:t xml:space="preserve">TypeVariable </w:t>
      </w:r>
      <w:r w:rsidR="004C4676">
        <w:rPr>
          <w:rFonts w:hint="eastAsia"/>
          <w:bCs/>
        </w:rPr>
        <w:t>表示一个类型变量</w:t>
      </w:r>
    </w:p>
    <w:p w:rsidR="00F97086" w:rsidRDefault="00F97086" w:rsidP="00A26D07">
      <w:pPr>
        <w:rPr>
          <w:bCs/>
        </w:rPr>
      </w:pPr>
    </w:p>
    <w:p w:rsidR="00AB45B2" w:rsidRDefault="00AB45B2" w:rsidP="00A26D07">
      <w:pPr>
        <w:rPr>
          <w:bCs/>
        </w:rPr>
      </w:pPr>
    </w:p>
    <w:p w:rsidR="00AB45B2" w:rsidRPr="003266B6" w:rsidRDefault="00AB45B2" w:rsidP="00A26D07">
      <w:pPr>
        <w:rPr>
          <w:bCs/>
        </w:rPr>
      </w:pPr>
    </w:p>
    <w:p w:rsidR="00F97086" w:rsidRDefault="00F97086" w:rsidP="00A26D07">
      <w:pPr>
        <w:rPr>
          <w:bCs/>
        </w:rPr>
      </w:pPr>
    </w:p>
    <w:p w:rsidR="00F97086" w:rsidRDefault="00F97086" w:rsidP="00A26D07">
      <w:pPr>
        <w:rPr>
          <w:bCs/>
        </w:rPr>
      </w:pPr>
    </w:p>
    <w:p w:rsidR="00F97086" w:rsidRDefault="00F97086" w:rsidP="00A26D07">
      <w:pPr>
        <w:rPr>
          <w:bCs/>
        </w:rPr>
      </w:pPr>
    </w:p>
    <w:p w:rsidR="00F97086" w:rsidRDefault="00F97086" w:rsidP="00A26D07">
      <w:pPr>
        <w:rPr>
          <w:bCs/>
        </w:rPr>
      </w:pPr>
    </w:p>
    <w:p w:rsidR="00AB45B2" w:rsidRDefault="00AB45B2" w:rsidP="00A26D07">
      <w:pPr>
        <w:rPr>
          <w:bCs/>
        </w:rPr>
      </w:pPr>
    </w:p>
    <w:p w:rsidR="00AB45B2" w:rsidRPr="00A26D07" w:rsidRDefault="00AB45B2" w:rsidP="00A26D07">
      <w:pPr>
        <w:rPr>
          <w:bCs/>
        </w:rPr>
      </w:pPr>
    </w:p>
    <w:p w:rsidR="00A26D07" w:rsidRPr="007B1088" w:rsidRDefault="00A26D07" w:rsidP="007B1088"/>
    <w:p w:rsidR="007B1088" w:rsidRPr="007B1088" w:rsidRDefault="007B1088" w:rsidP="003D13AE"/>
    <w:p w:rsidR="003D13AE" w:rsidRDefault="003D13AE" w:rsidP="003D13AE"/>
    <w:p w:rsidR="003D13AE" w:rsidRPr="003D13AE" w:rsidRDefault="003D13AE" w:rsidP="003D13AE"/>
    <w:p w:rsidR="00C40C17" w:rsidRDefault="00C40C17" w:rsidP="00C40C17">
      <w:pPr>
        <w:pStyle w:val="3"/>
      </w:pPr>
      <w:r>
        <w:rPr>
          <w:rFonts w:hint="eastAsia"/>
        </w:rPr>
        <w:t>泛型与反射</w:t>
      </w:r>
    </w:p>
    <w:p w:rsidR="00C40C17" w:rsidRDefault="00C40C17" w:rsidP="00C40C17">
      <w:r>
        <w:t>J</w:t>
      </w:r>
      <w:r>
        <w:rPr>
          <w:rFonts w:hint="eastAsia"/>
        </w:rPr>
        <w:t>ava</w:t>
      </w:r>
      <w:r>
        <w:rPr>
          <w:rFonts w:hint="eastAsia"/>
        </w:rPr>
        <w:t>中的泛型是一种伪泛型，会在编译期间被擦出，所以无法在运行时获得有关泛型的信息。</w:t>
      </w:r>
    </w:p>
    <w:p w:rsidR="00C40C17" w:rsidRDefault="00C40C17" w:rsidP="00C40C17">
      <w:r>
        <w:rPr>
          <w:rFonts w:hint="eastAsia"/>
        </w:rPr>
        <w:t>但是在某些情况下，可以在运行期获得泛型的信息。</w:t>
      </w:r>
      <w:r w:rsidR="00AB1963">
        <w:rPr>
          <w:rFonts w:hint="eastAsia"/>
        </w:rPr>
        <w:t>在字节码中将泛型信息删除，但是在类元数据中还保存着泛型相关的信息，因此可以通过反射获取泛型。</w:t>
      </w:r>
    </w:p>
    <w:p w:rsidR="00C40C17" w:rsidRDefault="00C40C17" w:rsidP="00C40C17"/>
    <w:p w:rsidR="00C40C17" w:rsidRDefault="00C40C17" w:rsidP="00C40C17">
      <w:r>
        <w:rPr>
          <w:rFonts w:hint="eastAsia"/>
        </w:rPr>
        <w:t>下面是两个典型的使用泛型的场景：</w:t>
      </w:r>
    </w:p>
    <w:p w:rsidR="00C40C17" w:rsidRDefault="00C40C17" w:rsidP="00C40C17">
      <w:pPr>
        <w:rPr>
          <w:rFonts w:ascii="Arial" w:hAnsi="Arial" w:cs="Arial"/>
          <w:color w:val="2F2F2F"/>
          <w:shd w:val="clear" w:color="auto" w:fill="FFFFFF"/>
        </w:rPr>
      </w:pPr>
      <w:r>
        <w:rPr>
          <w:rFonts w:hint="eastAsia"/>
        </w:rPr>
        <w:t>1</w:t>
      </w:r>
      <w:r>
        <w:t xml:space="preserve"> </w:t>
      </w:r>
      <w:r>
        <w:rPr>
          <w:rFonts w:hint="eastAsia"/>
        </w:rPr>
        <w:t>声明一个需要被参数化（</w:t>
      </w:r>
      <w:r>
        <w:rPr>
          <w:rFonts w:ascii="Arial" w:hAnsi="Arial" w:cs="Arial"/>
          <w:color w:val="2F2F2F"/>
          <w:shd w:val="clear" w:color="auto" w:fill="FFFFFF"/>
        </w:rPr>
        <w:t>parameterizable</w:t>
      </w:r>
      <w:r>
        <w:rPr>
          <w:rFonts w:ascii="Arial" w:hAnsi="Arial" w:cs="Arial" w:hint="eastAsia"/>
          <w:color w:val="2F2F2F"/>
          <w:shd w:val="clear" w:color="auto" w:fill="FFFFFF"/>
        </w:rPr>
        <w:t>）的类或者接口</w:t>
      </w:r>
    </w:p>
    <w:p w:rsidR="00C40C17" w:rsidRDefault="00C40C17" w:rsidP="00C40C17">
      <w:pPr>
        <w:rPr>
          <w:rFonts w:ascii="Arial" w:hAnsi="Arial" w:cs="Arial"/>
          <w:color w:val="2F2F2F"/>
          <w:shd w:val="clear" w:color="auto" w:fill="FFFFFF"/>
        </w:rPr>
      </w:pPr>
      <w:r>
        <w:rPr>
          <w:rFonts w:ascii="Arial" w:hAnsi="Arial" w:cs="Arial" w:hint="eastAsia"/>
          <w:color w:val="2F2F2F"/>
          <w:shd w:val="clear" w:color="auto" w:fill="FFFFFF"/>
        </w:rPr>
        <w:t>2</w:t>
      </w:r>
      <w:r>
        <w:rPr>
          <w:rFonts w:ascii="Arial" w:hAnsi="Arial" w:cs="Arial"/>
          <w:color w:val="2F2F2F"/>
          <w:shd w:val="clear" w:color="auto" w:fill="FFFFFF"/>
        </w:rPr>
        <w:t xml:space="preserve"> </w:t>
      </w:r>
      <w:r>
        <w:rPr>
          <w:rFonts w:ascii="Arial" w:hAnsi="Arial" w:cs="Arial" w:hint="eastAsia"/>
          <w:color w:val="2F2F2F"/>
          <w:shd w:val="clear" w:color="auto" w:fill="FFFFFF"/>
        </w:rPr>
        <w:t>使用一个参数化的类</w:t>
      </w:r>
    </w:p>
    <w:p w:rsidR="00C40C17" w:rsidRDefault="00C40C17" w:rsidP="00C40C17">
      <w:r w:rsidRPr="00C40C17">
        <w:t>当你声明一个类或者接口的时候你可以指明这个类或接口可以被参数化，</w:t>
      </w:r>
      <w:r w:rsidRPr="00C40C17">
        <w:t xml:space="preserve"> java.util.List </w:t>
      </w:r>
      <w:r w:rsidRPr="00C40C17">
        <w:t>接口就是典型的例子。你可以运用泛型机制创建一个标明存储的是</w:t>
      </w:r>
      <w:r>
        <w:rPr>
          <w:rFonts w:hint="eastAsia"/>
        </w:rPr>
        <w:t>String</w:t>
      </w:r>
      <w:r w:rsidRPr="00C40C17">
        <w:t>类型</w:t>
      </w:r>
      <w:r>
        <w:rPr>
          <w:rFonts w:hint="eastAsia"/>
        </w:rPr>
        <w:t>List</w:t>
      </w:r>
      <w:r w:rsidRPr="00C40C17">
        <w:t>，这样比你创建一个</w:t>
      </w:r>
      <w:r>
        <w:rPr>
          <w:rFonts w:hint="eastAsia"/>
        </w:rPr>
        <w:t>Object</w:t>
      </w:r>
      <w:r>
        <w:rPr>
          <w:rFonts w:hint="eastAsia"/>
        </w:rPr>
        <w:t>的</w:t>
      </w:r>
      <w:r>
        <w:rPr>
          <w:rFonts w:hint="eastAsia"/>
        </w:rPr>
        <w:t>List</w:t>
      </w:r>
      <w:r w:rsidRPr="00C40C17">
        <w:t>要更好。</w:t>
      </w:r>
    </w:p>
    <w:p w:rsidR="00C40C17" w:rsidRDefault="00C40C17" w:rsidP="00C40C17">
      <w:r w:rsidRPr="00C40C17">
        <w:lastRenderedPageBreak/>
        <w:t>你不能在运行期获知一个被参数化的类型的具体参数类型是什么，但是你可以在用到这个被参数化类型的方法以及变量中找到他们，换句话说就是获知他们具体的参数化类型。</w:t>
      </w:r>
    </w:p>
    <w:p w:rsidR="00C40C17" w:rsidRDefault="00C40C17" w:rsidP="008E08B3">
      <w:pPr>
        <w:pStyle w:val="aa"/>
        <w:numPr>
          <w:ilvl w:val="0"/>
          <w:numId w:val="14"/>
        </w:numPr>
        <w:ind w:firstLineChars="0"/>
      </w:pPr>
      <w:r>
        <w:rPr>
          <w:rFonts w:hint="eastAsia"/>
        </w:rPr>
        <w:t>泛型方法返回类型</w:t>
      </w:r>
    </w:p>
    <w:p w:rsidR="00C40C17" w:rsidRDefault="00C40C17" w:rsidP="00C40C17">
      <w:pPr>
        <w:pStyle w:val="aa"/>
        <w:ind w:left="420" w:firstLineChars="0" w:firstLine="0"/>
      </w:pPr>
      <w:r>
        <w:rPr>
          <w:rFonts w:hint="eastAsia"/>
        </w:rPr>
        <w:t>获得了</w:t>
      </w:r>
      <w:r>
        <w:rPr>
          <w:rFonts w:hint="eastAsia"/>
        </w:rPr>
        <w:t>java.lang.reflect.Method</w:t>
      </w:r>
      <w:r>
        <w:rPr>
          <w:rFonts w:hint="eastAsia"/>
        </w:rPr>
        <w:t>对象，那么就可以获取到这个方法的泛型返回类型信息。</w:t>
      </w:r>
    </w:p>
    <w:p w:rsidR="00C40C17" w:rsidRDefault="00C40C17" w:rsidP="00C40C17">
      <w:pPr>
        <w:pStyle w:val="aa"/>
        <w:ind w:left="420" w:firstLineChars="0" w:firstLine="0"/>
      </w:pPr>
      <w:r w:rsidRPr="00C40C17">
        <w:t>如果方法是在一个被参数化类型之中</w:t>
      </w:r>
      <w:r>
        <w:rPr>
          <w:rFonts w:hint="eastAsia"/>
        </w:rPr>
        <w:t>（</w:t>
      </w:r>
      <w:r w:rsidRPr="00C40C17">
        <w:t>如</w:t>
      </w:r>
      <w:r w:rsidRPr="00C40C17">
        <w:t xml:space="preserve"> T fun()</w:t>
      </w:r>
      <w:r w:rsidRPr="00C40C17">
        <w:t>）那么你无法获取他的具体类型，但是如果方法返回一个泛型类（译者注：如</w:t>
      </w:r>
      <w:r w:rsidRPr="00C40C17">
        <w:t xml:space="preserve"> List fun()</w:t>
      </w:r>
      <w:r w:rsidRPr="00C40C17">
        <w:t>）那么你就可以获得这个泛型类的具体参数化类型。</w:t>
      </w:r>
      <w:r>
        <w:rPr>
          <w:rFonts w:hint="eastAsia"/>
        </w:rPr>
        <w:t>）</w:t>
      </w:r>
    </w:p>
    <w:p w:rsidR="00C40C17" w:rsidRDefault="00C40C17" w:rsidP="00C40C17">
      <w:pPr>
        <w:autoSpaceDE w:val="0"/>
        <w:autoSpaceDN w:val="0"/>
        <w:adjustRightInd w:val="0"/>
        <w:ind w:firstLine="420"/>
        <w:jc w:val="left"/>
        <w:rPr>
          <w:rFonts w:ascii="Courier New" w:hAnsi="Courier New" w:cs="Courier New"/>
          <w:kern w:val="0"/>
          <w:sz w:val="20"/>
          <w:szCs w:val="20"/>
        </w:rPr>
      </w:pP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MyClass {</w:t>
      </w:r>
    </w:p>
    <w:p w:rsidR="00C40C17" w:rsidRDefault="00C40C17" w:rsidP="00C40C1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List&lt;String&gt; </w:t>
      </w:r>
      <w:r>
        <w:rPr>
          <w:rFonts w:ascii="Courier New" w:hAnsi="Courier New" w:cs="Courier New"/>
          <w:color w:val="0000C0"/>
          <w:kern w:val="0"/>
          <w:sz w:val="20"/>
          <w:szCs w:val="20"/>
          <w:highlight w:val="yellow"/>
        </w:rPr>
        <w:t>stringList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ArrayList&lt;String&gt;();</w:t>
      </w:r>
    </w:p>
    <w:p w:rsidR="00C40C17" w:rsidRDefault="00C40C17" w:rsidP="00C40C1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List&lt;String&gt; getStringList() {</w:t>
      </w:r>
    </w:p>
    <w:p w:rsidR="00C40C17" w:rsidRDefault="00C40C17" w:rsidP="00C40C1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highlight w:val="lightGray"/>
        </w:rPr>
        <w:t>stringList</w:t>
      </w:r>
      <w:r>
        <w:rPr>
          <w:rFonts w:ascii="Courier New" w:hAnsi="Courier New" w:cs="Courier New"/>
          <w:color w:val="000000"/>
          <w:kern w:val="0"/>
          <w:sz w:val="20"/>
          <w:szCs w:val="20"/>
        </w:rPr>
        <w:t>;</w:t>
      </w:r>
    </w:p>
    <w:p w:rsidR="00C40C17" w:rsidRDefault="00C40C17" w:rsidP="00C40C1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40C17" w:rsidRDefault="00C40C17" w:rsidP="00C40C17">
      <w:pPr>
        <w:pStyle w:val="aa"/>
        <w:ind w:left="420" w:firstLineChars="0" w:firstLine="0"/>
        <w:rPr>
          <w:rFonts w:ascii="Courier New" w:hAnsi="Courier New" w:cs="Courier New"/>
          <w:color w:val="000000"/>
          <w:kern w:val="0"/>
          <w:sz w:val="20"/>
          <w:szCs w:val="20"/>
        </w:rPr>
      </w:pPr>
      <w:r>
        <w:rPr>
          <w:rFonts w:ascii="Courier New" w:hAnsi="Courier New" w:cs="Courier New"/>
          <w:color w:val="000000"/>
          <w:kern w:val="0"/>
          <w:sz w:val="20"/>
          <w:szCs w:val="20"/>
        </w:rPr>
        <w:t>}</w:t>
      </w:r>
    </w:p>
    <w:p w:rsidR="00C40C17" w:rsidRDefault="00C40C17" w:rsidP="00C40C17">
      <w:pPr>
        <w:pStyle w:val="aa"/>
        <w:ind w:left="420" w:firstLineChars="0" w:firstLine="0"/>
      </w:pPr>
      <w:r w:rsidRPr="00C40C17">
        <w:t>我们可以获取</w:t>
      </w:r>
      <w:r w:rsidRPr="00C40C17">
        <w:t xml:space="preserve"> getStringList()</w:t>
      </w:r>
      <w:r w:rsidRPr="00C40C17">
        <w:t>方法的泛型返回类型，换句话说，我们可以检测到</w:t>
      </w:r>
      <w:r w:rsidRPr="00C40C17">
        <w:t xml:space="preserve"> getStringList()</w:t>
      </w:r>
      <w:r w:rsidRPr="00C40C17">
        <w:t>方法返回的是</w:t>
      </w:r>
      <w:r w:rsidRPr="00C40C17">
        <w:t xml:space="preserve"> List </w:t>
      </w:r>
      <w:r w:rsidRPr="00C40C17">
        <w:t>而不仅仅只是一个</w:t>
      </w:r>
      <w:r w:rsidRPr="00C40C17">
        <w:t xml:space="preserve"> List</w:t>
      </w:r>
      <w:r w:rsidRPr="00C40C17">
        <w:t>。</w:t>
      </w:r>
    </w:p>
    <w:p w:rsidR="004E6D17" w:rsidRDefault="004E6D17" w:rsidP="004E6D1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Method </w:t>
      </w:r>
      <w:r>
        <w:rPr>
          <w:rFonts w:ascii="Courier New" w:hAnsi="Courier New" w:cs="Courier New"/>
          <w:color w:val="6A3E3E"/>
          <w:kern w:val="0"/>
          <w:sz w:val="20"/>
          <w:szCs w:val="20"/>
        </w:rPr>
        <w:t>method</w:t>
      </w:r>
      <w:r>
        <w:rPr>
          <w:rFonts w:ascii="Courier New" w:hAnsi="Courier New" w:cs="Courier New"/>
          <w:color w:val="000000"/>
          <w:kern w:val="0"/>
          <w:sz w:val="20"/>
          <w:szCs w:val="20"/>
        </w:rPr>
        <w:t xml:space="preserve"> = </w:t>
      </w:r>
      <w:r>
        <w:rPr>
          <w:rFonts w:ascii="Courier New" w:hAnsi="Courier New" w:cs="Courier New"/>
          <w:color w:val="000000"/>
          <w:kern w:val="0"/>
          <w:sz w:val="20"/>
          <w:szCs w:val="20"/>
          <w:u w:val="single"/>
        </w:rPr>
        <w:t>MyClass.</w:t>
      </w:r>
      <w:r>
        <w:rPr>
          <w:rFonts w:ascii="Courier New" w:hAnsi="Courier New" w:cs="Courier New"/>
          <w:b/>
          <w:bCs/>
          <w:color w:val="7F0055"/>
          <w:kern w:val="0"/>
          <w:sz w:val="20"/>
          <w:szCs w:val="20"/>
          <w:u w:val="single"/>
        </w:rPr>
        <w:t>class</w:t>
      </w:r>
      <w:r>
        <w:rPr>
          <w:rFonts w:ascii="Courier New" w:hAnsi="Courier New" w:cs="Courier New"/>
          <w:color w:val="000000"/>
          <w:kern w:val="0"/>
          <w:sz w:val="20"/>
          <w:szCs w:val="20"/>
          <w:u w:val="single"/>
        </w:rPr>
        <w:t>.getMethod(</w:t>
      </w:r>
      <w:r>
        <w:rPr>
          <w:rFonts w:ascii="Courier New" w:hAnsi="Courier New" w:cs="Courier New"/>
          <w:color w:val="2A00FF"/>
          <w:kern w:val="0"/>
          <w:sz w:val="20"/>
          <w:szCs w:val="20"/>
          <w:u w:val="single"/>
        </w:rPr>
        <w:t>"getStringList"</w:t>
      </w:r>
      <w:r>
        <w:rPr>
          <w:rFonts w:ascii="Courier New" w:hAnsi="Courier New" w:cs="Courier New"/>
          <w:color w:val="000000"/>
          <w:kern w:val="0"/>
          <w:sz w:val="20"/>
          <w:szCs w:val="20"/>
          <w:u w:val="single"/>
        </w:rPr>
        <w:t>,</w:t>
      </w:r>
      <w:r>
        <w:rPr>
          <w:rFonts w:ascii="Courier New" w:hAnsi="Courier New" w:cs="Courier New"/>
          <w:b/>
          <w:bCs/>
          <w:color w:val="7F0055"/>
          <w:kern w:val="0"/>
          <w:sz w:val="20"/>
          <w:szCs w:val="20"/>
          <w:u w:val="single"/>
        </w:rPr>
        <w:t>null</w:t>
      </w:r>
      <w:r>
        <w:rPr>
          <w:rFonts w:ascii="Courier New" w:hAnsi="Courier New" w:cs="Courier New"/>
          <w:color w:val="000000"/>
          <w:kern w:val="0"/>
          <w:sz w:val="20"/>
          <w:szCs w:val="20"/>
          <w:u w:val="single"/>
        </w:rPr>
        <w:t>)</w:t>
      </w:r>
      <w:r>
        <w:rPr>
          <w:rFonts w:ascii="Courier New" w:hAnsi="Courier New" w:cs="Courier New"/>
          <w:color w:val="000000"/>
          <w:kern w:val="0"/>
          <w:sz w:val="20"/>
          <w:szCs w:val="20"/>
        </w:rPr>
        <w:t>;</w:t>
      </w:r>
    </w:p>
    <w:p w:rsidR="004E6D17" w:rsidRDefault="004E6D17" w:rsidP="004E6D1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Type </w:t>
      </w:r>
      <w:r>
        <w:rPr>
          <w:rFonts w:ascii="Courier New" w:hAnsi="Courier New" w:cs="Courier New"/>
          <w:color w:val="6A3E3E"/>
          <w:kern w:val="0"/>
          <w:sz w:val="20"/>
          <w:szCs w:val="20"/>
        </w:rPr>
        <w:t>returnType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method</w:t>
      </w:r>
      <w:r>
        <w:rPr>
          <w:rFonts w:ascii="Courier New" w:hAnsi="Courier New" w:cs="Courier New"/>
          <w:color w:val="000000"/>
          <w:kern w:val="0"/>
          <w:sz w:val="20"/>
          <w:szCs w:val="20"/>
        </w:rPr>
        <w:t>.getGenericReturnType();</w:t>
      </w:r>
    </w:p>
    <w:p w:rsidR="004E6D17" w:rsidRDefault="004E6D17" w:rsidP="004E6D1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returnType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instanceof</w:t>
      </w:r>
      <w:r>
        <w:rPr>
          <w:rFonts w:ascii="Courier New" w:hAnsi="Courier New" w:cs="Courier New"/>
          <w:color w:val="000000"/>
          <w:kern w:val="0"/>
          <w:sz w:val="20"/>
          <w:szCs w:val="20"/>
        </w:rPr>
        <w:t xml:space="preserve"> ParameterizedType) {</w:t>
      </w:r>
    </w:p>
    <w:p w:rsidR="004E6D17" w:rsidRDefault="004E6D17" w:rsidP="004E6D1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ParameterizedType </w:t>
      </w:r>
      <w:r>
        <w:rPr>
          <w:rFonts w:ascii="Courier New" w:hAnsi="Courier New" w:cs="Courier New"/>
          <w:color w:val="6A3E3E"/>
          <w:kern w:val="0"/>
          <w:sz w:val="20"/>
          <w:szCs w:val="20"/>
        </w:rPr>
        <w:t>type</w:t>
      </w:r>
      <w:r>
        <w:rPr>
          <w:rFonts w:ascii="Courier New" w:hAnsi="Courier New" w:cs="Courier New"/>
          <w:color w:val="000000"/>
          <w:kern w:val="0"/>
          <w:sz w:val="20"/>
          <w:szCs w:val="20"/>
        </w:rPr>
        <w:t xml:space="preserve"> = (ParameterizedType)</w:t>
      </w:r>
      <w:r>
        <w:rPr>
          <w:rFonts w:ascii="Courier New" w:hAnsi="Courier New" w:cs="Courier New"/>
          <w:color w:val="6A3E3E"/>
          <w:kern w:val="0"/>
          <w:sz w:val="20"/>
          <w:szCs w:val="20"/>
        </w:rPr>
        <w:t>returnType</w:t>
      </w:r>
      <w:r>
        <w:rPr>
          <w:rFonts w:ascii="Courier New" w:hAnsi="Courier New" w:cs="Courier New"/>
          <w:color w:val="000000"/>
          <w:kern w:val="0"/>
          <w:sz w:val="20"/>
          <w:szCs w:val="20"/>
        </w:rPr>
        <w:t>;</w:t>
      </w:r>
    </w:p>
    <w:p w:rsidR="004E6D17" w:rsidRDefault="004E6D17" w:rsidP="004E6D1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Type[] </w:t>
      </w:r>
      <w:r>
        <w:rPr>
          <w:rFonts w:ascii="Courier New" w:hAnsi="Courier New" w:cs="Courier New"/>
          <w:color w:val="6A3E3E"/>
          <w:kern w:val="0"/>
          <w:sz w:val="20"/>
          <w:szCs w:val="20"/>
        </w:rPr>
        <w:t>typeArguments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type</w:t>
      </w:r>
      <w:r>
        <w:rPr>
          <w:rFonts w:ascii="Courier New" w:hAnsi="Courier New" w:cs="Courier New"/>
          <w:color w:val="000000"/>
          <w:kern w:val="0"/>
          <w:sz w:val="20"/>
          <w:szCs w:val="20"/>
        </w:rPr>
        <w:t>.getActualTypeArguments();</w:t>
      </w:r>
    </w:p>
    <w:p w:rsidR="004E6D17" w:rsidRDefault="004E6D17" w:rsidP="004E6D1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(Type </w:t>
      </w:r>
      <w:r>
        <w:rPr>
          <w:rFonts w:ascii="Courier New" w:hAnsi="Courier New" w:cs="Courier New"/>
          <w:color w:val="6A3E3E"/>
          <w:kern w:val="0"/>
          <w:sz w:val="20"/>
          <w:szCs w:val="20"/>
        </w:rPr>
        <w:t>typeArgument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typeArguments</w:t>
      </w:r>
      <w:r>
        <w:rPr>
          <w:rFonts w:ascii="Courier New" w:hAnsi="Courier New" w:cs="Courier New"/>
          <w:color w:val="000000"/>
          <w:kern w:val="0"/>
          <w:sz w:val="20"/>
          <w:szCs w:val="20"/>
        </w:rPr>
        <w:t>) {</w:t>
      </w:r>
    </w:p>
    <w:p w:rsidR="004E6D17" w:rsidRDefault="004E6D17" w:rsidP="004E6D1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u w:val="single"/>
        </w:rPr>
        <w:t>Class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typeArgClass</w:t>
      </w:r>
      <w:r>
        <w:rPr>
          <w:rFonts w:ascii="Courier New" w:hAnsi="Courier New" w:cs="Courier New"/>
          <w:color w:val="000000"/>
          <w:kern w:val="0"/>
          <w:sz w:val="20"/>
          <w:szCs w:val="20"/>
        </w:rPr>
        <w:t xml:space="preserve"> = (</w:t>
      </w:r>
      <w:r>
        <w:rPr>
          <w:rFonts w:ascii="Courier New" w:hAnsi="Courier New" w:cs="Courier New"/>
          <w:color w:val="000000"/>
          <w:kern w:val="0"/>
          <w:sz w:val="20"/>
          <w:szCs w:val="20"/>
          <w:u w:val="single"/>
        </w:rPr>
        <w:t>Class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typeArgument</w:t>
      </w:r>
      <w:r>
        <w:rPr>
          <w:rFonts w:ascii="Courier New" w:hAnsi="Courier New" w:cs="Courier New"/>
          <w:color w:val="000000"/>
          <w:kern w:val="0"/>
          <w:sz w:val="20"/>
          <w:szCs w:val="20"/>
        </w:rPr>
        <w:t>;</w:t>
      </w:r>
    </w:p>
    <w:p w:rsidR="004E6D17" w:rsidRDefault="004E6D17" w:rsidP="004E6D1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"typeArgClass = "</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typeArgClass</w:t>
      </w:r>
      <w:r>
        <w:rPr>
          <w:rFonts w:ascii="Courier New" w:hAnsi="Courier New" w:cs="Courier New"/>
          <w:color w:val="000000"/>
          <w:kern w:val="0"/>
          <w:sz w:val="20"/>
          <w:szCs w:val="20"/>
        </w:rPr>
        <w:t>);</w:t>
      </w:r>
    </w:p>
    <w:p w:rsidR="004E6D17" w:rsidRDefault="004E6D17" w:rsidP="004E6D1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40C17" w:rsidRDefault="004E6D17" w:rsidP="004E6D17">
      <w:pPr>
        <w:pStyle w:val="aa"/>
        <w:ind w:left="420" w:firstLineChars="0" w:firstLine="0"/>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4E6D17" w:rsidRDefault="004E6D17" w:rsidP="004E6D17">
      <w:pPr>
        <w:pStyle w:val="aa"/>
        <w:ind w:left="420" w:firstLineChars="0" w:firstLine="0"/>
        <w:rPr>
          <w:rFonts w:ascii="Courier New" w:hAnsi="Courier New" w:cs="Courier New"/>
          <w:color w:val="000000"/>
          <w:kern w:val="0"/>
          <w:sz w:val="20"/>
          <w:szCs w:val="20"/>
        </w:rPr>
      </w:pPr>
      <w:r>
        <w:rPr>
          <w:rFonts w:ascii="Courier New" w:hAnsi="Courier New" w:cs="Courier New" w:hint="eastAsia"/>
          <w:color w:val="000000"/>
          <w:kern w:val="0"/>
          <w:sz w:val="20"/>
          <w:szCs w:val="20"/>
        </w:rPr>
        <w:t>输出：</w:t>
      </w:r>
      <w:r>
        <w:rPr>
          <w:rFonts w:ascii="Courier New" w:hAnsi="Courier New" w:cs="Courier New"/>
          <w:color w:val="000000"/>
          <w:kern w:val="0"/>
          <w:sz w:val="20"/>
          <w:szCs w:val="20"/>
        </w:rPr>
        <w:t>typeArgClass = class java.lang.String</w:t>
      </w:r>
    </w:p>
    <w:p w:rsidR="004E6D17" w:rsidRDefault="004E6D17" w:rsidP="004E6D17">
      <w:r>
        <w:tab/>
      </w:r>
      <w:r>
        <w:rPr>
          <w:rFonts w:hint="eastAsia"/>
        </w:rPr>
        <w:t>Class</w:t>
      </w:r>
      <w:r>
        <w:rPr>
          <w:rFonts w:hint="eastAsia"/>
        </w:rPr>
        <w:t>类实现了</w:t>
      </w:r>
      <w:r>
        <w:rPr>
          <w:rFonts w:hint="eastAsia"/>
        </w:rPr>
        <w:t>Type</w:t>
      </w:r>
      <w:r>
        <w:rPr>
          <w:rFonts w:hint="eastAsia"/>
        </w:rPr>
        <w:t>接口，这里通过反射获得了参数类型的信息。</w:t>
      </w:r>
    </w:p>
    <w:p w:rsidR="003D13AE" w:rsidRDefault="003D13AE" w:rsidP="004E6D17"/>
    <w:p w:rsidR="003D13AE" w:rsidRDefault="003D13AE" w:rsidP="008E08B3">
      <w:pPr>
        <w:pStyle w:val="aa"/>
        <w:numPr>
          <w:ilvl w:val="0"/>
          <w:numId w:val="14"/>
        </w:numPr>
        <w:ind w:firstLineChars="0"/>
      </w:pPr>
      <w:r>
        <w:rPr>
          <w:rFonts w:hint="eastAsia"/>
        </w:rPr>
        <w:t>泛型方法参数类型</w:t>
      </w:r>
    </w:p>
    <w:p w:rsidR="003D13AE" w:rsidRDefault="003D13AE" w:rsidP="003D13AE">
      <w:pPr>
        <w:pStyle w:val="aa"/>
        <w:ind w:left="420" w:firstLineChars="0" w:firstLine="0"/>
      </w:pPr>
      <w:r w:rsidRPr="003D13AE">
        <w:t>可以通过反射来获取方法参数的泛型类型</w:t>
      </w:r>
      <w:r>
        <w:rPr>
          <w:rFonts w:hint="eastAsia"/>
        </w:rPr>
        <w:t>。</w:t>
      </w:r>
    </w:p>
    <w:p w:rsidR="003D13AE" w:rsidRDefault="003D13AE" w:rsidP="003D13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method</w:t>
      </w:r>
      <w:r>
        <w:rPr>
          <w:rFonts w:ascii="Courier New" w:hAnsi="Courier New" w:cs="Courier New"/>
          <w:color w:val="000000"/>
          <w:kern w:val="0"/>
          <w:sz w:val="20"/>
          <w:szCs w:val="20"/>
        </w:rPr>
        <w:t xml:space="preserve"> = MyClass.</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.getMethod(</w:t>
      </w:r>
      <w:r>
        <w:rPr>
          <w:rFonts w:ascii="Courier New" w:hAnsi="Courier New" w:cs="Courier New"/>
          <w:color w:val="2A00FF"/>
          <w:kern w:val="0"/>
          <w:sz w:val="20"/>
          <w:szCs w:val="20"/>
        </w:rPr>
        <w:t>"setStringList"</w:t>
      </w:r>
      <w:r>
        <w:rPr>
          <w:rFonts w:ascii="Courier New" w:hAnsi="Courier New" w:cs="Courier New"/>
          <w:color w:val="000000"/>
          <w:kern w:val="0"/>
          <w:sz w:val="20"/>
          <w:szCs w:val="20"/>
        </w:rPr>
        <w:t>, List.</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p>
    <w:p w:rsidR="003D13AE" w:rsidRDefault="003D13AE" w:rsidP="003D13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Type[] </w:t>
      </w:r>
      <w:r>
        <w:rPr>
          <w:rFonts w:ascii="Courier New" w:hAnsi="Courier New" w:cs="Courier New"/>
          <w:color w:val="6A3E3E"/>
          <w:kern w:val="0"/>
          <w:sz w:val="20"/>
          <w:szCs w:val="20"/>
        </w:rPr>
        <w:t>genericParameterTypes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method</w:t>
      </w:r>
      <w:r>
        <w:rPr>
          <w:rFonts w:ascii="Courier New" w:hAnsi="Courier New" w:cs="Courier New"/>
          <w:color w:val="000000"/>
          <w:kern w:val="0"/>
          <w:sz w:val="20"/>
          <w:szCs w:val="20"/>
        </w:rPr>
        <w:t>.getGenericParameterTypes();</w:t>
      </w:r>
    </w:p>
    <w:p w:rsidR="003D13AE" w:rsidRDefault="003D13AE" w:rsidP="003D13AE">
      <w:pPr>
        <w:autoSpaceDE w:val="0"/>
        <w:autoSpaceDN w:val="0"/>
        <w:adjustRightInd w:val="0"/>
        <w:jc w:val="left"/>
        <w:rPr>
          <w:rFonts w:ascii="Courier New" w:hAnsi="Courier New" w:cs="Courier New"/>
          <w:kern w:val="0"/>
          <w:sz w:val="20"/>
          <w:szCs w:val="20"/>
        </w:rPr>
      </w:pPr>
    </w:p>
    <w:p w:rsidR="003D13AE" w:rsidRDefault="003D13AE" w:rsidP="003D13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(Type </w:t>
      </w:r>
      <w:r>
        <w:rPr>
          <w:rFonts w:ascii="Courier New" w:hAnsi="Courier New" w:cs="Courier New"/>
          <w:color w:val="6A3E3E"/>
          <w:kern w:val="0"/>
          <w:sz w:val="20"/>
          <w:szCs w:val="20"/>
        </w:rPr>
        <w:t>genericParameterType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genericParameterTypes</w:t>
      </w:r>
      <w:r>
        <w:rPr>
          <w:rFonts w:ascii="Courier New" w:hAnsi="Courier New" w:cs="Courier New"/>
          <w:color w:val="000000"/>
          <w:kern w:val="0"/>
          <w:sz w:val="20"/>
          <w:szCs w:val="20"/>
        </w:rPr>
        <w:t>){</w:t>
      </w:r>
    </w:p>
    <w:p w:rsidR="003D13AE" w:rsidRDefault="003D13AE" w:rsidP="003D13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genericParameterType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instanceof</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ParameterizedType</w:t>
      </w:r>
      <w:r>
        <w:rPr>
          <w:rFonts w:ascii="Courier New" w:hAnsi="Courier New" w:cs="Courier New"/>
          <w:color w:val="000000"/>
          <w:kern w:val="0"/>
          <w:sz w:val="20"/>
          <w:szCs w:val="20"/>
        </w:rPr>
        <w:t>){</w:t>
      </w:r>
    </w:p>
    <w:p w:rsidR="003D13AE" w:rsidRDefault="003D13AE" w:rsidP="003D13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000000"/>
          <w:kern w:val="0"/>
          <w:sz w:val="20"/>
          <w:szCs w:val="20"/>
          <w:highlight w:val="lightGray"/>
        </w:rPr>
        <w:t>ParameterizedType</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aType</w:t>
      </w:r>
      <w:r>
        <w:rPr>
          <w:rFonts w:ascii="Courier New" w:hAnsi="Courier New" w:cs="Courier New"/>
          <w:color w:val="000000"/>
          <w:kern w:val="0"/>
          <w:sz w:val="20"/>
          <w:szCs w:val="20"/>
        </w:rPr>
        <w:t xml:space="preserve"> = (</w:t>
      </w:r>
      <w:r>
        <w:rPr>
          <w:rFonts w:ascii="Courier New" w:hAnsi="Courier New" w:cs="Courier New"/>
          <w:color w:val="000000"/>
          <w:kern w:val="0"/>
          <w:sz w:val="20"/>
          <w:szCs w:val="20"/>
          <w:highlight w:val="lightGray"/>
        </w:rPr>
        <w:t>ParameterizedType</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genericParameterType</w:t>
      </w:r>
      <w:r>
        <w:rPr>
          <w:rFonts w:ascii="Courier New" w:hAnsi="Courier New" w:cs="Courier New"/>
          <w:color w:val="000000"/>
          <w:kern w:val="0"/>
          <w:sz w:val="20"/>
          <w:szCs w:val="20"/>
        </w:rPr>
        <w:t>;</w:t>
      </w:r>
    </w:p>
    <w:p w:rsidR="003D13AE" w:rsidRDefault="003D13AE" w:rsidP="003D13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Type[] </w:t>
      </w:r>
      <w:r>
        <w:rPr>
          <w:rFonts w:ascii="Courier New" w:hAnsi="Courier New" w:cs="Courier New"/>
          <w:color w:val="6A3E3E"/>
          <w:kern w:val="0"/>
          <w:sz w:val="20"/>
          <w:szCs w:val="20"/>
        </w:rPr>
        <w:t>parameterArgTypes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aType</w:t>
      </w:r>
      <w:r>
        <w:rPr>
          <w:rFonts w:ascii="Courier New" w:hAnsi="Courier New" w:cs="Courier New"/>
          <w:color w:val="000000"/>
          <w:kern w:val="0"/>
          <w:sz w:val="20"/>
          <w:szCs w:val="20"/>
        </w:rPr>
        <w:t>.getActualTypeArguments();</w:t>
      </w:r>
    </w:p>
    <w:p w:rsidR="003D13AE" w:rsidRDefault="003D13AE" w:rsidP="003D13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(Type </w:t>
      </w:r>
      <w:r>
        <w:rPr>
          <w:rFonts w:ascii="Courier New" w:hAnsi="Courier New" w:cs="Courier New"/>
          <w:color w:val="6A3E3E"/>
          <w:kern w:val="0"/>
          <w:sz w:val="20"/>
          <w:szCs w:val="20"/>
        </w:rPr>
        <w:t>parameterArgType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parameterArgTypes</w:t>
      </w:r>
      <w:r>
        <w:rPr>
          <w:rFonts w:ascii="Courier New" w:hAnsi="Courier New" w:cs="Courier New"/>
          <w:color w:val="000000"/>
          <w:kern w:val="0"/>
          <w:sz w:val="20"/>
          <w:szCs w:val="20"/>
        </w:rPr>
        <w:t>){</w:t>
      </w:r>
    </w:p>
    <w:p w:rsidR="003D13AE" w:rsidRDefault="003D13AE" w:rsidP="003D13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000000"/>
          <w:kern w:val="0"/>
          <w:sz w:val="20"/>
          <w:szCs w:val="20"/>
          <w:u w:val="single"/>
        </w:rPr>
        <w:t>Class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parameterArgClass</w:t>
      </w:r>
      <w:r>
        <w:rPr>
          <w:rFonts w:ascii="Courier New" w:hAnsi="Courier New" w:cs="Courier New"/>
          <w:color w:val="000000"/>
          <w:kern w:val="0"/>
          <w:sz w:val="20"/>
          <w:szCs w:val="20"/>
        </w:rPr>
        <w:t xml:space="preserve"> = (</w:t>
      </w:r>
      <w:r>
        <w:rPr>
          <w:rFonts w:ascii="Courier New" w:hAnsi="Courier New" w:cs="Courier New"/>
          <w:color w:val="000000"/>
          <w:kern w:val="0"/>
          <w:sz w:val="20"/>
          <w:szCs w:val="20"/>
          <w:u w:val="single"/>
        </w:rPr>
        <w:t>Class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parameterArgType</w:t>
      </w:r>
      <w:r>
        <w:rPr>
          <w:rFonts w:ascii="Courier New" w:hAnsi="Courier New" w:cs="Courier New"/>
          <w:color w:val="000000"/>
          <w:kern w:val="0"/>
          <w:sz w:val="20"/>
          <w:szCs w:val="20"/>
        </w:rPr>
        <w:t>;</w:t>
      </w:r>
    </w:p>
    <w:p w:rsidR="003D13AE" w:rsidRDefault="003D13AE" w:rsidP="003D13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"parameterArgClass = "</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parameterArgClass</w:t>
      </w:r>
      <w:r>
        <w:rPr>
          <w:rFonts w:ascii="Courier New" w:hAnsi="Courier New" w:cs="Courier New"/>
          <w:color w:val="000000"/>
          <w:kern w:val="0"/>
          <w:sz w:val="20"/>
          <w:szCs w:val="20"/>
        </w:rPr>
        <w:t>);</w:t>
      </w:r>
    </w:p>
    <w:p w:rsidR="003D13AE" w:rsidRDefault="003D13AE" w:rsidP="003D13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3D13AE" w:rsidRDefault="003D13AE" w:rsidP="003D13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3D13AE" w:rsidRDefault="003D13AE" w:rsidP="003D13AE">
      <w:pPr>
        <w:pStyle w:val="aa"/>
        <w:ind w:left="420" w:firstLineChars="0" w:firstLine="0"/>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D13AE" w:rsidRDefault="003D13AE" w:rsidP="003D13AE">
      <w:pPr>
        <w:pStyle w:val="aa"/>
        <w:ind w:left="420" w:firstLineChars="0" w:firstLine="0"/>
        <w:rPr>
          <w:rFonts w:ascii="Courier New" w:hAnsi="Courier New" w:cs="Courier New"/>
          <w:color w:val="000000"/>
          <w:kern w:val="0"/>
          <w:sz w:val="20"/>
          <w:szCs w:val="20"/>
        </w:rPr>
      </w:pPr>
      <w:r>
        <w:rPr>
          <w:rFonts w:ascii="Courier New" w:hAnsi="Courier New" w:cs="Courier New" w:hint="eastAsia"/>
          <w:color w:val="000000"/>
          <w:kern w:val="0"/>
          <w:sz w:val="20"/>
          <w:szCs w:val="20"/>
        </w:rPr>
        <w:t>输出：</w:t>
      </w:r>
      <w:r>
        <w:rPr>
          <w:rFonts w:ascii="Courier New" w:hAnsi="Courier New" w:cs="Courier New"/>
          <w:color w:val="000000"/>
          <w:kern w:val="0"/>
          <w:sz w:val="20"/>
          <w:szCs w:val="20"/>
        </w:rPr>
        <w:t>parameterArgClass = class java.lang.String</w:t>
      </w:r>
    </w:p>
    <w:p w:rsidR="003D13AE" w:rsidRDefault="003D13AE" w:rsidP="003D13AE">
      <w:pPr>
        <w:pStyle w:val="aa"/>
        <w:ind w:left="420" w:firstLineChars="0" w:firstLine="0"/>
        <w:rPr>
          <w:rFonts w:ascii="Courier New" w:hAnsi="Courier New" w:cs="Courier New"/>
          <w:color w:val="000000"/>
          <w:kern w:val="0"/>
          <w:sz w:val="20"/>
          <w:szCs w:val="20"/>
        </w:rPr>
      </w:pPr>
    </w:p>
    <w:p w:rsidR="003D13AE" w:rsidRPr="003D13AE" w:rsidRDefault="003D13AE" w:rsidP="008E08B3">
      <w:pPr>
        <w:pStyle w:val="aa"/>
        <w:numPr>
          <w:ilvl w:val="0"/>
          <w:numId w:val="14"/>
        </w:numPr>
        <w:ind w:firstLineChars="0"/>
      </w:pPr>
      <w:r>
        <w:rPr>
          <w:rFonts w:ascii="Courier New" w:hAnsi="Courier New" w:cs="Courier New" w:hint="eastAsia"/>
          <w:color w:val="000000"/>
          <w:kern w:val="0"/>
          <w:sz w:val="20"/>
          <w:szCs w:val="20"/>
        </w:rPr>
        <w:t>泛型变量类型</w:t>
      </w:r>
    </w:p>
    <w:p w:rsidR="003D13AE" w:rsidRDefault="003D13AE" w:rsidP="003D13AE">
      <w:pPr>
        <w:pStyle w:val="aa"/>
        <w:ind w:left="420" w:firstLineChars="0" w:firstLine="0"/>
        <w:rPr>
          <w:rFonts w:ascii="Courier New" w:hAnsi="Courier New" w:cs="Courier New"/>
          <w:color w:val="000000"/>
          <w:kern w:val="0"/>
          <w:sz w:val="20"/>
          <w:szCs w:val="20"/>
        </w:rPr>
      </w:pPr>
      <w:r>
        <w:rPr>
          <w:rFonts w:ascii="Courier New" w:hAnsi="Courier New" w:cs="Courier New" w:hint="eastAsia"/>
          <w:color w:val="000000"/>
          <w:kern w:val="0"/>
          <w:sz w:val="20"/>
          <w:szCs w:val="20"/>
        </w:rPr>
        <w:t>通过反射可以访问公有</w:t>
      </w:r>
      <w:r>
        <w:rPr>
          <w:rFonts w:ascii="Courier New" w:hAnsi="Courier New" w:cs="Courier New" w:hint="eastAsia"/>
          <w:color w:val="000000"/>
          <w:kern w:val="0"/>
          <w:sz w:val="20"/>
          <w:szCs w:val="20"/>
        </w:rPr>
        <w:t>(public)</w:t>
      </w:r>
      <w:r>
        <w:rPr>
          <w:rFonts w:ascii="Courier New" w:hAnsi="Courier New" w:cs="Courier New" w:hint="eastAsia"/>
          <w:color w:val="000000"/>
          <w:kern w:val="0"/>
          <w:sz w:val="20"/>
          <w:szCs w:val="20"/>
        </w:rPr>
        <w:t>变量的泛型类型。无论是一个类的静态成员变量还是实例成员变量，都可以获取到。</w:t>
      </w:r>
    </w:p>
    <w:p w:rsidR="003D13AE" w:rsidRDefault="003D13AE" w:rsidP="003D13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Field </w:t>
      </w:r>
      <w:r>
        <w:rPr>
          <w:rFonts w:ascii="Courier New" w:hAnsi="Courier New" w:cs="Courier New"/>
          <w:color w:val="6A3E3E"/>
          <w:kern w:val="0"/>
          <w:sz w:val="20"/>
          <w:szCs w:val="20"/>
        </w:rPr>
        <w:t>field</w:t>
      </w:r>
      <w:r>
        <w:rPr>
          <w:rFonts w:ascii="Courier New" w:hAnsi="Courier New" w:cs="Courier New"/>
          <w:color w:val="000000"/>
          <w:kern w:val="0"/>
          <w:sz w:val="20"/>
          <w:szCs w:val="20"/>
        </w:rPr>
        <w:t xml:space="preserve"> = MyClass.</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.getField(</w:t>
      </w:r>
      <w:r>
        <w:rPr>
          <w:rFonts w:ascii="Courier New" w:hAnsi="Courier New" w:cs="Courier New"/>
          <w:color w:val="2A00FF"/>
          <w:kern w:val="0"/>
          <w:sz w:val="20"/>
          <w:szCs w:val="20"/>
        </w:rPr>
        <w:t>"stringList"</w:t>
      </w:r>
      <w:r>
        <w:rPr>
          <w:rFonts w:ascii="Courier New" w:hAnsi="Courier New" w:cs="Courier New"/>
          <w:color w:val="000000"/>
          <w:kern w:val="0"/>
          <w:sz w:val="20"/>
          <w:szCs w:val="20"/>
        </w:rPr>
        <w:t>);</w:t>
      </w:r>
    </w:p>
    <w:p w:rsidR="003D13AE" w:rsidRDefault="003D13AE" w:rsidP="003D13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Type </w:t>
      </w:r>
      <w:r>
        <w:rPr>
          <w:rFonts w:ascii="Courier New" w:hAnsi="Courier New" w:cs="Courier New"/>
          <w:color w:val="6A3E3E"/>
          <w:kern w:val="0"/>
          <w:sz w:val="20"/>
          <w:szCs w:val="20"/>
        </w:rPr>
        <w:t>genericFieldType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field</w:t>
      </w:r>
      <w:r>
        <w:rPr>
          <w:rFonts w:ascii="Courier New" w:hAnsi="Courier New" w:cs="Courier New"/>
          <w:color w:val="000000"/>
          <w:kern w:val="0"/>
          <w:sz w:val="20"/>
          <w:szCs w:val="20"/>
        </w:rPr>
        <w:t>.getGenericType();</w:t>
      </w:r>
    </w:p>
    <w:p w:rsidR="003D13AE" w:rsidRDefault="003D13AE" w:rsidP="003D13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genericFieldType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instanceof</w:t>
      </w:r>
      <w:r>
        <w:rPr>
          <w:rFonts w:ascii="Courier New" w:hAnsi="Courier New" w:cs="Courier New"/>
          <w:color w:val="000000"/>
          <w:kern w:val="0"/>
          <w:sz w:val="20"/>
          <w:szCs w:val="20"/>
        </w:rPr>
        <w:t xml:space="preserve"> ParameterizedType){</w:t>
      </w:r>
    </w:p>
    <w:p w:rsidR="003D13AE" w:rsidRDefault="003D13AE" w:rsidP="003D13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ParameterizedType </w:t>
      </w:r>
      <w:r>
        <w:rPr>
          <w:rFonts w:ascii="Courier New" w:hAnsi="Courier New" w:cs="Courier New"/>
          <w:color w:val="6A3E3E"/>
          <w:kern w:val="0"/>
          <w:sz w:val="20"/>
          <w:szCs w:val="20"/>
        </w:rPr>
        <w:t>aType</w:t>
      </w:r>
      <w:r>
        <w:rPr>
          <w:rFonts w:ascii="Courier New" w:hAnsi="Courier New" w:cs="Courier New"/>
          <w:color w:val="000000"/>
          <w:kern w:val="0"/>
          <w:sz w:val="20"/>
          <w:szCs w:val="20"/>
        </w:rPr>
        <w:t xml:space="preserve"> = (ParameterizedType) </w:t>
      </w:r>
      <w:r>
        <w:rPr>
          <w:rFonts w:ascii="Courier New" w:hAnsi="Courier New" w:cs="Courier New"/>
          <w:color w:val="6A3E3E"/>
          <w:kern w:val="0"/>
          <w:sz w:val="20"/>
          <w:szCs w:val="20"/>
        </w:rPr>
        <w:t>genericFieldType</w:t>
      </w:r>
      <w:r>
        <w:rPr>
          <w:rFonts w:ascii="Courier New" w:hAnsi="Courier New" w:cs="Courier New"/>
          <w:color w:val="000000"/>
          <w:kern w:val="0"/>
          <w:sz w:val="20"/>
          <w:szCs w:val="20"/>
        </w:rPr>
        <w:t>;</w:t>
      </w:r>
    </w:p>
    <w:p w:rsidR="003D13AE" w:rsidRDefault="003D13AE" w:rsidP="003D13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Type[] </w:t>
      </w:r>
      <w:r>
        <w:rPr>
          <w:rFonts w:ascii="Courier New" w:hAnsi="Courier New" w:cs="Courier New"/>
          <w:color w:val="6A3E3E"/>
          <w:kern w:val="0"/>
          <w:sz w:val="20"/>
          <w:szCs w:val="20"/>
        </w:rPr>
        <w:t>fieldArgTypes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aType</w:t>
      </w:r>
      <w:r>
        <w:rPr>
          <w:rFonts w:ascii="Courier New" w:hAnsi="Courier New" w:cs="Courier New"/>
          <w:color w:val="000000"/>
          <w:kern w:val="0"/>
          <w:sz w:val="20"/>
          <w:szCs w:val="20"/>
        </w:rPr>
        <w:t>.getActualTypeArguments();</w:t>
      </w:r>
    </w:p>
    <w:p w:rsidR="003D13AE" w:rsidRDefault="003D13AE" w:rsidP="003D13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(Type </w:t>
      </w:r>
      <w:r>
        <w:rPr>
          <w:rFonts w:ascii="Courier New" w:hAnsi="Courier New" w:cs="Courier New"/>
          <w:color w:val="6A3E3E"/>
          <w:kern w:val="0"/>
          <w:sz w:val="20"/>
          <w:szCs w:val="20"/>
        </w:rPr>
        <w:t>fieldArgType</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fieldArgTypes</w:t>
      </w:r>
      <w:r>
        <w:rPr>
          <w:rFonts w:ascii="Courier New" w:hAnsi="Courier New" w:cs="Courier New"/>
          <w:color w:val="000000"/>
          <w:kern w:val="0"/>
          <w:sz w:val="20"/>
          <w:szCs w:val="20"/>
        </w:rPr>
        <w:t>){</w:t>
      </w:r>
    </w:p>
    <w:p w:rsidR="003D13AE" w:rsidRDefault="003D13AE" w:rsidP="003D13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000000"/>
          <w:kern w:val="0"/>
          <w:sz w:val="20"/>
          <w:szCs w:val="20"/>
          <w:u w:val="single"/>
        </w:rPr>
        <w:t>Class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fieldArgClass</w:t>
      </w:r>
      <w:r>
        <w:rPr>
          <w:rFonts w:ascii="Courier New" w:hAnsi="Courier New" w:cs="Courier New"/>
          <w:color w:val="000000"/>
          <w:kern w:val="0"/>
          <w:sz w:val="20"/>
          <w:szCs w:val="20"/>
        </w:rPr>
        <w:t xml:space="preserve"> = (</w:t>
      </w:r>
      <w:r>
        <w:rPr>
          <w:rFonts w:ascii="Courier New" w:hAnsi="Courier New" w:cs="Courier New"/>
          <w:color w:val="000000"/>
          <w:kern w:val="0"/>
          <w:sz w:val="20"/>
          <w:szCs w:val="20"/>
          <w:u w:val="single"/>
        </w:rPr>
        <w:t>Class</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fieldArgType</w:t>
      </w:r>
      <w:r>
        <w:rPr>
          <w:rFonts w:ascii="Courier New" w:hAnsi="Courier New" w:cs="Courier New"/>
          <w:color w:val="000000"/>
          <w:kern w:val="0"/>
          <w:sz w:val="20"/>
          <w:szCs w:val="20"/>
        </w:rPr>
        <w:t>;</w:t>
      </w:r>
    </w:p>
    <w:p w:rsidR="003D13AE" w:rsidRDefault="003D13AE" w:rsidP="003D13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"fieldArgClass = "</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fieldArgClass</w:t>
      </w:r>
      <w:r>
        <w:rPr>
          <w:rFonts w:ascii="Courier New" w:hAnsi="Courier New" w:cs="Courier New"/>
          <w:color w:val="000000"/>
          <w:kern w:val="0"/>
          <w:sz w:val="20"/>
          <w:szCs w:val="20"/>
        </w:rPr>
        <w:t>);</w:t>
      </w:r>
    </w:p>
    <w:p w:rsidR="003D13AE" w:rsidRDefault="003D13AE" w:rsidP="003D13A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3D13AE" w:rsidRDefault="003D13AE" w:rsidP="003D13AE">
      <w:pPr>
        <w:pStyle w:val="aa"/>
        <w:ind w:left="420" w:firstLineChars="0" w:firstLine="0"/>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D13AE" w:rsidRDefault="003D13AE" w:rsidP="003D13AE">
      <w:pPr>
        <w:pStyle w:val="aa"/>
        <w:ind w:left="420" w:firstLineChars="0" w:firstLine="0"/>
        <w:rPr>
          <w:rFonts w:ascii="Courier New" w:hAnsi="Courier New" w:cs="Courier New"/>
          <w:color w:val="000000"/>
          <w:kern w:val="0"/>
          <w:sz w:val="20"/>
          <w:szCs w:val="20"/>
        </w:rPr>
      </w:pPr>
      <w:r>
        <w:rPr>
          <w:rFonts w:ascii="Courier New" w:hAnsi="Courier New" w:cs="Courier New" w:hint="eastAsia"/>
          <w:color w:val="000000"/>
          <w:kern w:val="0"/>
          <w:sz w:val="20"/>
          <w:szCs w:val="20"/>
        </w:rPr>
        <w:t>输出：</w:t>
      </w:r>
      <w:r>
        <w:rPr>
          <w:rFonts w:ascii="Courier New" w:hAnsi="Courier New" w:cs="Courier New"/>
          <w:color w:val="000000"/>
          <w:kern w:val="0"/>
          <w:sz w:val="20"/>
          <w:szCs w:val="20"/>
        </w:rPr>
        <w:t>fieldArgClass = class java.lang.String</w:t>
      </w:r>
    </w:p>
    <w:p w:rsidR="00EC4040" w:rsidRPr="000327F5" w:rsidRDefault="00EC4040" w:rsidP="000327F5">
      <w:pPr>
        <w:rPr>
          <w:rFonts w:ascii="Courier New" w:hAnsi="Courier New" w:cs="Courier New"/>
          <w:color w:val="000000"/>
          <w:kern w:val="0"/>
          <w:sz w:val="20"/>
          <w:szCs w:val="20"/>
        </w:rPr>
      </w:pPr>
    </w:p>
    <w:p w:rsidR="00EC4040" w:rsidRDefault="00EC4040" w:rsidP="003D13AE">
      <w:pPr>
        <w:pStyle w:val="aa"/>
        <w:ind w:left="420" w:firstLineChars="0" w:firstLine="0"/>
        <w:rPr>
          <w:rFonts w:ascii="Courier New" w:hAnsi="Courier New" w:cs="Courier New"/>
          <w:color w:val="000000"/>
          <w:kern w:val="0"/>
          <w:sz w:val="20"/>
          <w:szCs w:val="20"/>
        </w:rPr>
      </w:pPr>
      <w:r>
        <w:rPr>
          <w:rFonts w:ascii="Courier New" w:hAnsi="Courier New" w:cs="Courier New" w:hint="eastAsia"/>
          <w:color w:val="000000"/>
          <w:kern w:val="0"/>
          <w:sz w:val="20"/>
          <w:szCs w:val="20"/>
        </w:rPr>
        <w:t>补充：在集合中使用参数化类型，这样禁止我们在编译期间插入与类型不符合的参数，但是通过反射，由于反射是在运行期发生作用，</w:t>
      </w:r>
      <w:r w:rsidR="007C6BEB">
        <w:rPr>
          <w:rFonts w:ascii="Courier New" w:hAnsi="Courier New" w:cs="Courier New" w:hint="eastAsia"/>
          <w:color w:val="000000"/>
          <w:kern w:val="0"/>
          <w:sz w:val="20"/>
          <w:szCs w:val="20"/>
        </w:rPr>
        <w:t>且</w:t>
      </w:r>
      <w:r w:rsidR="007C6BEB">
        <w:rPr>
          <w:rFonts w:ascii="Courier New" w:hAnsi="Courier New" w:cs="Courier New" w:hint="eastAsia"/>
          <w:color w:val="000000"/>
          <w:kern w:val="0"/>
          <w:sz w:val="20"/>
          <w:szCs w:val="20"/>
        </w:rPr>
        <w:t>java</w:t>
      </w:r>
      <w:r w:rsidR="007C6BEB">
        <w:rPr>
          <w:rFonts w:ascii="Courier New" w:hAnsi="Courier New" w:cs="Courier New" w:hint="eastAsia"/>
          <w:color w:val="000000"/>
          <w:kern w:val="0"/>
          <w:sz w:val="20"/>
          <w:szCs w:val="20"/>
        </w:rPr>
        <w:t>中的泛型在编译期间就会被擦除了，</w:t>
      </w:r>
      <w:r>
        <w:rPr>
          <w:rFonts w:ascii="Courier New" w:hAnsi="Courier New" w:cs="Courier New" w:hint="eastAsia"/>
          <w:color w:val="000000"/>
          <w:kern w:val="0"/>
          <w:sz w:val="20"/>
          <w:szCs w:val="20"/>
        </w:rPr>
        <w:t>因此可以跳过编译期间的检查，插入任意类型的数据。</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ljs-keyword"/>
          <w:rFonts w:ascii="Menlo" w:hAnsi="Menlo"/>
          <w:color w:val="859900"/>
          <w:sz w:val="18"/>
          <w:szCs w:val="18"/>
          <w:bdr w:val="none" w:sz="0" w:space="0" w:color="auto" w:frame="1"/>
        </w:rPr>
        <w:t>public</w:t>
      </w:r>
      <w:r>
        <w:rPr>
          <w:rStyle w:val="HTML"/>
          <w:rFonts w:ascii="Menlo" w:hAnsi="Menlo"/>
          <w:color w:val="657B83"/>
          <w:sz w:val="18"/>
          <w:szCs w:val="18"/>
          <w:bdr w:val="none" w:sz="0" w:space="0" w:color="auto" w:frame="1"/>
        </w:rPr>
        <w:t xml:space="preserve"> </w:t>
      </w:r>
      <w:r>
        <w:rPr>
          <w:rStyle w:val="hljs-keyword"/>
          <w:rFonts w:ascii="Menlo" w:hAnsi="Menlo"/>
          <w:color w:val="859900"/>
          <w:sz w:val="18"/>
          <w:szCs w:val="18"/>
          <w:bdr w:val="none" w:sz="0" w:space="0" w:color="auto" w:frame="1"/>
        </w:rPr>
        <w:t>class</w:t>
      </w:r>
      <w:r>
        <w:rPr>
          <w:rStyle w:val="hljs-class"/>
          <w:rFonts w:ascii="Menlo" w:hAnsi="Menlo"/>
          <w:color w:val="657B83"/>
          <w:sz w:val="18"/>
          <w:szCs w:val="18"/>
          <w:bdr w:val="none" w:sz="0" w:space="0" w:color="auto" w:frame="1"/>
        </w:rPr>
        <w:t xml:space="preserve"> </w:t>
      </w:r>
      <w:r>
        <w:rPr>
          <w:rStyle w:val="hljs-title"/>
          <w:rFonts w:ascii="Menlo" w:hAnsi="Menlo"/>
          <w:color w:val="B58900"/>
          <w:sz w:val="18"/>
          <w:szCs w:val="18"/>
          <w:bdr w:val="none" w:sz="0" w:space="0" w:color="auto" w:frame="1"/>
        </w:rPr>
        <w:t>GenericEssence</w:t>
      </w:r>
      <w:r>
        <w:rPr>
          <w:rStyle w:val="hljs-class"/>
          <w:rFonts w:ascii="Menlo" w:hAnsi="Menlo"/>
          <w:color w:val="657B83"/>
          <w:sz w:val="18"/>
          <w:szCs w:val="18"/>
          <w:bdr w:val="none" w:sz="0" w:space="0" w:color="auto" w:frame="1"/>
        </w:rPr>
        <w:t xml:space="preserve"> </w:t>
      </w:r>
      <w:r>
        <w:rPr>
          <w:rStyle w:val="HTML"/>
          <w:rFonts w:ascii="Menlo" w:hAnsi="Menlo"/>
          <w:color w:val="657B83"/>
          <w:sz w:val="18"/>
          <w:szCs w:val="18"/>
          <w:bdr w:val="none" w:sz="0" w:space="0" w:color="auto" w:frame="1"/>
        </w:rPr>
        <w:t>{</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w:t>
      </w:r>
      <w:r>
        <w:rPr>
          <w:rStyle w:val="hljs-keyword"/>
          <w:rFonts w:ascii="Menlo" w:hAnsi="Menlo"/>
          <w:color w:val="859900"/>
          <w:sz w:val="18"/>
          <w:szCs w:val="18"/>
          <w:bdr w:val="none" w:sz="0" w:space="0" w:color="auto" w:frame="1"/>
        </w:rPr>
        <w:t>public</w:t>
      </w:r>
      <w:r>
        <w:rPr>
          <w:rStyle w:val="hljs-function"/>
          <w:rFonts w:ascii="Menlo" w:hAnsi="Menlo"/>
          <w:color w:val="657B83"/>
          <w:sz w:val="18"/>
          <w:szCs w:val="18"/>
          <w:bdr w:val="none" w:sz="0" w:space="0" w:color="auto" w:frame="1"/>
        </w:rPr>
        <w:t xml:space="preserve"> </w:t>
      </w:r>
      <w:r>
        <w:rPr>
          <w:rStyle w:val="hljs-keyword"/>
          <w:rFonts w:ascii="Menlo" w:hAnsi="Menlo"/>
          <w:color w:val="859900"/>
          <w:sz w:val="18"/>
          <w:szCs w:val="18"/>
          <w:bdr w:val="none" w:sz="0" w:space="0" w:color="auto" w:frame="1"/>
        </w:rPr>
        <w:t>static</w:t>
      </w:r>
      <w:r>
        <w:rPr>
          <w:rStyle w:val="hljs-function"/>
          <w:rFonts w:ascii="Menlo" w:hAnsi="Menlo"/>
          <w:color w:val="657B83"/>
          <w:sz w:val="18"/>
          <w:szCs w:val="18"/>
          <w:bdr w:val="none" w:sz="0" w:space="0" w:color="auto" w:frame="1"/>
        </w:rPr>
        <w:t xml:space="preserve"> </w:t>
      </w:r>
      <w:r>
        <w:rPr>
          <w:rStyle w:val="hljs-keyword"/>
          <w:rFonts w:ascii="Menlo" w:hAnsi="Menlo"/>
          <w:color w:val="859900"/>
          <w:sz w:val="18"/>
          <w:szCs w:val="18"/>
          <w:bdr w:val="none" w:sz="0" w:space="0" w:color="auto" w:frame="1"/>
        </w:rPr>
        <w:t>void</w:t>
      </w:r>
      <w:r>
        <w:rPr>
          <w:rStyle w:val="hljs-function"/>
          <w:rFonts w:ascii="Menlo" w:hAnsi="Menlo"/>
          <w:color w:val="657B83"/>
          <w:sz w:val="18"/>
          <w:szCs w:val="18"/>
          <w:bdr w:val="none" w:sz="0" w:space="0" w:color="auto" w:frame="1"/>
        </w:rPr>
        <w:t xml:space="preserve"> </w:t>
      </w:r>
      <w:r>
        <w:rPr>
          <w:rStyle w:val="hljs-title"/>
          <w:rFonts w:ascii="Menlo" w:hAnsi="Menlo"/>
          <w:color w:val="268BD2"/>
          <w:sz w:val="18"/>
          <w:szCs w:val="18"/>
          <w:bdr w:val="none" w:sz="0" w:space="0" w:color="auto" w:frame="1"/>
        </w:rPr>
        <w:t>main</w:t>
      </w:r>
      <w:r>
        <w:rPr>
          <w:rStyle w:val="hljs-params"/>
          <w:rFonts w:ascii="Menlo" w:hAnsi="Menlo"/>
          <w:color w:val="657B83"/>
          <w:sz w:val="18"/>
          <w:szCs w:val="18"/>
          <w:bdr w:val="none" w:sz="0" w:space="0" w:color="auto" w:frame="1"/>
        </w:rPr>
        <w:t>(String[] args)</w:t>
      </w:r>
      <w:r>
        <w:rPr>
          <w:rStyle w:val="hljs-function"/>
          <w:rFonts w:ascii="Menlo" w:hAnsi="Menlo"/>
          <w:color w:val="657B83"/>
          <w:sz w:val="18"/>
          <w:szCs w:val="18"/>
          <w:bdr w:val="none" w:sz="0" w:space="0" w:color="auto" w:frame="1"/>
        </w:rPr>
        <w:t xml:space="preserve"> </w:t>
      </w:r>
      <w:r>
        <w:rPr>
          <w:rStyle w:val="HTML"/>
          <w:rFonts w:ascii="Menlo" w:hAnsi="Menlo"/>
          <w:color w:val="657B83"/>
          <w:sz w:val="18"/>
          <w:szCs w:val="18"/>
          <w:bdr w:val="none" w:sz="0" w:space="0" w:color="auto" w:frame="1"/>
        </w:rPr>
        <w:t>{</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List list1 = </w:t>
      </w:r>
      <w:r>
        <w:rPr>
          <w:rStyle w:val="hljs-keyword"/>
          <w:rFonts w:ascii="Menlo" w:hAnsi="Menlo"/>
          <w:color w:val="859900"/>
          <w:sz w:val="18"/>
          <w:szCs w:val="18"/>
          <w:bdr w:val="none" w:sz="0" w:space="0" w:color="auto" w:frame="1"/>
        </w:rPr>
        <w:t>new</w:t>
      </w:r>
      <w:r>
        <w:rPr>
          <w:rStyle w:val="HTML"/>
          <w:rFonts w:ascii="Menlo" w:hAnsi="Menlo"/>
          <w:color w:val="657B83"/>
          <w:sz w:val="18"/>
          <w:szCs w:val="18"/>
          <w:bdr w:val="none" w:sz="0" w:space="0" w:color="auto" w:frame="1"/>
        </w:rPr>
        <w:t xml:space="preserve"> ArrayList(); </w:t>
      </w:r>
      <w:r>
        <w:rPr>
          <w:rStyle w:val="hljs-comment"/>
          <w:rFonts w:ascii="Menlo" w:hAnsi="Menlo"/>
          <w:color w:val="93A1A1"/>
          <w:bdr w:val="none" w:sz="0" w:space="0" w:color="auto" w:frame="1"/>
        </w:rPr>
        <w:t xml:space="preserve">// </w:t>
      </w:r>
      <w:r>
        <w:rPr>
          <w:rStyle w:val="hljs-comment"/>
          <w:rFonts w:ascii="Menlo" w:hAnsi="Menlo"/>
          <w:color w:val="93A1A1"/>
          <w:bdr w:val="none" w:sz="0" w:space="0" w:color="auto" w:frame="1"/>
        </w:rPr>
        <w:t>没有泛型</w:t>
      </w:r>
      <w:r>
        <w:rPr>
          <w:rStyle w:val="hljs-comment"/>
          <w:rFonts w:ascii="Menlo" w:hAnsi="Menlo"/>
          <w:color w:val="93A1A1"/>
          <w:bdr w:val="none" w:sz="0" w:space="0" w:color="auto" w:frame="1"/>
        </w:rPr>
        <w:t xml:space="preserve"> </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List&lt;String&gt; list2 = </w:t>
      </w:r>
      <w:r>
        <w:rPr>
          <w:rStyle w:val="hljs-keyword"/>
          <w:rFonts w:ascii="Menlo" w:hAnsi="Menlo"/>
          <w:color w:val="859900"/>
          <w:sz w:val="18"/>
          <w:szCs w:val="18"/>
          <w:bdr w:val="none" w:sz="0" w:space="0" w:color="auto" w:frame="1"/>
        </w:rPr>
        <w:t>new</w:t>
      </w:r>
      <w:r>
        <w:rPr>
          <w:rStyle w:val="HTML"/>
          <w:rFonts w:ascii="Menlo" w:hAnsi="Menlo"/>
          <w:color w:val="657B83"/>
          <w:sz w:val="18"/>
          <w:szCs w:val="18"/>
          <w:bdr w:val="none" w:sz="0" w:space="0" w:color="auto" w:frame="1"/>
        </w:rPr>
        <w:t xml:space="preserve"> ArrayList&lt;String&gt;(); </w:t>
      </w:r>
      <w:r>
        <w:rPr>
          <w:rStyle w:val="hljs-comment"/>
          <w:rFonts w:ascii="Menlo" w:hAnsi="Menlo"/>
          <w:color w:val="93A1A1"/>
          <w:bdr w:val="none" w:sz="0" w:space="0" w:color="auto" w:frame="1"/>
        </w:rPr>
        <w:t xml:space="preserve">// </w:t>
      </w:r>
      <w:r>
        <w:rPr>
          <w:rStyle w:val="hljs-comment"/>
          <w:rFonts w:ascii="Menlo" w:hAnsi="Menlo"/>
          <w:color w:val="93A1A1"/>
          <w:bdr w:val="none" w:sz="0" w:space="0" w:color="auto" w:frame="1"/>
        </w:rPr>
        <w:t>有泛型</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ljs-comment"/>
          <w:rFonts w:ascii="Menlo" w:hAnsi="Menlo" w:hint="eastAsia"/>
          <w:color w:val="93A1A1"/>
          <w:bdr w:val="none" w:sz="0" w:space="0" w:color="auto" w:frame="1"/>
        </w:rPr>
      </w:pPr>
      <w:r>
        <w:rPr>
          <w:rStyle w:val="HTML"/>
          <w:rFonts w:ascii="Menlo" w:hAnsi="Menlo"/>
          <w:color w:val="657B83"/>
          <w:sz w:val="18"/>
          <w:szCs w:val="18"/>
          <w:bdr w:val="none" w:sz="0" w:space="0" w:color="auto" w:frame="1"/>
        </w:rPr>
        <w:t xml:space="preserve">        </w:t>
      </w:r>
      <w:r>
        <w:rPr>
          <w:rStyle w:val="hljs-comment"/>
          <w:rFonts w:ascii="Menlo" w:hAnsi="Menlo"/>
          <w:color w:val="93A1A1"/>
          <w:bdr w:val="none" w:sz="0" w:space="0" w:color="auto" w:frame="1"/>
        </w:rPr>
        <w:t>/*</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ljs-comment"/>
          <w:rFonts w:ascii="Menlo" w:hAnsi="Menlo" w:hint="eastAsia"/>
          <w:color w:val="93A1A1"/>
          <w:bdr w:val="none" w:sz="0" w:space="0" w:color="auto" w:frame="1"/>
        </w:rPr>
      </w:pPr>
      <w:r>
        <w:rPr>
          <w:rStyle w:val="hljs-comment"/>
          <w:rFonts w:ascii="Menlo" w:hAnsi="Menlo"/>
          <w:color w:val="93A1A1"/>
          <w:bdr w:val="none" w:sz="0" w:space="0" w:color="auto" w:frame="1"/>
        </w:rPr>
        <w:t xml:space="preserve">         * 1.</w:t>
      </w:r>
      <w:r>
        <w:rPr>
          <w:rStyle w:val="hljs-comment"/>
          <w:rFonts w:ascii="Menlo" w:hAnsi="Menlo"/>
          <w:color w:val="93A1A1"/>
          <w:bdr w:val="none" w:sz="0" w:space="0" w:color="auto" w:frame="1"/>
        </w:rPr>
        <w:t>首先观察正常添加元素方式，在编译器检查泛型，</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ljs-comment"/>
          <w:rFonts w:ascii="Menlo" w:hAnsi="Menlo" w:hint="eastAsia"/>
          <w:color w:val="93A1A1"/>
          <w:bdr w:val="none" w:sz="0" w:space="0" w:color="auto" w:frame="1"/>
        </w:rPr>
      </w:pPr>
      <w:r>
        <w:rPr>
          <w:rStyle w:val="hljs-comment"/>
          <w:rFonts w:ascii="Menlo" w:hAnsi="Menlo"/>
          <w:color w:val="93A1A1"/>
          <w:bdr w:val="none" w:sz="0" w:space="0" w:color="auto" w:frame="1"/>
        </w:rPr>
        <w:t xml:space="preserve">         * </w:t>
      </w:r>
      <w:r>
        <w:rPr>
          <w:rStyle w:val="hljs-comment"/>
          <w:rFonts w:ascii="Menlo" w:hAnsi="Menlo"/>
          <w:color w:val="93A1A1"/>
          <w:bdr w:val="none" w:sz="0" w:space="0" w:color="auto" w:frame="1"/>
        </w:rPr>
        <w:t>这个时候如果</w:t>
      </w:r>
      <w:r>
        <w:rPr>
          <w:rStyle w:val="hljs-comment"/>
          <w:rFonts w:ascii="Menlo" w:hAnsi="Menlo"/>
          <w:color w:val="93A1A1"/>
          <w:bdr w:val="none" w:sz="0" w:space="0" w:color="auto" w:frame="1"/>
        </w:rPr>
        <w:t>list2</w:t>
      </w:r>
      <w:r>
        <w:rPr>
          <w:rStyle w:val="hljs-comment"/>
          <w:rFonts w:ascii="Menlo" w:hAnsi="Menlo"/>
          <w:color w:val="93A1A1"/>
          <w:bdr w:val="none" w:sz="0" w:space="0" w:color="auto" w:frame="1"/>
        </w:rPr>
        <w:t>添加</w:t>
      </w:r>
      <w:r>
        <w:rPr>
          <w:rStyle w:val="hljs-comment"/>
          <w:rFonts w:ascii="Menlo" w:hAnsi="Menlo"/>
          <w:color w:val="93A1A1"/>
          <w:bdr w:val="none" w:sz="0" w:space="0" w:color="auto" w:frame="1"/>
        </w:rPr>
        <w:t>int</w:t>
      </w:r>
      <w:r>
        <w:rPr>
          <w:rStyle w:val="hljs-comment"/>
          <w:rFonts w:ascii="Menlo" w:hAnsi="Menlo"/>
          <w:color w:val="93A1A1"/>
          <w:bdr w:val="none" w:sz="0" w:space="0" w:color="auto" w:frame="1"/>
        </w:rPr>
        <w:t>类型会报错</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ljs-comment"/>
          <w:rFonts w:ascii="Menlo" w:hAnsi="Menlo"/>
          <w:color w:val="93A1A1"/>
          <w:bdr w:val="none" w:sz="0" w:space="0" w:color="auto" w:frame="1"/>
        </w:rPr>
        <w:t xml:space="preserve">         */</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lastRenderedPageBreak/>
        <w:t xml:space="preserve">        list2.add(</w:t>
      </w:r>
      <w:r>
        <w:rPr>
          <w:rStyle w:val="hljs-string"/>
          <w:rFonts w:ascii="Menlo" w:hAnsi="Menlo"/>
          <w:color w:val="2AA198"/>
          <w:sz w:val="18"/>
          <w:szCs w:val="18"/>
          <w:bdr w:val="none" w:sz="0" w:space="0" w:color="auto" w:frame="1"/>
        </w:rPr>
        <w:t>"hello"</w:t>
      </w:r>
      <w:r>
        <w:rPr>
          <w:rStyle w:val="HTML"/>
          <w:rFonts w:ascii="Menlo" w:hAnsi="Menlo"/>
          <w:color w:val="657B83"/>
          <w:sz w:val="18"/>
          <w:szCs w:val="18"/>
          <w:bdr w:val="none" w:sz="0" w:space="0" w:color="auto" w:frame="1"/>
        </w:rPr>
        <w:t>);</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ljs-comment"/>
          <w:rFonts w:ascii="Menlo" w:hAnsi="Menlo"/>
          <w:color w:val="93A1A1"/>
          <w:bdr w:val="none" w:sz="0" w:space="0" w:color="auto" w:frame="1"/>
        </w:rPr>
        <w:t xml:space="preserve">//      list2.add(20); // </w:t>
      </w:r>
      <w:r>
        <w:rPr>
          <w:rStyle w:val="hljs-comment"/>
          <w:rFonts w:ascii="Menlo" w:hAnsi="Menlo"/>
          <w:color w:val="93A1A1"/>
          <w:bdr w:val="none" w:sz="0" w:space="0" w:color="auto" w:frame="1"/>
        </w:rPr>
        <w:t>报错！</w:t>
      </w:r>
      <w:r>
        <w:rPr>
          <w:rStyle w:val="hljs-comment"/>
          <w:rFonts w:ascii="Menlo" w:hAnsi="Menlo"/>
          <w:color w:val="93A1A1"/>
          <w:bdr w:val="none" w:sz="0" w:space="0" w:color="auto" w:frame="1"/>
        </w:rPr>
        <w:t>list2</w:t>
      </w:r>
      <w:r>
        <w:rPr>
          <w:rStyle w:val="hljs-comment"/>
          <w:rFonts w:ascii="Menlo" w:hAnsi="Menlo"/>
          <w:color w:val="93A1A1"/>
          <w:bdr w:val="none" w:sz="0" w:space="0" w:color="auto" w:frame="1"/>
        </w:rPr>
        <w:t>有泛型限制，只能添加</w:t>
      </w:r>
      <w:r>
        <w:rPr>
          <w:rStyle w:val="hljs-comment"/>
          <w:rFonts w:ascii="Menlo" w:hAnsi="Menlo"/>
          <w:color w:val="93A1A1"/>
          <w:bdr w:val="none" w:sz="0" w:space="0" w:color="auto" w:frame="1"/>
        </w:rPr>
        <w:t>String</w:t>
      </w:r>
      <w:r>
        <w:rPr>
          <w:rStyle w:val="hljs-comment"/>
          <w:rFonts w:ascii="Menlo" w:hAnsi="Menlo"/>
          <w:color w:val="93A1A1"/>
          <w:bdr w:val="none" w:sz="0" w:space="0" w:color="auto" w:frame="1"/>
        </w:rPr>
        <w:t>，添加</w:t>
      </w:r>
      <w:r>
        <w:rPr>
          <w:rStyle w:val="hljs-comment"/>
          <w:rFonts w:ascii="Menlo" w:hAnsi="Menlo"/>
          <w:color w:val="93A1A1"/>
          <w:bdr w:val="none" w:sz="0" w:space="0" w:color="auto" w:frame="1"/>
        </w:rPr>
        <w:t>int</w:t>
      </w:r>
      <w:r>
        <w:rPr>
          <w:rStyle w:val="hljs-comment"/>
          <w:rFonts w:ascii="Menlo" w:hAnsi="Menlo"/>
          <w:color w:val="93A1A1"/>
          <w:bdr w:val="none" w:sz="0" w:space="0" w:color="auto" w:frame="1"/>
        </w:rPr>
        <w:t>报错</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System.out.println(</w:t>
      </w:r>
      <w:r>
        <w:rPr>
          <w:rStyle w:val="hljs-string"/>
          <w:rFonts w:ascii="Menlo" w:hAnsi="Menlo"/>
          <w:color w:val="2AA198"/>
          <w:sz w:val="18"/>
          <w:szCs w:val="18"/>
          <w:bdr w:val="none" w:sz="0" w:space="0" w:color="auto" w:frame="1"/>
        </w:rPr>
        <w:t>"list2</w:t>
      </w:r>
      <w:r>
        <w:rPr>
          <w:rStyle w:val="hljs-string"/>
          <w:rFonts w:ascii="Menlo" w:hAnsi="Menlo"/>
          <w:color w:val="2AA198"/>
          <w:sz w:val="18"/>
          <w:szCs w:val="18"/>
          <w:bdr w:val="none" w:sz="0" w:space="0" w:color="auto" w:frame="1"/>
        </w:rPr>
        <w:t>的长度是：</w:t>
      </w:r>
      <w:r>
        <w:rPr>
          <w:rStyle w:val="hljs-string"/>
          <w:rFonts w:ascii="Menlo" w:hAnsi="Menlo"/>
          <w:color w:val="2AA198"/>
          <w:sz w:val="18"/>
          <w:szCs w:val="18"/>
          <w:bdr w:val="none" w:sz="0" w:space="0" w:color="auto" w:frame="1"/>
        </w:rPr>
        <w:t>"</w:t>
      </w:r>
      <w:r>
        <w:rPr>
          <w:rStyle w:val="HTML"/>
          <w:rFonts w:ascii="Menlo" w:hAnsi="Menlo"/>
          <w:color w:val="657B83"/>
          <w:sz w:val="18"/>
          <w:szCs w:val="18"/>
          <w:bdr w:val="none" w:sz="0" w:space="0" w:color="auto" w:frame="1"/>
        </w:rPr>
        <w:t xml:space="preserve"> + list2.size()); </w:t>
      </w:r>
      <w:r>
        <w:rPr>
          <w:rStyle w:val="hljs-comment"/>
          <w:rFonts w:ascii="Menlo" w:hAnsi="Menlo"/>
          <w:color w:val="93A1A1"/>
          <w:bdr w:val="none" w:sz="0" w:space="0" w:color="auto" w:frame="1"/>
        </w:rPr>
        <w:t xml:space="preserve">// </w:t>
      </w:r>
      <w:r>
        <w:rPr>
          <w:rStyle w:val="hljs-comment"/>
          <w:rFonts w:ascii="Menlo" w:hAnsi="Menlo"/>
          <w:color w:val="93A1A1"/>
          <w:bdr w:val="none" w:sz="0" w:space="0" w:color="auto" w:frame="1"/>
        </w:rPr>
        <w:t>此时</w:t>
      </w:r>
      <w:r>
        <w:rPr>
          <w:rStyle w:val="hljs-comment"/>
          <w:rFonts w:ascii="Menlo" w:hAnsi="Menlo"/>
          <w:color w:val="93A1A1"/>
          <w:bdr w:val="none" w:sz="0" w:space="0" w:color="auto" w:frame="1"/>
        </w:rPr>
        <w:t>list2</w:t>
      </w:r>
      <w:r>
        <w:rPr>
          <w:rStyle w:val="hljs-comment"/>
          <w:rFonts w:ascii="Menlo" w:hAnsi="Menlo"/>
          <w:color w:val="93A1A1"/>
          <w:bdr w:val="none" w:sz="0" w:space="0" w:color="auto" w:frame="1"/>
        </w:rPr>
        <w:t>长度为</w:t>
      </w:r>
      <w:r>
        <w:rPr>
          <w:rStyle w:val="hljs-comment"/>
          <w:rFonts w:ascii="Menlo" w:hAnsi="Menlo"/>
          <w:color w:val="93A1A1"/>
          <w:bdr w:val="none" w:sz="0" w:space="0" w:color="auto" w:frame="1"/>
        </w:rPr>
        <w:t>1</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ljs-comment"/>
          <w:rFonts w:ascii="Menlo" w:hAnsi="Menlo" w:hint="eastAsia"/>
          <w:color w:val="93A1A1"/>
          <w:bdr w:val="none" w:sz="0" w:space="0" w:color="auto" w:frame="1"/>
        </w:rPr>
      </w:pPr>
      <w:r>
        <w:rPr>
          <w:rStyle w:val="HTML"/>
          <w:rFonts w:ascii="Menlo" w:hAnsi="Menlo"/>
          <w:color w:val="657B83"/>
          <w:sz w:val="18"/>
          <w:szCs w:val="18"/>
          <w:bdr w:val="none" w:sz="0" w:space="0" w:color="auto" w:frame="1"/>
        </w:rPr>
        <w:t xml:space="preserve">        </w:t>
      </w:r>
      <w:r>
        <w:rPr>
          <w:rStyle w:val="hljs-comment"/>
          <w:rFonts w:ascii="Menlo" w:hAnsi="Menlo"/>
          <w:color w:val="93A1A1"/>
          <w:bdr w:val="none" w:sz="0" w:space="0" w:color="auto" w:frame="1"/>
        </w:rPr>
        <w:t>/*</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ljs-comment"/>
          <w:rFonts w:ascii="Menlo" w:hAnsi="Menlo" w:hint="eastAsia"/>
          <w:color w:val="93A1A1"/>
          <w:bdr w:val="none" w:sz="0" w:space="0" w:color="auto" w:frame="1"/>
        </w:rPr>
      </w:pPr>
      <w:r>
        <w:rPr>
          <w:rStyle w:val="hljs-comment"/>
          <w:rFonts w:ascii="Menlo" w:hAnsi="Menlo"/>
          <w:color w:val="93A1A1"/>
          <w:bdr w:val="none" w:sz="0" w:space="0" w:color="auto" w:frame="1"/>
        </w:rPr>
        <w:t xml:space="preserve">         * 2.</w:t>
      </w:r>
      <w:r>
        <w:rPr>
          <w:rStyle w:val="hljs-comment"/>
          <w:rFonts w:ascii="Menlo" w:hAnsi="Menlo"/>
          <w:color w:val="93A1A1"/>
          <w:bdr w:val="none" w:sz="0" w:space="0" w:color="auto" w:frame="1"/>
        </w:rPr>
        <w:t>然后通过反射添加元素方式，在运行期动态加载类，首先得到</w:t>
      </w:r>
      <w:r>
        <w:rPr>
          <w:rStyle w:val="hljs-comment"/>
          <w:rFonts w:ascii="Menlo" w:hAnsi="Menlo"/>
          <w:color w:val="93A1A1"/>
          <w:bdr w:val="none" w:sz="0" w:space="0" w:color="auto" w:frame="1"/>
        </w:rPr>
        <w:t>list1</w:t>
      </w:r>
      <w:r>
        <w:rPr>
          <w:rStyle w:val="hljs-comment"/>
          <w:rFonts w:ascii="Menlo" w:hAnsi="Menlo"/>
          <w:color w:val="93A1A1"/>
          <w:bdr w:val="none" w:sz="0" w:space="0" w:color="auto" w:frame="1"/>
        </w:rPr>
        <w:t>和</w:t>
      </w:r>
      <w:r>
        <w:rPr>
          <w:rStyle w:val="hljs-comment"/>
          <w:rFonts w:ascii="Menlo" w:hAnsi="Menlo"/>
          <w:color w:val="93A1A1"/>
          <w:bdr w:val="none" w:sz="0" w:space="0" w:color="auto" w:frame="1"/>
        </w:rPr>
        <w:t>list2</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ljs-comment"/>
          <w:rFonts w:ascii="Menlo" w:hAnsi="Menlo" w:hint="eastAsia"/>
          <w:color w:val="93A1A1"/>
          <w:bdr w:val="none" w:sz="0" w:space="0" w:color="auto" w:frame="1"/>
        </w:rPr>
      </w:pPr>
      <w:r>
        <w:rPr>
          <w:rStyle w:val="hljs-comment"/>
          <w:rFonts w:ascii="Menlo" w:hAnsi="Menlo"/>
          <w:color w:val="93A1A1"/>
          <w:bdr w:val="none" w:sz="0" w:space="0" w:color="auto" w:frame="1"/>
        </w:rPr>
        <w:t xml:space="preserve">         * </w:t>
      </w:r>
      <w:r>
        <w:rPr>
          <w:rStyle w:val="hljs-comment"/>
          <w:rFonts w:ascii="Menlo" w:hAnsi="Menlo"/>
          <w:color w:val="93A1A1"/>
          <w:bdr w:val="none" w:sz="0" w:space="0" w:color="auto" w:frame="1"/>
        </w:rPr>
        <w:t>的类类型相同，然后再通过方法反射绕过编译器来调用</w:t>
      </w:r>
      <w:r>
        <w:rPr>
          <w:rStyle w:val="hljs-comment"/>
          <w:rFonts w:ascii="Menlo" w:hAnsi="Menlo"/>
          <w:color w:val="93A1A1"/>
          <w:bdr w:val="none" w:sz="0" w:space="0" w:color="auto" w:frame="1"/>
        </w:rPr>
        <w:t>add</w:t>
      </w:r>
      <w:r>
        <w:rPr>
          <w:rStyle w:val="hljs-comment"/>
          <w:rFonts w:ascii="Menlo" w:hAnsi="Menlo"/>
          <w:color w:val="93A1A1"/>
          <w:bdr w:val="none" w:sz="0" w:space="0" w:color="auto" w:frame="1"/>
        </w:rPr>
        <w:t>方法，看能否插入</w:t>
      </w:r>
      <w:r>
        <w:rPr>
          <w:rStyle w:val="hljs-comment"/>
          <w:rFonts w:ascii="Menlo" w:hAnsi="Menlo"/>
          <w:color w:val="93A1A1"/>
          <w:bdr w:val="none" w:sz="0" w:space="0" w:color="auto" w:frame="1"/>
        </w:rPr>
        <w:t>int</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ljs-comment"/>
          <w:rFonts w:ascii="Menlo" w:hAnsi="Menlo" w:hint="eastAsia"/>
          <w:color w:val="93A1A1"/>
          <w:bdr w:val="none" w:sz="0" w:space="0" w:color="auto" w:frame="1"/>
        </w:rPr>
      </w:pPr>
      <w:r>
        <w:rPr>
          <w:rStyle w:val="hljs-comment"/>
          <w:rFonts w:ascii="Menlo" w:hAnsi="Menlo"/>
          <w:color w:val="93A1A1"/>
          <w:bdr w:val="none" w:sz="0" w:space="0" w:color="auto" w:frame="1"/>
        </w:rPr>
        <w:t xml:space="preserve">         * </w:t>
      </w:r>
      <w:r>
        <w:rPr>
          <w:rStyle w:val="hljs-comment"/>
          <w:rFonts w:ascii="Menlo" w:hAnsi="Menlo"/>
          <w:color w:val="93A1A1"/>
          <w:bdr w:val="none" w:sz="0" w:space="0" w:color="auto" w:frame="1"/>
        </w:rPr>
        <w:t>型的元素</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ljs-comment"/>
          <w:rFonts w:ascii="Menlo" w:hAnsi="Menlo"/>
          <w:color w:val="93A1A1"/>
          <w:bdr w:val="none" w:sz="0" w:space="0" w:color="auto" w:frame="1"/>
        </w:rPr>
        <w:t xml:space="preserve">         */</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Class c1 = list1.getClass();</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Class c2 = list2.getClass();</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System.out.println(c1 == c2); </w:t>
      </w:r>
      <w:r>
        <w:rPr>
          <w:rStyle w:val="hljs-comment"/>
          <w:rFonts w:ascii="Menlo" w:hAnsi="Menlo"/>
          <w:color w:val="93A1A1"/>
          <w:bdr w:val="none" w:sz="0" w:space="0" w:color="auto" w:frame="1"/>
        </w:rPr>
        <w:t xml:space="preserve">// </w:t>
      </w:r>
      <w:r>
        <w:rPr>
          <w:rStyle w:val="hljs-comment"/>
          <w:rFonts w:ascii="Menlo" w:hAnsi="Menlo"/>
          <w:color w:val="93A1A1"/>
          <w:bdr w:val="none" w:sz="0" w:space="0" w:color="auto" w:frame="1"/>
        </w:rPr>
        <w:t>结果：</w:t>
      </w:r>
      <w:r>
        <w:rPr>
          <w:rStyle w:val="hljs-comment"/>
          <w:rFonts w:ascii="Menlo" w:hAnsi="Menlo"/>
          <w:color w:val="93A1A1"/>
          <w:bdr w:val="none" w:sz="0" w:space="0" w:color="auto" w:frame="1"/>
        </w:rPr>
        <w:t>true</w:t>
      </w:r>
      <w:r>
        <w:rPr>
          <w:rStyle w:val="hljs-comment"/>
          <w:rFonts w:ascii="Menlo" w:hAnsi="Menlo"/>
          <w:color w:val="93A1A1"/>
          <w:bdr w:val="none" w:sz="0" w:space="0" w:color="auto" w:frame="1"/>
        </w:rPr>
        <w:t>，说明类类型完全相同</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w:t>
      </w:r>
      <w:r>
        <w:rPr>
          <w:rStyle w:val="hljs-comment"/>
          <w:rFonts w:ascii="Menlo" w:hAnsi="Menlo"/>
          <w:color w:val="93A1A1"/>
          <w:bdr w:val="none" w:sz="0" w:space="0" w:color="auto" w:frame="1"/>
        </w:rPr>
        <w:t xml:space="preserve">// </w:t>
      </w:r>
      <w:r>
        <w:rPr>
          <w:rStyle w:val="hljs-comment"/>
          <w:rFonts w:ascii="Menlo" w:hAnsi="Menlo"/>
          <w:color w:val="93A1A1"/>
          <w:bdr w:val="none" w:sz="0" w:space="0" w:color="auto" w:frame="1"/>
        </w:rPr>
        <w:t>验证：我们可以通过方法的反射来给</w:t>
      </w:r>
      <w:r>
        <w:rPr>
          <w:rStyle w:val="hljs-comment"/>
          <w:rFonts w:ascii="Menlo" w:hAnsi="Menlo"/>
          <w:color w:val="93A1A1"/>
          <w:bdr w:val="none" w:sz="0" w:space="0" w:color="auto" w:frame="1"/>
        </w:rPr>
        <w:t>list2</w:t>
      </w:r>
      <w:r>
        <w:rPr>
          <w:rStyle w:val="hljs-comment"/>
          <w:rFonts w:ascii="Menlo" w:hAnsi="Menlo"/>
          <w:color w:val="93A1A1"/>
          <w:bdr w:val="none" w:sz="0" w:space="0" w:color="auto" w:frame="1"/>
        </w:rPr>
        <w:t>添加元素，这样可以绕过编译检查</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w:t>
      </w:r>
      <w:r>
        <w:rPr>
          <w:rStyle w:val="hljs-keyword"/>
          <w:rFonts w:ascii="Menlo" w:hAnsi="Menlo"/>
          <w:color w:val="859900"/>
          <w:sz w:val="18"/>
          <w:szCs w:val="18"/>
          <w:bdr w:val="none" w:sz="0" w:space="0" w:color="auto" w:frame="1"/>
        </w:rPr>
        <w:t>try</w:t>
      </w:r>
      <w:r>
        <w:rPr>
          <w:rStyle w:val="HTML"/>
          <w:rFonts w:ascii="Menlo" w:hAnsi="Menlo"/>
          <w:color w:val="657B83"/>
          <w:sz w:val="18"/>
          <w:szCs w:val="18"/>
          <w:bdr w:val="none" w:sz="0" w:space="0" w:color="auto" w:frame="1"/>
        </w:rPr>
        <w:t xml:space="preserve"> {</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Method m = c2.getMethod(</w:t>
      </w:r>
      <w:r>
        <w:rPr>
          <w:rStyle w:val="hljs-string"/>
          <w:rFonts w:ascii="Menlo" w:hAnsi="Menlo"/>
          <w:color w:val="2AA198"/>
          <w:sz w:val="18"/>
          <w:szCs w:val="18"/>
          <w:bdr w:val="none" w:sz="0" w:space="0" w:color="auto" w:frame="1"/>
        </w:rPr>
        <w:t>"add"</w:t>
      </w:r>
      <w:r>
        <w:rPr>
          <w:rStyle w:val="HTML"/>
          <w:rFonts w:ascii="Menlo" w:hAnsi="Menlo"/>
          <w:color w:val="657B83"/>
          <w:sz w:val="18"/>
          <w:szCs w:val="18"/>
          <w:bdr w:val="none" w:sz="0" w:space="0" w:color="auto" w:frame="1"/>
        </w:rPr>
        <w:t xml:space="preserve">, Object.class); </w:t>
      </w:r>
      <w:r>
        <w:rPr>
          <w:rStyle w:val="hljs-comment"/>
          <w:rFonts w:ascii="Menlo" w:hAnsi="Menlo"/>
          <w:color w:val="93A1A1"/>
          <w:bdr w:val="none" w:sz="0" w:space="0" w:color="auto" w:frame="1"/>
        </w:rPr>
        <w:t xml:space="preserve">// </w:t>
      </w:r>
      <w:r>
        <w:rPr>
          <w:rStyle w:val="hljs-comment"/>
          <w:rFonts w:ascii="Menlo" w:hAnsi="Menlo"/>
          <w:color w:val="93A1A1"/>
          <w:bdr w:val="none" w:sz="0" w:space="0" w:color="auto" w:frame="1"/>
        </w:rPr>
        <w:t>通过方法反射得到</w:t>
      </w:r>
      <w:r>
        <w:rPr>
          <w:rStyle w:val="hljs-comment"/>
          <w:rFonts w:ascii="Menlo" w:hAnsi="Menlo"/>
          <w:color w:val="93A1A1"/>
          <w:bdr w:val="none" w:sz="0" w:space="0" w:color="auto" w:frame="1"/>
        </w:rPr>
        <w:t>add</w:t>
      </w:r>
      <w:r>
        <w:rPr>
          <w:rStyle w:val="hljs-comment"/>
          <w:rFonts w:ascii="Menlo" w:hAnsi="Menlo"/>
          <w:color w:val="93A1A1"/>
          <w:bdr w:val="none" w:sz="0" w:space="0" w:color="auto" w:frame="1"/>
        </w:rPr>
        <w:t>方法</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m.invoke(list2, </w:t>
      </w:r>
      <w:r>
        <w:rPr>
          <w:rStyle w:val="hljs-number"/>
          <w:rFonts w:ascii="Menlo" w:hAnsi="Menlo"/>
          <w:color w:val="2AA198"/>
          <w:sz w:val="18"/>
          <w:szCs w:val="18"/>
          <w:bdr w:val="none" w:sz="0" w:space="0" w:color="auto" w:frame="1"/>
        </w:rPr>
        <w:t>20</w:t>
      </w:r>
      <w:r>
        <w:rPr>
          <w:rStyle w:val="HTML"/>
          <w:rFonts w:ascii="Menlo" w:hAnsi="Menlo"/>
          <w:color w:val="657B83"/>
          <w:sz w:val="18"/>
          <w:szCs w:val="18"/>
          <w:bdr w:val="none" w:sz="0" w:space="0" w:color="auto" w:frame="1"/>
        </w:rPr>
        <w:t xml:space="preserve">); </w:t>
      </w:r>
      <w:r>
        <w:rPr>
          <w:rStyle w:val="hljs-comment"/>
          <w:rFonts w:ascii="Menlo" w:hAnsi="Menlo"/>
          <w:color w:val="93A1A1"/>
          <w:bdr w:val="none" w:sz="0" w:space="0" w:color="auto" w:frame="1"/>
        </w:rPr>
        <w:t xml:space="preserve">// </w:t>
      </w:r>
      <w:r>
        <w:rPr>
          <w:rStyle w:val="hljs-comment"/>
          <w:rFonts w:ascii="Menlo" w:hAnsi="Menlo"/>
          <w:color w:val="93A1A1"/>
          <w:bdr w:val="none" w:sz="0" w:space="0" w:color="auto" w:frame="1"/>
        </w:rPr>
        <w:t>给</w:t>
      </w:r>
      <w:r>
        <w:rPr>
          <w:rStyle w:val="hljs-comment"/>
          <w:rFonts w:ascii="Menlo" w:hAnsi="Menlo"/>
          <w:color w:val="93A1A1"/>
          <w:bdr w:val="none" w:sz="0" w:space="0" w:color="auto" w:frame="1"/>
        </w:rPr>
        <w:t>list2</w:t>
      </w:r>
      <w:r>
        <w:rPr>
          <w:rStyle w:val="hljs-comment"/>
          <w:rFonts w:ascii="Menlo" w:hAnsi="Menlo"/>
          <w:color w:val="93A1A1"/>
          <w:bdr w:val="none" w:sz="0" w:space="0" w:color="auto" w:frame="1"/>
        </w:rPr>
        <w:t>添加一个</w:t>
      </w:r>
      <w:r>
        <w:rPr>
          <w:rStyle w:val="hljs-comment"/>
          <w:rFonts w:ascii="Menlo" w:hAnsi="Menlo"/>
          <w:color w:val="93A1A1"/>
          <w:bdr w:val="none" w:sz="0" w:space="0" w:color="auto" w:frame="1"/>
        </w:rPr>
        <w:t>int</w:t>
      </w:r>
      <w:r>
        <w:rPr>
          <w:rStyle w:val="hljs-comment"/>
          <w:rFonts w:ascii="Menlo" w:hAnsi="Menlo"/>
          <w:color w:val="93A1A1"/>
          <w:bdr w:val="none" w:sz="0" w:space="0" w:color="auto" w:frame="1"/>
        </w:rPr>
        <w:t>型的，上面显示在编译器是会报错的</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System.out.println(</w:t>
      </w:r>
      <w:r>
        <w:rPr>
          <w:rStyle w:val="hljs-string"/>
          <w:rFonts w:ascii="Menlo" w:hAnsi="Menlo"/>
          <w:color w:val="2AA198"/>
          <w:sz w:val="18"/>
          <w:szCs w:val="18"/>
          <w:bdr w:val="none" w:sz="0" w:space="0" w:color="auto" w:frame="1"/>
        </w:rPr>
        <w:t>"list2</w:t>
      </w:r>
      <w:r>
        <w:rPr>
          <w:rStyle w:val="hljs-string"/>
          <w:rFonts w:ascii="Menlo" w:hAnsi="Menlo"/>
          <w:color w:val="2AA198"/>
          <w:sz w:val="18"/>
          <w:szCs w:val="18"/>
          <w:bdr w:val="none" w:sz="0" w:space="0" w:color="auto" w:frame="1"/>
        </w:rPr>
        <w:t>的长度是：</w:t>
      </w:r>
      <w:r>
        <w:rPr>
          <w:rStyle w:val="hljs-string"/>
          <w:rFonts w:ascii="Menlo" w:hAnsi="Menlo"/>
          <w:color w:val="2AA198"/>
          <w:sz w:val="18"/>
          <w:szCs w:val="18"/>
          <w:bdr w:val="none" w:sz="0" w:space="0" w:color="auto" w:frame="1"/>
        </w:rPr>
        <w:t>"</w:t>
      </w:r>
      <w:r>
        <w:rPr>
          <w:rStyle w:val="HTML"/>
          <w:rFonts w:ascii="Menlo" w:hAnsi="Menlo"/>
          <w:color w:val="657B83"/>
          <w:sz w:val="18"/>
          <w:szCs w:val="18"/>
          <w:bdr w:val="none" w:sz="0" w:space="0" w:color="auto" w:frame="1"/>
        </w:rPr>
        <w:t xml:space="preserve"> + list2.size()); </w:t>
      </w:r>
      <w:r>
        <w:rPr>
          <w:rStyle w:val="hljs-comment"/>
          <w:rFonts w:ascii="Menlo" w:hAnsi="Menlo"/>
          <w:color w:val="93A1A1"/>
          <w:bdr w:val="none" w:sz="0" w:space="0" w:color="auto" w:frame="1"/>
        </w:rPr>
        <w:t xml:space="preserve">// </w:t>
      </w:r>
      <w:r>
        <w:rPr>
          <w:rStyle w:val="hljs-comment"/>
          <w:rFonts w:ascii="Menlo" w:hAnsi="Menlo"/>
          <w:color w:val="93A1A1"/>
          <w:bdr w:val="none" w:sz="0" w:space="0" w:color="auto" w:frame="1"/>
        </w:rPr>
        <w:t>结果：</w:t>
      </w:r>
      <w:r>
        <w:rPr>
          <w:rStyle w:val="hljs-comment"/>
          <w:rFonts w:ascii="Menlo" w:hAnsi="Menlo"/>
          <w:color w:val="93A1A1"/>
          <w:bdr w:val="none" w:sz="0" w:space="0" w:color="auto" w:frame="1"/>
        </w:rPr>
        <w:t>2</w:t>
      </w:r>
      <w:r>
        <w:rPr>
          <w:rStyle w:val="hljs-comment"/>
          <w:rFonts w:ascii="Menlo" w:hAnsi="Menlo"/>
          <w:color w:val="93A1A1"/>
          <w:bdr w:val="none" w:sz="0" w:space="0" w:color="auto" w:frame="1"/>
        </w:rPr>
        <w:t>，说明</w:t>
      </w:r>
      <w:r>
        <w:rPr>
          <w:rStyle w:val="hljs-comment"/>
          <w:rFonts w:ascii="Menlo" w:hAnsi="Menlo"/>
          <w:color w:val="93A1A1"/>
          <w:bdr w:val="none" w:sz="0" w:space="0" w:color="auto" w:frame="1"/>
        </w:rPr>
        <w:t>list2</w:t>
      </w:r>
      <w:r>
        <w:rPr>
          <w:rStyle w:val="hljs-comment"/>
          <w:rFonts w:ascii="Menlo" w:hAnsi="Menlo"/>
          <w:color w:val="93A1A1"/>
          <w:bdr w:val="none" w:sz="0" w:space="0" w:color="auto" w:frame="1"/>
        </w:rPr>
        <w:t>长度增加了，并没有泛型检查</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 </w:t>
      </w:r>
      <w:r>
        <w:rPr>
          <w:rStyle w:val="hljs-keyword"/>
          <w:rFonts w:ascii="Menlo" w:hAnsi="Menlo"/>
          <w:color w:val="859900"/>
          <w:sz w:val="18"/>
          <w:szCs w:val="18"/>
          <w:bdr w:val="none" w:sz="0" w:space="0" w:color="auto" w:frame="1"/>
        </w:rPr>
        <w:t>catch</w:t>
      </w:r>
      <w:r>
        <w:rPr>
          <w:rStyle w:val="HTML"/>
          <w:rFonts w:ascii="Menlo" w:hAnsi="Menlo"/>
          <w:color w:val="657B83"/>
          <w:sz w:val="18"/>
          <w:szCs w:val="18"/>
          <w:bdr w:val="none" w:sz="0" w:space="0" w:color="auto" w:frame="1"/>
        </w:rPr>
        <w:t xml:space="preserve"> (Exception e) {</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lastRenderedPageBreak/>
        <w:t xml:space="preserve">            e.printStackTrace();</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ljs-comment"/>
          <w:rFonts w:ascii="Menlo" w:hAnsi="Menlo" w:hint="eastAsia"/>
          <w:color w:val="93A1A1"/>
          <w:bdr w:val="none" w:sz="0" w:space="0" w:color="auto" w:frame="1"/>
        </w:rPr>
      </w:pPr>
      <w:r>
        <w:rPr>
          <w:rStyle w:val="HTML"/>
          <w:rFonts w:ascii="Menlo" w:hAnsi="Menlo"/>
          <w:color w:val="657B83"/>
          <w:sz w:val="18"/>
          <w:szCs w:val="18"/>
          <w:bdr w:val="none" w:sz="0" w:space="0" w:color="auto" w:frame="1"/>
        </w:rPr>
        <w:t xml:space="preserve">        </w:t>
      </w:r>
      <w:r>
        <w:rPr>
          <w:rStyle w:val="hljs-comment"/>
          <w:rFonts w:ascii="Menlo" w:hAnsi="Menlo"/>
          <w:color w:val="93A1A1"/>
          <w:bdr w:val="none" w:sz="0" w:space="0" w:color="auto" w:frame="1"/>
        </w:rPr>
        <w:t>/*</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ljs-comment"/>
          <w:rFonts w:ascii="Menlo" w:hAnsi="Menlo" w:hint="eastAsia"/>
          <w:color w:val="93A1A1"/>
          <w:bdr w:val="none" w:sz="0" w:space="0" w:color="auto" w:frame="1"/>
        </w:rPr>
      </w:pPr>
      <w:r>
        <w:rPr>
          <w:rStyle w:val="hljs-comment"/>
          <w:rFonts w:ascii="Menlo" w:hAnsi="Menlo"/>
          <w:color w:val="93A1A1"/>
          <w:bdr w:val="none" w:sz="0" w:space="0" w:color="auto" w:frame="1"/>
        </w:rPr>
        <w:t xml:space="preserve">         * </w:t>
      </w:r>
      <w:r>
        <w:rPr>
          <w:rStyle w:val="hljs-comment"/>
          <w:rFonts w:ascii="Menlo" w:hAnsi="Menlo"/>
          <w:color w:val="93A1A1"/>
          <w:bdr w:val="none" w:sz="0" w:space="0" w:color="auto" w:frame="1"/>
        </w:rPr>
        <w:t>综上可以看出，在编译器的时候，泛型会限制集合内元素类型保持一致，但是编译器结束进入</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ljs-comment"/>
          <w:rFonts w:ascii="Menlo" w:hAnsi="Menlo" w:hint="eastAsia"/>
          <w:color w:val="93A1A1"/>
          <w:bdr w:val="none" w:sz="0" w:space="0" w:color="auto" w:frame="1"/>
        </w:rPr>
      </w:pPr>
      <w:r>
        <w:rPr>
          <w:rStyle w:val="hljs-comment"/>
          <w:rFonts w:ascii="Menlo" w:hAnsi="Menlo"/>
          <w:color w:val="93A1A1"/>
          <w:bdr w:val="none" w:sz="0" w:space="0" w:color="auto" w:frame="1"/>
        </w:rPr>
        <w:t xml:space="preserve">         * </w:t>
      </w:r>
      <w:r>
        <w:rPr>
          <w:rStyle w:val="hljs-comment"/>
          <w:rFonts w:ascii="Menlo" w:hAnsi="Menlo"/>
          <w:color w:val="93A1A1"/>
          <w:bdr w:val="none" w:sz="0" w:space="0" w:color="auto" w:frame="1"/>
        </w:rPr>
        <w:t>运行期以后，泛型就不再起作用了，即使是不同类型的元素也可以插入集合。</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ljs-comment"/>
          <w:rFonts w:ascii="Menlo" w:hAnsi="Menlo"/>
          <w:color w:val="93A1A1"/>
          <w:bdr w:val="none" w:sz="0" w:space="0" w:color="auto" w:frame="1"/>
        </w:rPr>
        <w:t xml:space="preserve">         */</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Menlo" w:hAnsi="Menlo" w:hint="eastAsia"/>
          <w:color w:val="657B83"/>
          <w:sz w:val="18"/>
          <w:szCs w:val="18"/>
          <w:bdr w:val="none" w:sz="0" w:space="0" w:color="auto" w:frame="1"/>
        </w:rPr>
      </w:pPr>
      <w:r>
        <w:rPr>
          <w:rStyle w:val="HTML"/>
          <w:rFonts w:ascii="Menlo" w:hAnsi="Menlo"/>
          <w:color w:val="657B83"/>
          <w:sz w:val="18"/>
          <w:szCs w:val="18"/>
          <w:bdr w:val="none" w:sz="0" w:space="0" w:color="auto" w:frame="1"/>
        </w:rPr>
        <w:t xml:space="preserve">    }</w:t>
      </w:r>
    </w:p>
    <w:p w:rsidR="00EC4040" w:rsidRDefault="00EC4040" w:rsidP="00EC4040">
      <w:pPr>
        <w:pStyle w:val="HTML0"/>
        <w:pBdr>
          <w:top w:val="single" w:sz="6" w:space="11" w:color="CCCCCC"/>
          <w:left w:val="single" w:sz="6" w:space="11" w:color="CCCCCC"/>
          <w:bottom w:val="single" w:sz="6" w:space="11" w:color="CCCCCC"/>
          <w:right w:val="single" w:sz="6" w:space="11" w:color="CCCCCC"/>
        </w:pBdr>
        <w:shd w:val="clear" w:color="auto" w:fill="F6F6F6"/>
        <w:spacing w:after="300"/>
        <w:rPr>
          <w:rFonts w:ascii="Menlo" w:hAnsi="Menlo" w:hint="eastAsia"/>
          <w:color w:val="657B83"/>
          <w:sz w:val="20"/>
          <w:szCs w:val="20"/>
        </w:rPr>
      </w:pPr>
      <w:r>
        <w:rPr>
          <w:rStyle w:val="HTML"/>
          <w:rFonts w:ascii="Menlo" w:hAnsi="Menlo"/>
          <w:color w:val="657B83"/>
          <w:sz w:val="18"/>
          <w:szCs w:val="18"/>
          <w:bdr w:val="none" w:sz="0" w:space="0" w:color="auto" w:frame="1"/>
        </w:rPr>
        <w:t>}</w:t>
      </w:r>
    </w:p>
    <w:p w:rsidR="00EC4040" w:rsidRDefault="00EC4040" w:rsidP="003D13AE">
      <w:pPr>
        <w:pStyle w:val="aa"/>
        <w:ind w:left="420" w:firstLineChars="0" w:firstLine="0"/>
        <w:rPr>
          <w:rFonts w:ascii="Courier New" w:hAnsi="Courier New" w:cs="Courier New"/>
          <w:color w:val="000000"/>
          <w:kern w:val="0"/>
          <w:sz w:val="20"/>
          <w:szCs w:val="20"/>
        </w:rPr>
      </w:pPr>
    </w:p>
    <w:p w:rsidR="0085394E" w:rsidRDefault="00892A30" w:rsidP="00892A30">
      <w:pPr>
        <w:pStyle w:val="3"/>
      </w:pPr>
      <w:r>
        <w:rPr>
          <w:rFonts w:hint="eastAsia"/>
        </w:rPr>
        <w:t>反射修改</w:t>
      </w:r>
      <w:r>
        <w:rPr>
          <w:rFonts w:hint="eastAsia"/>
        </w:rPr>
        <w:t>final</w:t>
      </w:r>
      <w:r>
        <w:rPr>
          <w:rFonts w:hint="eastAsia"/>
        </w:rPr>
        <w:t>属性的值</w:t>
      </w:r>
    </w:p>
    <w:p w:rsidR="008F7BDB" w:rsidRPr="008F7BDB" w:rsidRDefault="008F7BDB" w:rsidP="008F7BDB">
      <w:r w:rsidRPr="008F7BDB">
        <w:t>http://www.barryzhang.com/archives/188</w:t>
      </w:r>
    </w:p>
    <w:p w:rsidR="00892A30" w:rsidRDefault="00892A30" w:rsidP="00892A30">
      <w:r>
        <w:rPr>
          <w:rFonts w:hint="eastAsia"/>
        </w:rPr>
        <w:t>如果要修改某个类或者对象的私有变量的值，在调用</w:t>
      </w:r>
      <w:r>
        <w:rPr>
          <w:rFonts w:hint="eastAsia"/>
        </w:rPr>
        <w:t>set</w:t>
      </w:r>
      <w:r>
        <w:rPr>
          <w:rFonts w:hint="eastAsia"/>
        </w:rPr>
        <w:t>设置新值之前执行一下</w:t>
      </w:r>
      <w:r>
        <w:rPr>
          <w:rFonts w:hint="eastAsia"/>
        </w:rPr>
        <w:t>setAccessible(true)</w:t>
      </w:r>
      <w:r>
        <w:rPr>
          <w:rFonts w:hint="eastAsia"/>
        </w:rPr>
        <w:t>，这样就能绕过</w:t>
      </w:r>
      <w:r>
        <w:rPr>
          <w:rFonts w:hint="eastAsia"/>
        </w:rPr>
        <w:t>private</w:t>
      </w:r>
      <w:r>
        <w:rPr>
          <w:rFonts w:hint="eastAsia"/>
        </w:rPr>
        <w:t>的限制，不会有</w:t>
      </w:r>
      <w:r>
        <w:rPr>
          <w:rFonts w:hint="eastAsia"/>
        </w:rPr>
        <w:t>IllegalAccessException</w:t>
      </w:r>
      <w:r>
        <w:rPr>
          <w:rFonts w:hint="eastAsia"/>
        </w:rPr>
        <w:t>异常。</w:t>
      </w:r>
    </w:p>
    <w:p w:rsidR="00892A30" w:rsidRDefault="00892A30" w:rsidP="00892A30">
      <w:r>
        <w:rPr>
          <w:rFonts w:hint="eastAsia"/>
        </w:rPr>
        <w:t>注意：在修改</w:t>
      </w:r>
      <w:r>
        <w:rPr>
          <w:rFonts w:hint="eastAsia"/>
        </w:rPr>
        <w:t>final</w:t>
      </w:r>
      <w:r>
        <w:rPr>
          <w:rFonts w:hint="eastAsia"/>
        </w:rPr>
        <w:t>类型的值时，需要注意它的常量值本身是否被编译器优化内联到某处，否则即便没有什么异常，但是取出的还是原来的值。</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public</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class</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TestReflection {</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public</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static</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void</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main(String[] args) throws</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Exception {</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Field nameField = OneCity.class.getDeclaredField("name");</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nameField.setAccessible(true);  //这个起决定作用</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nameField.set(null, "Shenzhen");</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System.out.println(OneCity.getName());  //输出修改后的 Shenzhen</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Consolas" w:eastAsia="宋体" w:hAnsi="Consolas" w:cs="宋体"/>
          <w:color w:val="494949"/>
          <w:kern w:val="0"/>
          <w:sz w:val="18"/>
          <w:szCs w:val="18"/>
        </w:rPr>
        <w:t> </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class</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OneCity {</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private</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static</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String name = "Beijing";</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public</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static</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String getName() {</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return</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name;</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lastRenderedPageBreak/>
        <w:t>}</w:t>
      </w:r>
    </w:p>
    <w:p w:rsidR="00892A30" w:rsidRDefault="00892A30" w:rsidP="00892A30">
      <w:r>
        <w:rPr>
          <w:rFonts w:hint="eastAsia"/>
        </w:rPr>
        <w:t>输出修改之后的值</w:t>
      </w:r>
      <w:r>
        <w:rPr>
          <w:rFonts w:hint="eastAsia"/>
        </w:rPr>
        <w:t xml:space="preserve"> </w:t>
      </w:r>
      <w:r>
        <w:t>Shenzhen</w:t>
      </w:r>
    </w:p>
    <w:p w:rsidR="00892A30" w:rsidRDefault="00892A30" w:rsidP="00892A30">
      <w:r>
        <w:rPr>
          <w:rFonts w:hint="eastAsia"/>
        </w:rPr>
        <w:t>如果是一个</w:t>
      </w:r>
      <w:r>
        <w:rPr>
          <w:rFonts w:hint="eastAsia"/>
        </w:rPr>
        <w:t>final</w:t>
      </w:r>
      <w:r>
        <w:rPr>
          <w:rFonts w:hint="eastAsia"/>
        </w:rPr>
        <w:t>类型的属性，</w:t>
      </w:r>
      <w:r>
        <w:rPr>
          <w:rFonts w:hint="eastAsia"/>
        </w:rPr>
        <w:t>private static final String name=</w:t>
      </w:r>
      <w:r>
        <w:t>”Beijing”</w:t>
      </w:r>
      <w:r>
        <w:rPr>
          <w:rFonts w:hint="eastAsia"/>
        </w:rPr>
        <w:t>。在修改时会报</w:t>
      </w:r>
      <w:r>
        <w:rPr>
          <w:rFonts w:hint="eastAsia"/>
        </w:rPr>
        <w:t>IllegalAccessException</w:t>
      </w:r>
      <w:r>
        <w:rPr>
          <w:rFonts w:hint="eastAsia"/>
        </w:rPr>
        <w:t>异常</w:t>
      </w:r>
    </w:p>
    <w:p w:rsidR="00892A30" w:rsidRDefault="00892A30" w:rsidP="00892A30">
      <w:r>
        <w:rPr>
          <w:rFonts w:hint="eastAsia"/>
        </w:rPr>
        <w:t>Fie</w:t>
      </w:r>
      <w:r>
        <w:t>ld</w:t>
      </w:r>
      <w:r>
        <w:rPr>
          <w:rFonts w:hint="eastAsia"/>
        </w:rPr>
        <w:t>对象中有个属性叫做</w:t>
      </w:r>
      <w:r>
        <w:rPr>
          <w:rFonts w:hint="eastAsia"/>
        </w:rPr>
        <w:t>modifiers</w:t>
      </w:r>
      <w:r>
        <w:rPr>
          <w:rFonts w:hint="eastAsia"/>
        </w:rPr>
        <w:t>，表示属性是否是</w:t>
      </w:r>
      <w:r>
        <w:rPr>
          <w:rFonts w:hint="eastAsia"/>
        </w:rPr>
        <w:t>public private static final</w:t>
      </w:r>
      <w:r>
        <w:rPr>
          <w:rFonts w:hint="eastAsia"/>
        </w:rPr>
        <w:t>等修饰的组合。需要把</w:t>
      </w:r>
      <w:r>
        <w:rPr>
          <w:rFonts w:hint="eastAsia"/>
        </w:rPr>
        <w:t>modifiers</w:t>
      </w:r>
      <w:r>
        <w:rPr>
          <w:rFonts w:hint="eastAsia"/>
        </w:rPr>
        <w:t>也反射出来，今儿把</w:t>
      </w:r>
      <w:r>
        <w:rPr>
          <w:rFonts w:hint="eastAsia"/>
        </w:rPr>
        <w:t>nameField</w:t>
      </w:r>
      <w:r>
        <w:rPr>
          <w:rFonts w:hint="eastAsia"/>
        </w:rPr>
        <w:t>的</w:t>
      </w:r>
      <w:r>
        <w:rPr>
          <w:rFonts w:hint="eastAsia"/>
        </w:rPr>
        <w:t>final</w:t>
      </w:r>
      <w:r>
        <w:rPr>
          <w:rFonts w:hint="eastAsia"/>
        </w:rPr>
        <w:t>约束去掉。</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public</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class</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TestReflection {</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w:t>
      </w:r>
      <w:r w:rsidRPr="00892A30">
        <w:rPr>
          <w:rFonts w:ascii="Consolas" w:eastAsia="宋体" w:hAnsi="Consolas" w:cs="宋体"/>
          <w:color w:val="494949"/>
          <w:kern w:val="0"/>
          <w:sz w:val="18"/>
          <w:szCs w:val="18"/>
        </w:rPr>
        <w:t> </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public</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static</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void</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main(String[] args) throws</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Exception {</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Field nameField = OneCity.class.getDeclaredField("name");</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w:t>
      </w:r>
      <w:r w:rsidRPr="00892A30">
        <w:rPr>
          <w:rFonts w:ascii="Consolas" w:eastAsia="宋体" w:hAnsi="Consolas" w:cs="宋体"/>
          <w:color w:val="494949"/>
          <w:kern w:val="0"/>
          <w:sz w:val="18"/>
          <w:szCs w:val="18"/>
        </w:rPr>
        <w:t> </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Field modifiersField = Field.class.getDeclaredField("modifiers"); //①</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modifiersField.setAccessible(true);</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modifiersField.setInt(nameField, nameField.getModifiers() &amp; ~Modifier.FINAL); //②</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w:t>
      </w:r>
      <w:r w:rsidRPr="00892A30">
        <w:rPr>
          <w:rFonts w:ascii="Consolas" w:eastAsia="宋体" w:hAnsi="Consolas" w:cs="宋体"/>
          <w:color w:val="494949"/>
          <w:kern w:val="0"/>
          <w:sz w:val="18"/>
          <w:szCs w:val="18"/>
        </w:rPr>
        <w:t> </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nameField.setAccessible(true); //这个同样不能少，除非上面把 private 也拿掉了，可能还得 public</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nameField.set(null, "Shenzhen");</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System.out.println(OneCity.getName()); //输出 Shenzhen</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Consolas" w:eastAsia="宋体" w:hAnsi="Consolas" w:cs="宋体"/>
          <w:color w:val="494949"/>
          <w:kern w:val="0"/>
          <w:sz w:val="18"/>
          <w:szCs w:val="18"/>
        </w:rPr>
        <w:t> </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class</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OneCity {</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private</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static</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final</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String name = new</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String("Beijing");</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public</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static</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String getName() {</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return</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name;</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w:t>
      </w:r>
    </w:p>
    <w:p w:rsidR="00892A30" w:rsidRDefault="00892A30" w:rsidP="00892A30">
      <w:r w:rsidRPr="00892A30">
        <w:t>在</w:t>
      </w:r>
      <w:r w:rsidRPr="00892A30">
        <w:t xml:space="preserve"> ① </w:t>
      </w:r>
      <w:r w:rsidRPr="00892A30">
        <w:t>处把</w:t>
      </w:r>
      <w:r w:rsidRPr="00892A30">
        <w:t xml:space="preserve">  Field </w:t>
      </w:r>
      <w:r w:rsidRPr="00892A30">
        <w:t>的</w:t>
      </w:r>
      <w:r w:rsidRPr="00892A30">
        <w:t xml:space="preserve"> modifiers </w:t>
      </w:r>
      <w:r w:rsidRPr="00892A30">
        <w:t>找到，它也是个私有变量，所以也要</w:t>
      </w:r>
      <w:r w:rsidRPr="00892A30">
        <w:t xml:space="preserve"> setAccessible(ture)</w:t>
      </w:r>
      <w:r w:rsidRPr="00892A30">
        <w:t>。接着在</w:t>
      </w:r>
      <w:r w:rsidRPr="00892A30">
        <w:t xml:space="preserve"> ② </w:t>
      </w:r>
      <w:r w:rsidRPr="00892A30">
        <w:t>处把</w:t>
      </w:r>
      <w:r w:rsidRPr="00892A30">
        <w:t xml:space="preserve"> nameField </w:t>
      </w:r>
      <w:r w:rsidRPr="00892A30">
        <w:t>的</w:t>
      </w:r>
      <w:r w:rsidRPr="00892A30">
        <w:t xml:space="preserve"> modifiers </w:t>
      </w:r>
      <w:r w:rsidRPr="00892A30">
        <w:t>值改掉，是用的按位取反</w:t>
      </w:r>
      <w:r w:rsidRPr="00892A30">
        <w:t xml:space="preserve"> ~ </w:t>
      </w:r>
      <w:r w:rsidRPr="00892A30">
        <w:t>再按位与</w:t>
      </w:r>
      <w:r w:rsidRPr="00892A30">
        <w:t xml:space="preserve"> ~ </w:t>
      </w:r>
      <w:r w:rsidRPr="00892A30">
        <w:t>操作把</w:t>
      </w:r>
      <w:r w:rsidRPr="00892A30">
        <w:t xml:space="preserve"> final </w:t>
      </w:r>
      <w:r w:rsidRPr="00892A30">
        <w:t>从修饰集中剔除掉，其他特性如</w:t>
      </w:r>
      <w:r w:rsidRPr="00892A30">
        <w:t xml:space="preserve"> private, static </w:t>
      </w:r>
      <w:r w:rsidRPr="00892A30">
        <w:t>保持不变。再想一下</w:t>
      </w:r>
      <w:r w:rsidRPr="00892A30">
        <w:t xml:space="preserve"> modifierField.setInt() </w:t>
      </w:r>
      <w:r w:rsidRPr="00892A30">
        <w:t>可以把</w:t>
      </w:r>
      <w:r w:rsidRPr="00892A30">
        <w:t xml:space="preserve"> private </w:t>
      </w:r>
      <w:r w:rsidRPr="00892A30">
        <w:t>改为</w:t>
      </w:r>
      <w:r w:rsidRPr="00892A30">
        <w:t xml:space="preserve"> public, </w:t>
      </w:r>
      <w:r w:rsidRPr="00892A30">
        <w:t>如此则修改</w:t>
      </w:r>
      <w:r w:rsidRPr="00892A30">
        <w:t xml:space="preserve"> name </w:t>
      </w:r>
      <w:r w:rsidRPr="00892A30">
        <w:t>时无需</w:t>
      </w:r>
      <w:r w:rsidRPr="00892A30">
        <w:t xml:space="preserve"> setAccessible(true) </w:t>
      </w:r>
      <w:r w:rsidRPr="00892A30">
        <w:t>了。</w:t>
      </w:r>
    </w:p>
    <w:p w:rsidR="00892A30" w:rsidRDefault="00892A30" w:rsidP="00892A30"/>
    <w:p w:rsidR="00892A30" w:rsidRPr="00892A30" w:rsidRDefault="00892A30" w:rsidP="00892A30">
      <w:r w:rsidRPr="00892A30">
        <w:t>通过把把属性的</w:t>
      </w:r>
      <w:r w:rsidRPr="00892A30">
        <w:t xml:space="preserve"> final </w:t>
      </w:r>
      <w:r w:rsidRPr="00892A30">
        <w:t>去掉</w:t>
      </w:r>
      <w:r w:rsidRPr="00892A30">
        <w:t xml:space="preserve">, </w:t>
      </w:r>
      <w:r w:rsidRPr="00892A30">
        <w:t>就成功把</w:t>
      </w:r>
      <w:r w:rsidRPr="00892A30">
        <w:t xml:space="preserve"> name  </w:t>
      </w:r>
      <w:r w:rsidRPr="00892A30">
        <w:t>改成了</w:t>
      </w:r>
      <w:r w:rsidRPr="00892A30">
        <w:t>  Shenzhen</w:t>
      </w:r>
      <w:r w:rsidRPr="00892A30">
        <w:t>。</w:t>
      </w:r>
    </w:p>
    <w:p w:rsidR="00892A30" w:rsidRPr="00892A30" w:rsidRDefault="00892A30" w:rsidP="00892A30">
      <w:r w:rsidRPr="00892A30">
        <w:t>注意上面为何把</w:t>
      </w:r>
      <w:r w:rsidRPr="00892A30">
        <w:t xml:space="preserve">  OneCity </w:t>
      </w:r>
      <w:r w:rsidRPr="00892A30">
        <w:t>的</w:t>
      </w:r>
      <w:r w:rsidRPr="00892A30">
        <w:t xml:space="preserve"> name </w:t>
      </w:r>
      <w:r w:rsidRPr="00892A30">
        <w:t>赋值为</w:t>
      </w:r>
      <w:r w:rsidRPr="00892A30">
        <w:t xml:space="preserve"> new String("Beijing"), </w:t>
      </w:r>
      <w:r w:rsidRPr="00892A30">
        <w:t>这是为了不让</w:t>
      </w:r>
      <w:r w:rsidRPr="00892A30">
        <w:t xml:space="preserve">  Java </w:t>
      </w:r>
      <w:r w:rsidRPr="00892A30">
        <w:t>编译器内联</w:t>
      </w:r>
      <w:r w:rsidRPr="00892A30">
        <w:t xml:space="preserve">  name  </w:t>
      </w:r>
      <w:r w:rsidRPr="00892A30">
        <w:t>到</w:t>
      </w:r>
      <w:r w:rsidRPr="00892A30">
        <w:t xml:space="preserve"> getName() </w:t>
      </w:r>
      <w:r w:rsidRPr="00892A30">
        <w:t>方法中，而使</w:t>
      </w:r>
      <w:r w:rsidRPr="00892A30">
        <w:t xml:space="preserve"> getName() </w:t>
      </w:r>
      <w:r w:rsidRPr="00892A30">
        <w:t>的方法体为</w:t>
      </w:r>
      <w:r w:rsidRPr="00892A30">
        <w:t>  return "Beijing"</w:t>
      </w:r>
      <w:r w:rsidRPr="00892A30">
        <w:t>，造成</w:t>
      </w:r>
      <w:r w:rsidRPr="00892A30">
        <w:t xml:space="preserve"> getName() </w:t>
      </w:r>
      <w:r w:rsidRPr="00892A30">
        <w:t>永远输出</w:t>
      </w:r>
      <w:r w:rsidRPr="00892A30">
        <w:t xml:space="preserve">  ”Beijing" </w:t>
      </w:r>
      <w:r w:rsidRPr="00892A30">
        <w:t>。</w:t>
      </w:r>
    </w:p>
    <w:p w:rsidR="00892A30" w:rsidRPr="00892A30" w:rsidRDefault="00892A30" w:rsidP="00892A30">
      <w:r w:rsidRPr="00892A30">
        <w:t>提到</w:t>
      </w:r>
      <w:r w:rsidRPr="00892A30">
        <w:t xml:space="preserve"> Java </w:t>
      </w:r>
      <w:r w:rsidRPr="00892A30">
        <w:t>编译器对</w:t>
      </w:r>
      <w:r w:rsidRPr="00892A30">
        <w:t xml:space="preserve"> final </w:t>
      </w:r>
      <w:r w:rsidRPr="00892A30">
        <w:t>属性的</w:t>
      </w:r>
      <w:r w:rsidRPr="00892A30">
        <w:t xml:space="preserve"> Inline </w:t>
      </w:r>
      <w:r w:rsidRPr="00892A30">
        <w:t>优化，还有种情况会造成你能修改</w:t>
      </w:r>
      <w:r w:rsidRPr="00892A30">
        <w:t xml:space="preserve"> final </w:t>
      </w:r>
      <w:r w:rsidRPr="00892A30">
        <w:t>型属性，但试图打印出的还是原来的值。如下面的代码片段：</w:t>
      </w:r>
    </w:p>
    <w:p w:rsidR="00892A30" w:rsidRDefault="00892A30" w:rsidP="00892A30"/>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与上相同</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nameField.set(null, "Shenzhen");</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lastRenderedPageBreak/>
        <w:t>System.out.println(nameField.get(null)); //输出 Shenzhen</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System.out.println(OneCity.name);  //仍然打印出 Beijing</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Consolas" w:eastAsia="宋体" w:hAnsi="Consolas" w:cs="宋体"/>
          <w:color w:val="494949"/>
          <w:kern w:val="0"/>
          <w:sz w:val="18"/>
          <w:szCs w:val="18"/>
        </w:rPr>
        <w:t> </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class</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OneCity {</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  public</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static</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final</w:t>
      </w:r>
      <w:r w:rsidRPr="00892A30">
        <w:rPr>
          <w:rFonts w:ascii="Consolas" w:eastAsia="宋体" w:hAnsi="Consolas" w:cs="宋体"/>
          <w:color w:val="494949"/>
          <w:kern w:val="0"/>
          <w:sz w:val="18"/>
          <w:szCs w:val="18"/>
        </w:rPr>
        <w:t xml:space="preserve"> </w:t>
      </w:r>
      <w:r w:rsidRPr="00892A30">
        <w:rPr>
          <w:rFonts w:ascii="宋体" w:eastAsia="宋体" w:hAnsi="宋体" w:cs="宋体"/>
          <w:color w:val="494949"/>
          <w:kern w:val="0"/>
          <w:sz w:val="24"/>
          <w:szCs w:val="24"/>
        </w:rPr>
        <w:t>String name = "Beijing";</w:t>
      </w:r>
    </w:p>
    <w:p w:rsidR="00892A30" w:rsidRPr="00892A30" w:rsidRDefault="00892A30" w:rsidP="00892A30">
      <w:pPr>
        <w:widowControl/>
        <w:jc w:val="left"/>
        <w:rPr>
          <w:rFonts w:ascii="Consolas" w:eastAsia="宋体" w:hAnsi="Consolas" w:cs="宋体"/>
          <w:color w:val="494949"/>
          <w:kern w:val="0"/>
          <w:sz w:val="18"/>
          <w:szCs w:val="18"/>
        </w:rPr>
      </w:pPr>
      <w:r w:rsidRPr="00892A30">
        <w:rPr>
          <w:rFonts w:ascii="宋体" w:eastAsia="宋体" w:hAnsi="宋体" w:cs="宋体"/>
          <w:color w:val="494949"/>
          <w:kern w:val="0"/>
          <w:sz w:val="24"/>
          <w:szCs w:val="24"/>
        </w:rPr>
        <w:t>}</w:t>
      </w:r>
    </w:p>
    <w:p w:rsidR="00892A30" w:rsidRDefault="00892A30" w:rsidP="00892A30"/>
    <w:p w:rsidR="00892A30" w:rsidRPr="00892A30" w:rsidRDefault="00892A30" w:rsidP="00892A30">
      <w:r w:rsidRPr="00892A30">
        <w:t>上面对</w:t>
      </w:r>
      <w:r w:rsidRPr="00892A30">
        <w:t xml:space="preserve"> OneCity </w:t>
      </w:r>
      <w:r w:rsidRPr="00892A30">
        <w:t>的属性修改看起来成功了，又好像不成功，其实是修改成功了的。原因是</w:t>
      </w:r>
      <w:r w:rsidRPr="00892A30">
        <w:t xml:space="preserve"> Java </w:t>
      </w:r>
      <w:r w:rsidRPr="00892A30">
        <w:t>在对代码行</w:t>
      </w:r>
    </w:p>
    <w:p w:rsidR="00892A30" w:rsidRPr="00892A30" w:rsidRDefault="00892A30" w:rsidP="00892A30">
      <w:r w:rsidRPr="00892A30">
        <w:t>System.out.println(OneCity.name);</w:t>
      </w:r>
    </w:p>
    <w:p w:rsidR="00892A30" w:rsidRPr="00892A30" w:rsidRDefault="00892A30" w:rsidP="00892A30">
      <w:r w:rsidRPr="00892A30">
        <w:t>内联了</w:t>
      </w:r>
      <w:r w:rsidRPr="00892A30">
        <w:t xml:space="preserve"> OneCity </w:t>
      </w:r>
      <w:r w:rsidRPr="00892A30">
        <w:t>的</w:t>
      </w:r>
      <w:r w:rsidRPr="00892A30">
        <w:t xml:space="preserve"> final </w:t>
      </w:r>
      <w:r w:rsidRPr="00892A30">
        <w:t>属性</w:t>
      </w:r>
      <w:r w:rsidRPr="00892A30">
        <w:t xml:space="preserve"> name </w:t>
      </w:r>
      <w:r w:rsidRPr="00892A30">
        <w:t>的常量值，编译为</w:t>
      </w:r>
    </w:p>
    <w:p w:rsidR="00892A30" w:rsidRPr="00892A30" w:rsidRDefault="00892A30" w:rsidP="00892A30">
      <w:r w:rsidRPr="00892A30">
        <w:t>System.out.println("Beijing");</w:t>
      </w:r>
    </w:p>
    <w:p w:rsidR="00892A30" w:rsidRPr="00892A30" w:rsidRDefault="00892A30" w:rsidP="00892A30">
      <w:r w:rsidRPr="00892A30">
        <w:t>所以执行该行总是输出</w:t>
      </w:r>
      <w:r w:rsidRPr="00892A30">
        <w:t xml:space="preserve"> "Beijing"</w:t>
      </w:r>
      <w:r w:rsidRPr="00892A30">
        <w:t>。让他能输出修改后的值的办法就是阻止</w:t>
      </w:r>
      <w:r w:rsidRPr="00892A30">
        <w:t xml:space="preserve"> Java </w:t>
      </w:r>
      <w:r w:rsidRPr="00892A30">
        <w:t>作这个内联优化，让</w:t>
      </w:r>
      <w:r w:rsidRPr="00892A30">
        <w:t xml:space="preserve"> final </w:t>
      </w:r>
      <w:r w:rsidRPr="00892A30">
        <w:t>属值的获得需要作个计算才成，如上面的</w:t>
      </w:r>
      <w:r w:rsidRPr="00892A30">
        <w:t xml:space="preserve"> new String("Beijing") </w:t>
      </w:r>
      <w:r w:rsidRPr="00892A30">
        <w:t>就是这个目的。</w:t>
      </w:r>
    </w:p>
    <w:p w:rsidR="00892A30" w:rsidRPr="00892A30" w:rsidRDefault="00892A30" w:rsidP="00892A30"/>
    <w:p w:rsidR="00892A30" w:rsidRDefault="00892A30" w:rsidP="00892A30"/>
    <w:p w:rsidR="00892A30" w:rsidRDefault="00892A30" w:rsidP="00892A30"/>
    <w:p w:rsidR="00892A30" w:rsidRDefault="00892A30" w:rsidP="00892A30"/>
    <w:p w:rsidR="00892A30" w:rsidRDefault="00892A30" w:rsidP="00892A30"/>
    <w:p w:rsidR="00892A30" w:rsidRPr="00892A30" w:rsidRDefault="00892A30" w:rsidP="00892A30"/>
    <w:p w:rsidR="0085394E" w:rsidRDefault="0085394E" w:rsidP="003D13AE">
      <w:pPr>
        <w:pStyle w:val="aa"/>
        <w:ind w:left="420" w:firstLineChars="0" w:firstLine="0"/>
        <w:rPr>
          <w:rFonts w:ascii="Courier New" w:hAnsi="Courier New" w:cs="Courier New"/>
          <w:color w:val="000000"/>
          <w:kern w:val="0"/>
          <w:sz w:val="20"/>
          <w:szCs w:val="20"/>
        </w:rPr>
      </w:pPr>
    </w:p>
    <w:p w:rsidR="0085394E" w:rsidRDefault="0085394E" w:rsidP="0085394E">
      <w:pPr>
        <w:pStyle w:val="2"/>
      </w:pPr>
      <w:r>
        <w:t>J</w:t>
      </w:r>
      <w:r>
        <w:rPr>
          <w:rFonts w:hint="eastAsia"/>
        </w:rPr>
        <w:t>vm</w:t>
      </w:r>
      <w:r>
        <w:rPr>
          <w:rFonts w:hint="eastAsia"/>
        </w:rPr>
        <w:t>中内存溢出问题及排查</w:t>
      </w:r>
    </w:p>
    <w:p w:rsidR="0085394E" w:rsidRDefault="0085394E" w:rsidP="002D387E">
      <w:pPr>
        <w:pStyle w:val="3"/>
      </w:pPr>
      <w:r>
        <w:rPr>
          <w:rFonts w:hint="eastAsia"/>
        </w:rPr>
        <w:t>为什么会发生内存溢出？</w:t>
      </w:r>
    </w:p>
    <w:p w:rsidR="0085394E" w:rsidRDefault="0085394E" w:rsidP="0085394E">
      <w:r>
        <w:rPr>
          <w:rFonts w:hint="eastAsia"/>
        </w:rPr>
        <w:t>先了解对象什么时候被回收。</w:t>
      </w:r>
      <w:r>
        <w:rPr>
          <w:rFonts w:hint="eastAsia"/>
        </w:rPr>
        <w:t>JVM</w:t>
      </w:r>
      <w:r>
        <w:rPr>
          <w:rFonts w:hint="eastAsia"/>
        </w:rPr>
        <w:t>中采用的可达性分析方法来判断一个对象存活还是死亡。一旦对象到</w:t>
      </w:r>
      <w:r>
        <w:rPr>
          <w:rFonts w:hint="eastAsia"/>
        </w:rPr>
        <w:t>GC</w:t>
      </w:r>
      <w:r>
        <w:t xml:space="preserve"> </w:t>
      </w:r>
      <w:r>
        <w:rPr>
          <w:rFonts w:hint="eastAsia"/>
        </w:rPr>
        <w:t>roots</w:t>
      </w:r>
      <w:r>
        <w:rPr>
          <w:rFonts w:hint="eastAsia"/>
        </w:rPr>
        <w:t>节点不可达，就会被垃圾收集器回收。</w:t>
      </w:r>
      <w:r>
        <w:rPr>
          <w:rFonts w:hint="eastAsia"/>
        </w:rPr>
        <w:t>GC</w:t>
      </w:r>
      <w:r>
        <w:t xml:space="preserve"> </w:t>
      </w:r>
      <w:r>
        <w:rPr>
          <w:rFonts w:hint="eastAsia"/>
        </w:rPr>
        <w:t>root</w:t>
      </w:r>
      <w:r>
        <w:rPr>
          <w:rFonts w:hint="eastAsia"/>
        </w:rPr>
        <w:t>是一个在当前线程上的调用栈上的对象，如方法参数和局部变量，或者是线程自身或者是系统类加载器加载的类以及本地代码保留的活动对象。</w:t>
      </w:r>
    </w:p>
    <w:p w:rsidR="0085394E" w:rsidRDefault="0085394E" w:rsidP="0085394E">
      <w:r>
        <w:rPr>
          <w:rFonts w:hint="eastAsia"/>
        </w:rPr>
        <w:t>对象的引用从最强到最弱分为：</w:t>
      </w:r>
    </w:p>
    <w:p w:rsidR="0085394E" w:rsidRDefault="0085394E" w:rsidP="0085394E">
      <w:r>
        <w:rPr>
          <w:rFonts w:hint="eastAsia"/>
        </w:rPr>
        <w:t>Strong</w:t>
      </w:r>
      <w:r>
        <w:t xml:space="preserve"> Ref</w:t>
      </w:r>
      <w:r>
        <w:rPr>
          <w:rFonts w:hint="eastAsia"/>
        </w:rPr>
        <w:t>：</w:t>
      </w:r>
      <w:r>
        <w:rPr>
          <w:rFonts w:hint="eastAsia"/>
        </w:rPr>
        <w:t>new</w:t>
      </w:r>
      <w:r>
        <w:rPr>
          <w:rFonts w:hint="eastAsia"/>
        </w:rPr>
        <w:t>出来的对象都是强引用的</w:t>
      </w:r>
    </w:p>
    <w:p w:rsidR="0085394E" w:rsidRDefault="0085394E" w:rsidP="0085394E">
      <w:r>
        <w:rPr>
          <w:rFonts w:hint="eastAsia"/>
        </w:rPr>
        <w:t xml:space="preserve">Soft Ref: </w:t>
      </w:r>
      <w:r>
        <w:rPr>
          <w:rFonts w:hint="eastAsia"/>
        </w:rPr>
        <w:t>只要有足够的内存，就会一直保持此对象。直至发现内存不够时，在下一次垃圾回收时就会将此对象回收。一般用来实现缓存，通过</w:t>
      </w:r>
      <w:r>
        <w:rPr>
          <w:rFonts w:hint="eastAsia"/>
        </w:rPr>
        <w:t>SoftReference</w:t>
      </w:r>
      <w:r>
        <w:rPr>
          <w:rFonts w:hint="eastAsia"/>
        </w:rPr>
        <w:t>类实现。</w:t>
      </w:r>
    </w:p>
    <w:p w:rsidR="0085394E" w:rsidRDefault="0085394E" w:rsidP="0085394E">
      <w:r>
        <w:rPr>
          <w:rFonts w:hint="eastAsia"/>
        </w:rPr>
        <w:t>Weak</w:t>
      </w:r>
      <w:r>
        <w:t xml:space="preserve"> </w:t>
      </w:r>
      <w:r>
        <w:rPr>
          <w:rFonts w:hint="eastAsia"/>
        </w:rPr>
        <w:t>Ref</w:t>
      </w:r>
      <w:r>
        <w:rPr>
          <w:rFonts w:hint="eastAsia"/>
        </w:rPr>
        <w:t>：</w:t>
      </w:r>
      <w:r w:rsidR="00514330">
        <w:rPr>
          <w:rFonts w:hint="eastAsia"/>
        </w:rPr>
        <w:t>当发现不存在强引用时，就会回收此对象，也就是说存活不到下一次垃圾回收到来的时候。通过</w:t>
      </w:r>
      <w:r w:rsidR="00514330">
        <w:rPr>
          <w:rFonts w:hint="eastAsia"/>
        </w:rPr>
        <w:t>WeakReference</w:t>
      </w:r>
      <w:r w:rsidR="00514330">
        <w:rPr>
          <w:rFonts w:hint="eastAsia"/>
        </w:rPr>
        <w:t>和</w:t>
      </w:r>
      <w:r w:rsidR="00514330">
        <w:rPr>
          <w:rFonts w:hint="eastAsia"/>
        </w:rPr>
        <w:t>WeakHashMap</w:t>
      </w:r>
      <w:r w:rsidR="00514330">
        <w:rPr>
          <w:rFonts w:hint="eastAsia"/>
        </w:rPr>
        <w:t>实现。</w:t>
      </w:r>
    </w:p>
    <w:p w:rsidR="00514330" w:rsidRDefault="00514330" w:rsidP="0085394E">
      <w:r>
        <w:rPr>
          <w:rFonts w:hint="eastAsia"/>
        </w:rPr>
        <w:t>Phantom</w:t>
      </w:r>
      <w:r>
        <w:t xml:space="preserve"> </w:t>
      </w:r>
      <w:r>
        <w:rPr>
          <w:rFonts w:hint="eastAsia"/>
        </w:rPr>
        <w:t>Ref</w:t>
      </w:r>
      <w:r>
        <w:rPr>
          <w:rFonts w:hint="eastAsia"/>
        </w:rPr>
        <w:t>：不会在内存中保持任何对象，只能使用</w:t>
      </w:r>
      <w:r>
        <w:rPr>
          <w:rFonts w:hint="eastAsia"/>
        </w:rPr>
        <w:t>Phantom</w:t>
      </w:r>
      <w:r>
        <w:rPr>
          <w:rFonts w:hint="eastAsia"/>
        </w:rPr>
        <w:t>本身，是在该对象被回收时，会向系统发送一个通知。</w:t>
      </w:r>
    </w:p>
    <w:p w:rsidR="00514330" w:rsidRDefault="00514330" w:rsidP="0085394E">
      <w:r>
        <w:rPr>
          <w:rFonts w:hint="eastAsia"/>
        </w:rPr>
        <w:t>利用强引用存储大量的数据</w:t>
      </w:r>
      <w:r>
        <w:rPr>
          <w:rFonts w:hint="eastAsia"/>
        </w:rPr>
        <w:t xml:space="preserve"> </w:t>
      </w:r>
      <w:r>
        <w:rPr>
          <w:rFonts w:hint="eastAsia"/>
        </w:rPr>
        <w:t>直至使堆内存溢出</w:t>
      </w:r>
    </w:p>
    <w:p w:rsidR="00514330" w:rsidRDefault="00514330" w:rsidP="0085394E">
      <w:r>
        <w:rPr>
          <w:rFonts w:hint="eastAsia"/>
        </w:rPr>
        <w:t>利用</w:t>
      </w:r>
      <w:r>
        <w:rPr>
          <w:rFonts w:hint="eastAsia"/>
        </w:rPr>
        <w:t>interned strings</w:t>
      </w:r>
      <w:r>
        <w:rPr>
          <w:rFonts w:hint="eastAsia"/>
        </w:rPr>
        <w:t>或者类加载器加载大量的类，</w:t>
      </w:r>
      <w:r w:rsidR="00CE2428">
        <w:rPr>
          <w:rFonts w:hint="eastAsia"/>
        </w:rPr>
        <w:t>（动态的产生类），</w:t>
      </w:r>
      <w:r>
        <w:rPr>
          <w:rFonts w:hint="eastAsia"/>
        </w:rPr>
        <w:t>将永久代</w:t>
      </w:r>
      <w:r>
        <w:rPr>
          <w:rFonts w:hint="eastAsia"/>
        </w:rPr>
        <w:t>Perm Gen</w:t>
      </w:r>
      <w:r>
        <w:rPr>
          <w:rFonts w:hint="eastAsia"/>
        </w:rPr>
        <w:t>溢出</w:t>
      </w:r>
    </w:p>
    <w:p w:rsidR="0008018A" w:rsidRDefault="0008018A" w:rsidP="0085394E"/>
    <w:p w:rsidR="0008018A" w:rsidRDefault="0008018A" w:rsidP="0085394E"/>
    <w:p w:rsidR="002D387E" w:rsidRDefault="002D387E" w:rsidP="002D387E">
      <w:pPr>
        <w:pStyle w:val="3"/>
      </w:pPr>
      <w:r>
        <w:rPr>
          <w:rFonts w:hint="eastAsia"/>
        </w:rPr>
        <w:t>Heap</w:t>
      </w:r>
      <w:r>
        <w:t xml:space="preserve"> </w:t>
      </w:r>
      <w:r>
        <w:rPr>
          <w:rFonts w:hint="eastAsia"/>
        </w:rPr>
        <w:t>Dump</w:t>
      </w:r>
      <w:r>
        <w:rPr>
          <w:rFonts w:hint="eastAsia"/>
        </w:rPr>
        <w:t>介绍</w:t>
      </w:r>
    </w:p>
    <w:p w:rsidR="002D387E" w:rsidRDefault="002D387E" w:rsidP="002D387E">
      <w:r>
        <w:t>H</w:t>
      </w:r>
      <w:r>
        <w:rPr>
          <w:rFonts w:hint="eastAsia"/>
        </w:rPr>
        <w:t xml:space="preserve">eap </w:t>
      </w:r>
      <w:r>
        <w:t>dump</w:t>
      </w:r>
      <w:r>
        <w:rPr>
          <w:rFonts w:hint="eastAsia"/>
        </w:rPr>
        <w:t>是特定时间点，</w:t>
      </w:r>
      <w:r>
        <w:rPr>
          <w:rFonts w:hint="eastAsia"/>
        </w:rPr>
        <w:t>java</w:t>
      </w:r>
      <w:r>
        <w:rPr>
          <w:rFonts w:hint="eastAsia"/>
        </w:rPr>
        <w:t>进程的内存快照。包含了快照被触发时</w:t>
      </w:r>
      <w:r>
        <w:rPr>
          <w:rFonts w:hint="eastAsia"/>
        </w:rPr>
        <w:t>java</w:t>
      </w:r>
      <w:r>
        <w:rPr>
          <w:rFonts w:hint="eastAsia"/>
        </w:rPr>
        <w:t>对象和类在</w:t>
      </w:r>
      <w:r>
        <w:rPr>
          <w:rFonts w:hint="eastAsia"/>
        </w:rPr>
        <w:t>heap</w:t>
      </w:r>
      <w:r>
        <w:rPr>
          <w:rFonts w:hint="eastAsia"/>
        </w:rPr>
        <w:t>中的情况。由于快照是一瞬间的，所以</w:t>
      </w:r>
      <w:r>
        <w:rPr>
          <w:rFonts w:hint="eastAsia"/>
        </w:rPr>
        <w:t>heap</w:t>
      </w:r>
      <w:r>
        <w:t xml:space="preserve"> </w:t>
      </w:r>
      <w:r>
        <w:rPr>
          <w:rFonts w:hint="eastAsia"/>
        </w:rPr>
        <w:t>dump</w:t>
      </w:r>
      <w:r>
        <w:rPr>
          <w:rFonts w:hint="eastAsia"/>
        </w:rPr>
        <w:t>中无法包含一个对象在何时</w:t>
      </w:r>
      <w:r>
        <w:rPr>
          <w:rFonts w:hint="eastAsia"/>
        </w:rPr>
        <w:t xml:space="preserve"> </w:t>
      </w:r>
      <w:r>
        <w:rPr>
          <w:rFonts w:hint="eastAsia"/>
        </w:rPr>
        <w:t>何地（哪个方法）被分配的信息。</w:t>
      </w:r>
    </w:p>
    <w:p w:rsidR="002D387E" w:rsidRDefault="002D387E" w:rsidP="002D387E">
      <w:pPr>
        <w:rPr>
          <w:color w:val="000000"/>
          <w:sz w:val="20"/>
          <w:szCs w:val="20"/>
          <w:shd w:val="clear" w:color="auto" w:fill="FFFFFF"/>
        </w:rPr>
      </w:pPr>
      <w:r>
        <w:rPr>
          <w:rFonts w:hint="eastAsia"/>
        </w:rPr>
        <w:t>有不同的格式来存储这些数据，</w:t>
      </w:r>
      <w:r>
        <w:rPr>
          <w:rFonts w:ascii="Calibri" w:hAnsi="Calibri" w:cs="Calibri"/>
          <w:color w:val="000000"/>
          <w:sz w:val="20"/>
          <w:szCs w:val="20"/>
          <w:shd w:val="clear" w:color="auto" w:fill="FFFFFF"/>
        </w:rPr>
        <w:t>MAT</w:t>
      </w:r>
      <w:r w:rsidR="00314435">
        <w:rPr>
          <w:rFonts w:ascii="Calibri" w:hAnsi="Calibri" w:cs="Calibri" w:hint="eastAsia"/>
          <w:color w:val="000000"/>
          <w:sz w:val="20"/>
          <w:szCs w:val="20"/>
          <w:shd w:val="clear" w:color="auto" w:fill="FFFFFF"/>
        </w:rPr>
        <w:t>（</w:t>
      </w:r>
      <w:r w:rsidR="00314435">
        <w:rPr>
          <w:rFonts w:ascii="Calibri" w:hAnsi="Calibri" w:cs="Calibri"/>
          <w:color w:val="000000"/>
          <w:sz w:val="20"/>
          <w:szCs w:val="20"/>
          <w:shd w:val="clear" w:color="auto" w:fill="FFFFFF"/>
        </w:rPr>
        <w:t>Eclipse Memory Analyzer tool</w:t>
      </w:r>
      <w:r w:rsidR="00314435">
        <w:rPr>
          <w:rFonts w:ascii="Calibri" w:hAnsi="Calibri" w:cs="Calibri" w:hint="eastAsia"/>
          <w:color w:val="000000"/>
          <w:sz w:val="20"/>
          <w:szCs w:val="20"/>
          <w:shd w:val="clear" w:color="auto" w:fill="FFFFFF"/>
        </w:rPr>
        <w:t>）</w:t>
      </w:r>
      <w:r>
        <w:rPr>
          <w:rFonts w:hint="eastAsia"/>
          <w:color w:val="000000"/>
          <w:sz w:val="20"/>
          <w:szCs w:val="20"/>
          <w:shd w:val="clear" w:color="auto" w:fill="FFFFFF"/>
        </w:rPr>
        <w:t>需要的是</w:t>
      </w:r>
      <w:r>
        <w:rPr>
          <w:rFonts w:ascii="Calibri" w:hAnsi="Calibri" w:cs="Calibri"/>
          <w:color w:val="000000"/>
          <w:sz w:val="20"/>
          <w:szCs w:val="20"/>
          <w:shd w:val="clear" w:color="auto" w:fill="FFFFFF"/>
        </w:rPr>
        <w:t>HPROF</w:t>
      </w:r>
      <w:r>
        <w:rPr>
          <w:rFonts w:hint="eastAsia"/>
          <w:color w:val="000000"/>
          <w:sz w:val="20"/>
          <w:szCs w:val="20"/>
          <w:shd w:val="clear" w:color="auto" w:fill="FFFFFF"/>
        </w:rPr>
        <w:t>格式的</w:t>
      </w:r>
      <w:r>
        <w:rPr>
          <w:rFonts w:ascii="Calibri" w:hAnsi="Calibri" w:cs="Calibri"/>
          <w:color w:val="000000"/>
          <w:sz w:val="20"/>
          <w:szCs w:val="20"/>
          <w:shd w:val="clear" w:color="auto" w:fill="FFFFFF"/>
        </w:rPr>
        <w:t>heap dump</w:t>
      </w:r>
      <w:r>
        <w:rPr>
          <w:rFonts w:hint="eastAsia"/>
          <w:color w:val="000000"/>
          <w:sz w:val="20"/>
          <w:szCs w:val="20"/>
          <w:shd w:val="clear" w:color="auto" w:fill="FFFFFF"/>
        </w:rPr>
        <w:t>二进制文件。</w:t>
      </w:r>
    </w:p>
    <w:p w:rsidR="002D387E" w:rsidRDefault="002D387E" w:rsidP="002D387E">
      <w:pPr>
        <w:rPr>
          <w:color w:val="000000"/>
          <w:sz w:val="20"/>
          <w:szCs w:val="20"/>
          <w:shd w:val="clear" w:color="auto" w:fill="FFFFFF"/>
        </w:rPr>
      </w:pPr>
      <w:r>
        <w:rPr>
          <w:rFonts w:hint="eastAsia"/>
          <w:color w:val="000000"/>
          <w:sz w:val="20"/>
          <w:szCs w:val="20"/>
          <w:shd w:val="clear" w:color="auto" w:fill="FFFFFF"/>
        </w:rPr>
        <w:t>配置</w:t>
      </w:r>
      <w:r>
        <w:rPr>
          <w:rFonts w:hint="eastAsia"/>
          <w:color w:val="000000"/>
          <w:sz w:val="20"/>
          <w:szCs w:val="20"/>
          <w:shd w:val="clear" w:color="auto" w:fill="FFFFFF"/>
        </w:rPr>
        <w:t>JVM</w:t>
      </w:r>
      <w:r>
        <w:rPr>
          <w:rFonts w:hint="eastAsia"/>
          <w:color w:val="000000"/>
          <w:sz w:val="20"/>
          <w:szCs w:val="20"/>
          <w:shd w:val="clear" w:color="auto" w:fill="FFFFFF"/>
        </w:rPr>
        <w:t>参数</w:t>
      </w:r>
      <w:r>
        <w:rPr>
          <w:rFonts w:hint="eastAsia"/>
          <w:color w:val="000000"/>
          <w:sz w:val="20"/>
          <w:szCs w:val="20"/>
          <w:shd w:val="clear" w:color="auto" w:fill="FFFFFF"/>
        </w:rPr>
        <w:t xml:space="preserve"> </w:t>
      </w:r>
      <w:r w:rsidRPr="002D387E">
        <w:rPr>
          <w:color w:val="000000"/>
          <w:sz w:val="20"/>
          <w:szCs w:val="20"/>
          <w:shd w:val="clear" w:color="auto" w:fill="FFFFFF"/>
        </w:rPr>
        <w:t>-XX:-HeapDumpOnOutOfMemoryError</w:t>
      </w:r>
      <w:r w:rsidRPr="002D387E">
        <w:rPr>
          <w:rFonts w:hint="eastAsia"/>
          <w:color w:val="000000"/>
          <w:sz w:val="20"/>
          <w:szCs w:val="20"/>
          <w:shd w:val="clear" w:color="auto" w:fill="FFFFFF"/>
        </w:rPr>
        <w:t>，当错误发生时，会自动生成</w:t>
      </w:r>
      <w:r w:rsidRPr="002D387E">
        <w:rPr>
          <w:color w:val="000000"/>
          <w:sz w:val="20"/>
          <w:szCs w:val="20"/>
          <w:shd w:val="clear" w:color="auto" w:fill="FFFFFF"/>
        </w:rPr>
        <w:t>heap dump</w:t>
      </w:r>
    </w:p>
    <w:p w:rsidR="002D387E" w:rsidRDefault="002D387E" w:rsidP="002D387E">
      <w:pPr>
        <w:rPr>
          <w:color w:val="000000"/>
          <w:sz w:val="20"/>
          <w:szCs w:val="20"/>
          <w:shd w:val="clear" w:color="auto" w:fill="FFFFFF"/>
        </w:rPr>
      </w:pPr>
      <w:r>
        <w:rPr>
          <w:rFonts w:hint="eastAsia"/>
          <w:color w:val="000000"/>
          <w:sz w:val="20"/>
          <w:szCs w:val="20"/>
          <w:shd w:val="clear" w:color="auto" w:fill="FFFFFF"/>
        </w:rPr>
        <w:t>使用</w:t>
      </w:r>
      <w:r>
        <w:rPr>
          <w:rFonts w:hint="eastAsia"/>
          <w:color w:val="000000"/>
          <w:sz w:val="20"/>
          <w:szCs w:val="20"/>
          <w:shd w:val="clear" w:color="auto" w:fill="FFFFFF"/>
        </w:rPr>
        <w:t>jcon</w:t>
      </w:r>
      <w:r>
        <w:rPr>
          <w:color w:val="000000"/>
          <w:sz w:val="20"/>
          <w:szCs w:val="20"/>
          <w:shd w:val="clear" w:color="auto" w:fill="FFFFFF"/>
        </w:rPr>
        <w:t>sole</w:t>
      </w:r>
      <w:r>
        <w:rPr>
          <w:rFonts w:hint="eastAsia"/>
          <w:color w:val="000000"/>
          <w:sz w:val="20"/>
          <w:szCs w:val="20"/>
          <w:shd w:val="clear" w:color="auto" w:fill="FFFFFF"/>
        </w:rPr>
        <w:t>和</w:t>
      </w:r>
      <w:r>
        <w:rPr>
          <w:rFonts w:hint="eastAsia"/>
          <w:color w:val="000000"/>
          <w:sz w:val="20"/>
          <w:szCs w:val="20"/>
          <w:shd w:val="clear" w:color="auto" w:fill="FFFFFF"/>
        </w:rPr>
        <w:t>jmap</w:t>
      </w:r>
      <w:r>
        <w:rPr>
          <w:rFonts w:hint="eastAsia"/>
          <w:color w:val="000000"/>
          <w:sz w:val="20"/>
          <w:szCs w:val="20"/>
          <w:shd w:val="clear" w:color="auto" w:fill="FFFFFF"/>
        </w:rPr>
        <w:t>工具可以控制什么时候生成</w:t>
      </w:r>
      <w:r>
        <w:rPr>
          <w:rFonts w:hint="eastAsia"/>
          <w:color w:val="000000"/>
          <w:sz w:val="20"/>
          <w:szCs w:val="20"/>
          <w:shd w:val="clear" w:color="auto" w:fill="FFFFFF"/>
        </w:rPr>
        <w:t>heap</w:t>
      </w:r>
      <w:r>
        <w:rPr>
          <w:color w:val="000000"/>
          <w:sz w:val="20"/>
          <w:szCs w:val="20"/>
          <w:shd w:val="clear" w:color="auto" w:fill="FFFFFF"/>
        </w:rPr>
        <w:t xml:space="preserve"> </w:t>
      </w:r>
      <w:r>
        <w:rPr>
          <w:rFonts w:hint="eastAsia"/>
          <w:color w:val="000000"/>
          <w:sz w:val="20"/>
          <w:szCs w:val="20"/>
          <w:shd w:val="clear" w:color="auto" w:fill="FFFFFF"/>
        </w:rPr>
        <w:t>dump</w:t>
      </w:r>
      <w:r>
        <w:rPr>
          <w:rFonts w:hint="eastAsia"/>
          <w:color w:val="000000"/>
          <w:sz w:val="20"/>
          <w:szCs w:val="20"/>
          <w:shd w:val="clear" w:color="auto" w:fill="FFFFFF"/>
        </w:rPr>
        <w:t>文件。</w:t>
      </w:r>
    </w:p>
    <w:p w:rsidR="002D387E" w:rsidRDefault="002D387E" w:rsidP="002D387E">
      <w:pPr>
        <w:rPr>
          <w:color w:val="000000"/>
          <w:sz w:val="20"/>
          <w:szCs w:val="20"/>
          <w:shd w:val="clear" w:color="auto" w:fill="FFFFFF"/>
        </w:rPr>
      </w:pPr>
      <w:r>
        <w:rPr>
          <w:rFonts w:hint="eastAsia"/>
          <w:color w:val="000000"/>
          <w:sz w:val="20"/>
          <w:szCs w:val="20"/>
          <w:shd w:val="clear" w:color="auto" w:fill="FFFFFF"/>
        </w:rPr>
        <w:t>或者配置</w:t>
      </w:r>
      <w:r>
        <w:rPr>
          <w:rFonts w:hint="eastAsia"/>
          <w:color w:val="000000"/>
          <w:sz w:val="20"/>
          <w:szCs w:val="20"/>
          <w:shd w:val="clear" w:color="auto" w:fill="FFFFFF"/>
        </w:rPr>
        <w:t>JVM</w:t>
      </w:r>
      <w:r>
        <w:rPr>
          <w:rFonts w:hint="eastAsia"/>
          <w:color w:val="000000"/>
          <w:sz w:val="20"/>
          <w:szCs w:val="20"/>
          <w:shd w:val="clear" w:color="auto" w:fill="FFFFFF"/>
        </w:rPr>
        <w:t>参数：</w:t>
      </w:r>
      <w:r w:rsidRPr="002D387E">
        <w:rPr>
          <w:color w:val="000000"/>
          <w:sz w:val="20"/>
          <w:szCs w:val="20"/>
          <w:shd w:val="clear" w:color="auto" w:fill="FFFFFF"/>
        </w:rPr>
        <w:t>-XX:+HeapDumpOnCtrlBreak</w:t>
      </w:r>
      <w:r>
        <w:rPr>
          <w:rFonts w:hint="eastAsia"/>
          <w:color w:val="000000"/>
          <w:sz w:val="20"/>
          <w:szCs w:val="20"/>
          <w:shd w:val="clear" w:color="auto" w:fill="FFFFFF"/>
        </w:rPr>
        <w:t>，也就是在控制台使用</w:t>
      </w:r>
      <w:r>
        <w:rPr>
          <w:rFonts w:hint="eastAsia"/>
          <w:color w:val="000000"/>
          <w:sz w:val="20"/>
          <w:szCs w:val="20"/>
          <w:shd w:val="clear" w:color="auto" w:fill="FFFFFF"/>
        </w:rPr>
        <w:t>ctrl+break</w:t>
      </w:r>
      <w:r>
        <w:rPr>
          <w:rFonts w:hint="eastAsia"/>
          <w:color w:val="000000"/>
          <w:sz w:val="20"/>
          <w:szCs w:val="20"/>
          <w:shd w:val="clear" w:color="auto" w:fill="FFFFFF"/>
        </w:rPr>
        <w:t>来生成</w:t>
      </w:r>
      <w:r>
        <w:rPr>
          <w:rFonts w:hint="eastAsia"/>
          <w:color w:val="000000"/>
          <w:sz w:val="20"/>
          <w:szCs w:val="20"/>
          <w:shd w:val="clear" w:color="auto" w:fill="FFFFFF"/>
        </w:rPr>
        <w:t>heap</w:t>
      </w:r>
      <w:r>
        <w:rPr>
          <w:color w:val="000000"/>
          <w:sz w:val="20"/>
          <w:szCs w:val="20"/>
          <w:shd w:val="clear" w:color="auto" w:fill="FFFFFF"/>
        </w:rPr>
        <w:t xml:space="preserve"> </w:t>
      </w:r>
      <w:r>
        <w:rPr>
          <w:rFonts w:hint="eastAsia"/>
          <w:color w:val="000000"/>
          <w:sz w:val="20"/>
          <w:szCs w:val="20"/>
          <w:shd w:val="clear" w:color="auto" w:fill="FFFFFF"/>
        </w:rPr>
        <w:t>dump</w:t>
      </w:r>
      <w:r>
        <w:rPr>
          <w:rFonts w:hint="eastAsia"/>
          <w:color w:val="000000"/>
          <w:sz w:val="20"/>
          <w:szCs w:val="20"/>
          <w:shd w:val="clear" w:color="auto" w:fill="FFFFFF"/>
        </w:rPr>
        <w:t>文件。</w:t>
      </w:r>
    </w:p>
    <w:p w:rsidR="00CE2428" w:rsidRDefault="00CE2428" w:rsidP="002D387E">
      <w:pPr>
        <w:rPr>
          <w:color w:val="000000"/>
          <w:sz w:val="20"/>
          <w:szCs w:val="20"/>
          <w:shd w:val="clear" w:color="auto" w:fill="FFFFFF"/>
        </w:rPr>
      </w:pPr>
    </w:p>
    <w:p w:rsidR="00CE2428" w:rsidRDefault="00CE2428" w:rsidP="00CE2428">
      <w:pPr>
        <w:pStyle w:val="3"/>
      </w:pPr>
      <w:r>
        <w:rPr>
          <w:rFonts w:hint="eastAsia"/>
        </w:rPr>
        <w:t>Heap</w:t>
      </w:r>
    </w:p>
    <w:p w:rsidR="00CE2428" w:rsidRDefault="00CE2428" w:rsidP="00CE2428">
      <w:r>
        <w:rPr>
          <w:rFonts w:hint="eastAsia"/>
        </w:rPr>
        <w:t>调整堆内存的大小</w:t>
      </w:r>
    </w:p>
    <w:p w:rsidR="00CE2428" w:rsidRDefault="00CE2428" w:rsidP="00CE2428">
      <w:r>
        <w:rPr>
          <w:rFonts w:hint="eastAsia"/>
        </w:rPr>
        <w:t xml:space="preserve">-Xms </w:t>
      </w:r>
      <w:r>
        <w:rPr>
          <w:rFonts w:hint="eastAsia"/>
        </w:rPr>
        <w:t>初始空间</w:t>
      </w:r>
    </w:p>
    <w:p w:rsidR="00CE2428" w:rsidRDefault="00CE2428" w:rsidP="00CE2428">
      <w:r>
        <w:rPr>
          <w:rFonts w:hint="eastAsia"/>
        </w:rPr>
        <w:t xml:space="preserve">-Xmx </w:t>
      </w:r>
      <w:r>
        <w:rPr>
          <w:rFonts w:hint="eastAsia"/>
        </w:rPr>
        <w:t>最大空间</w:t>
      </w:r>
    </w:p>
    <w:p w:rsidR="00CE2428" w:rsidRDefault="00CE2428" w:rsidP="00CE2428"/>
    <w:p w:rsidR="00CE2428" w:rsidRDefault="00CE2428" w:rsidP="00CE2428">
      <w:pPr>
        <w:pStyle w:val="3"/>
      </w:pPr>
      <w:r>
        <w:rPr>
          <w:rFonts w:hint="eastAsia"/>
        </w:rPr>
        <w:t>PermGen</w:t>
      </w:r>
    </w:p>
    <w:p w:rsidR="00CE2428" w:rsidRDefault="00CE2428" w:rsidP="00CE2428">
      <w:r>
        <w:rPr>
          <w:rFonts w:hint="eastAsia"/>
        </w:rPr>
        <w:t>永久代，这块区域主要存放</w:t>
      </w:r>
      <w:r>
        <w:rPr>
          <w:rFonts w:hint="eastAsia"/>
        </w:rPr>
        <w:t>Class</w:t>
      </w:r>
      <w:r>
        <w:rPr>
          <w:rFonts w:hint="eastAsia"/>
        </w:rPr>
        <w:t>和</w:t>
      </w:r>
      <w:r>
        <w:rPr>
          <w:rFonts w:hint="eastAsia"/>
        </w:rPr>
        <w:t>Meta</w:t>
      </w:r>
      <w:r>
        <w:rPr>
          <w:rFonts w:hint="eastAsia"/>
        </w:rPr>
        <w:t>信息。</w:t>
      </w:r>
      <w:r>
        <w:rPr>
          <w:rFonts w:hint="eastAsia"/>
        </w:rPr>
        <w:t>Class</w:t>
      </w:r>
      <w:r>
        <w:rPr>
          <w:rFonts w:hint="eastAsia"/>
        </w:rPr>
        <w:t>在被类加载器加载后就会放到</w:t>
      </w:r>
      <w:r>
        <w:rPr>
          <w:rFonts w:hint="eastAsia"/>
        </w:rPr>
        <w:t>Perm Gen</w:t>
      </w:r>
      <w:r>
        <w:rPr>
          <w:rFonts w:hint="eastAsia"/>
        </w:rPr>
        <w:t>中，和存放实例对象的</w:t>
      </w:r>
      <w:r>
        <w:rPr>
          <w:rFonts w:hint="eastAsia"/>
        </w:rPr>
        <w:t>Heap</w:t>
      </w:r>
      <w:r>
        <w:rPr>
          <w:rFonts w:hint="eastAsia"/>
        </w:rPr>
        <w:t>区域不同，</w:t>
      </w:r>
      <w:r>
        <w:rPr>
          <w:rFonts w:hint="eastAsia"/>
        </w:rPr>
        <w:t>GC</w:t>
      </w:r>
      <w:r>
        <w:rPr>
          <w:rFonts w:hint="eastAsia"/>
        </w:rPr>
        <w:t>不会在主程序运行期对</w:t>
      </w:r>
      <w:r>
        <w:rPr>
          <w:rFonts w:hint="eastAsia"/>
        </w:rPr>
        <w:t>PermGen Space</w:t>
      </w:r>
      <w:r>
        <w:rPr>
          <w:rFonts w:hint="eastAsia"/>
        </w:rPr>
        <w:t>进行清理。</w:t>
      </w:r>
    </w:p>
    <w:p w:rsidR="00CE2428" w:rsidRPr="00CE2428" w:rsidRDefault="00CE2428" w:rsidP="00CE2428">
      <w:r>
        <w:rPr>
          <w:rFonts w:hint="eastAsia"/>
        </w:rPr>
        <w:t>手动设置</w:t>
      </w:r>
      <w:r>
        <w:rPr>
          <w:rFonts w:hint="eastAsia"/>
        </w:rPr>
        <w:t>MaxPermSize</w:t>
      </w:r>
      <w:r>
        <w:rPr>
          <w:rFonts w:hint="eastAsia"/>
        </w:rPr>
        <w:t>：</w:t>
      </w:r>
      <w:r w:rsidRPr="00CE2428">
        <w:t>-XX:PermSize=128M -XX:MaxPermSize=512m</w:t>
      </w:r>
      <w:r>
        <w:t xml:space="preserve">  </w:t>
      </w:r>
      <w:r>
        <w:rPr>
          <w:rFonts w:hint="eastAsia"/>
        </w:rPr>
        <w:t>默认是</w:t>
      </w:r>
      <w:r>
        <w:rPr>
          <w:rFonts w:hint="eastAsia"/>
        </w:rPr>
        <w:t>64M</w:t>
      </w:r>
    </w:p>
    <w:p w:rsidR="00CE2428" w:rsidRDefault="00CE2428" w:rsidP="00CE2428"/>
    <w:p w:rsidR="00020646" w:rsidRDefault="005D546A" w:rsidP="005D546A">
      <w:pPr>
        <w:pStyle w:val="3"/>
      </w:pPr>
      <w:r>
        <w:rPr>
          <w:rFonts w:hint="eastAsia"/>
        </w:rPr>
        <w:t>内存溢出的原因</w:t>
      </w:r>
    </w:p>
    <w:p w:rsidR="005D546A" w:rsidRDefault="00FB54B2" w:rsidP="00FB54B2">
      <w:pPr>
        <w:pStyle w:val="aa"/>
        <w:ind w:left="420" w:firstLineChars="0" w:firstLine="0"/>
      </w:pPr>
      <w:r>
        <w:rPr>
          <w:rFonts w:hint="eastAsia"/>
        </w:rPr>
        <w:t>1.</w:t>
      </w:r>
      <w:r w:rsidR="005D546A" w:rsidRPr="005D546A">
        <w:t>内存中加载的数据量过于庞大，如一次从数据库取出过多数据；</w:t>
      </w:r>
      <w:r w:rsidR="005D546A" w:rsidRPr="005D546A">
        <w:br/>
        <w:t>2.</w:t>
      </w:r>
      <w:r w:rsidR="005D546A" w:rsidRPr="005D546A">
        <w:t>集合类中有对对象的引用，使用完后未清空，使得</w:t>
      </w:r>
      <w:r w:rsidR="005D546A" w:rsidRPr="005D546A">
        <w:t>JVM</w:t>
      </w:r>
      <w:r w:rsidR="005D546A" w:rsidRPr="005D546A">
        <w:t>不能回收；</w:t>
      </w:r>
      <w:r w:rsidR="005D546A" w:rsidRPr="005D546A">
        <w:br/>
        <w:t>3.</w:t>
      </w:r>
      <w:r w:rsidR="005D546A" w:rsidRPr="005D546A">
        <w:t>代码中存在死循环或循环产生过多重复的对象实体；</w:t>
      </w:r>
      <w:r w:rsidR="005D546A" w:rsidRPr="005D546A">
        <w:br/>
        <w:t>4.</w:t>
      </w:r>
      <w:r w:rsidR="005D546A" w:rsidRPr="005D546A">
        <w:t>使用的第三方软件中的</w:t>
      </w:r>
      <w:r w:rsidR="005D546A" w:rsidRPr="005D546A">
        <w:t>BUG</w:t>
      </w:r>
      <w:r w:rsidR="005D546A" w:rsidRPr="005D546A">
        <w:t>；</w:t>
      </w:r>
      <w:r w:rsidR="005D546A" w:rsidRPr="005D546A">
        <w:br/>
        <w:t>5.</w:t>
      </w:r>
      <w:r w:rsidR="005D546A" w:rsidRPr="005D546A">
        <w:t>启动参数内存值设定的过小</w:t>
      </w:r>
    </w:p>
    <w:p w:rsidR="005D546A" w:rsidRDefault="005D546A" w:rsidP="005D546A"/>
    <w:p w:rsidR="005B74F0" w:rsidRDefault="005B74F0" w:rsidP="005D546A"/>
    <w:p w:rsidR="005B74F0" w:rsidRDefault="005B74F0" w:rsidP="005D546A"/>
    <w:p w:rsidR="005B74F0" w:rsidRDefault="005B74F0" w:rsidP="005D546A"/>
    <w:p w:rsidR="005B74F0" w:rsidRDefault="005B74F0" w:rsidP="005D546A"/>
    <w:p w:rsidR="005B74F0" w:rsidRDefault="005B74F0" w:rsidP="005D546A"/>
    <w:p w:rsidR="005D546A" w:rsidRDefault="005D546A" w:rsidP="005D546A">
      <w:pPr>
        <w:pStyle w:val="3"/>
      </w:pPr>
      <w:r>
        <w:rPr>
          <w:rFonts w:hint="eastAsia"/>
        </w:rPr>
        <w:t>内存溢出解决方案</w:t>
      </w:r>
    </w:p>
    <w:p w:rsidR="005D546A" w:rsidRDefault="005D546A" w:rsidP="005D546A">
      <w:r w:rsidRPr="005D546A">
        <w:t>第一步，修改</w:t>
      </w:r>
      <w:r w:rsidRPr="005D546A">
        <w:t>JVM</w:t>
      </w:r>
      <w:r w:rsidRPr="005D546A">
        <w:t>启动参数，直接增加内存。</w:t>
      </w:r>
      <w:r w:rsidRPr="005D546A">
        <w:t>(-Xms</w:t>
      </w:r>
      <w:r w:rsidRPr="005D546A">
        <w:t>，</w:t>
      </w:r>
      <w:r w:rsidRPr="005D546A">
        <w:t>-Xmx</w:t>
      </w:r>
      <w:r w:rsidRPr="005D546A">
        <w:t>参数一定不要忘记加。</w:t>
      </w:r>
      <w:r w:rsidRPr="005D546A">
        <w:t>)</w:t>
      </w:r>
    </w:p>
    <w:p w:rsidR="005D546A" w:rsidRPr="005D546A" w:rsidRDefault="005D546A" w:rsidP="005D546A">
      <w:r w:rsidRPr="005D546A">
        <w:t>JVM</w:t>
      </w:r>
      <w:r w:rsidRPr="005D546A">
        <w:t>默认可以使用的内存为</w:t>
      </w:r>
      <w:r w:rsidRPr="005D546A">
        <w:t>64M</w:t>
      </w:r>
      <w:r w:rsidRPr="005D546A">
        <w:t>，</w:t>
      </w:r>
      <w:r w:rsidRPr="005D546A">
        <w:t>Tomcat</w:t>
      </w:r>
      <w:r w:rsidRPr="005D546A">
        <w:t>默认可以使用的内存为</w:t>
      </w:r>
      <w:r w:rsidRPr="005D546A">
        <w:t>128MB</w:t>
      </w:r>
    </w:p>
    <w:p w:rsidR="005D546A" w:rsidRPr="005D546A" w:rsidRDefault="005D546A" w:rsidP="005D546A">
      <w:r w:rsidRPr="005D546A">
        <w:t>第二步，检查错误日志，查看</w:t>
      </w:r>
      <w:r w:rsidRPr="005D546A">
        <w:t>“OutOfMemory”</w:t>
      </w:r>
      <w:r w:rsidRPr="005D546A">
        <w:t>错误前是否有其它异常或错误。</w:t>
      </w:r>
    </w:p>
    <w:p w:rsidR="005D546A" w:rsidRPr="005D546A" w:rsidRDefault="005D546A" w:rsidP="005D546A">
      <w:r w:rsidRPr="005D546A">
        <w:t>第三步，对代码进行走查和分析，找出可能发生内存溢出的位置。</w:t>
      </w:r>
    </w:p>
    <w:p w:rsidR="005D546A" w:rsidRPr="005D546A" w:rsidRDefault="005D546A" w:rsidP="005D546A">
      <w:r w:rsidRPr="005D546A">
        <w:t>重点排查以下几点：</w:t>
      </w:r>
      <w:r w:rsidRPr="005D546A">
        <w:br/>
        <w:t>1.</w:t>
      </w:r>
      <w:r w:rsidRPr="005D546A">
        <w:t>检查对数据库查询中，是否有一次获得全部数据的查询。一般来说，如果一次取十万条记录到内存，就可能引起内存溢出。这个问题比较隐蔽，在上线前，数据库中数据较少，不容易出问题，上线后，数据库中数据多了，一次查询就有可能引起内存溢出。因此对于数据库查询尽量采用分页的方式查询。</w:t>
      </w:r>
    </w:p>
    <w:p w:rsidR="005D546A" w:rsidRPr="005D546A" w:rsidRDefault="005D546A" w:rsidP="005D546A">
      <w:r w:rsidRPr="005D546A">
        <w:t>2.</w:t>
      </w:r>
      <w:r w:rsidRPr="005D546A">
        <w:t>检查代码中是否有死循环或递归调用。</w:t>
      </w:r>
    </w:p>
    <w:p w:rsidR="005D546A" w:rsidRPr="005D546A" w:rsidRDefault="005D546A" w:rsidP="005D546A">
      <w:r w:rsidRPr="005D546A">
        <w:t>3.</w:t>
      </w:r>
      <w:r w:rsidRPr="005D546A">
        <w:t>检查是否有大循环重复产生新对象实体。</w:t>
      </w:r>
    </w:p>
    <w:p w:rsidR="005D546A" w:rsidRPr="005D546A" w:rsidRDefault="005D546A" w:rsidP="005D546A">
      <w:r w:rsidRPr="005D546A">
        <w:t>4.</w:t>
      </w:r>
      <w:r w:rsidRPr="005D546A">
        <w:t>检查对数据库查询中，是否有一次获得全部数据的查询。一般来说，如果一次取十万条记录到内存，就可能引起内存溢出。这个问题比较隐蔽，在上线前，数据库中数据较少，不容易出问题，上线后，数据库中数据多了，一次查询就有可能引起内存溢出。因此对于数据库查询尽量采用分页的方式查询。</w:t>
      </w:r>
    </w:p>
    <w:p w:rsidR="005D546A" w:rsidRPr="005D546A" w:rsidRDefault="005D546A" w:rsidP="005D546A">
      <w:r w:rsidRPr="005D546A">
        <w:t>5.</w:t>
      </w:r>
      <w:r w:rsidRPr="005D546A">
        <w:t>检查</w:t>
      </w:r>
      <w:r w:rsidRPr="005D546A">
        <w:t>List</w:t>
      </w:r>
      <w:r w:rsidRPr="005D546A">
        <w:t>、</w:t>
      </w:r>
      <w:r w:rsidRPr="005D546A">
        <w:t>MAP</w:t>
      </w:r>
      <w:r w:rsidRPr="005D546A">
        <w:t>等集合对象是否有使用完后，未清除的问题。</w:t>
      </w:r>
      <w:r w:rsidRPr="005D546A">
        <w:t>List</w:t>
      </w:r>
      <w:r w:rsidRPr="005D546A">
        <w:t>、</w:t>
      </w:r>
      <w:r w:rsidRPr="005D546A">
        <w:t>MAP</w:t>
      </w:r>
      <w:r w:rsidRPr="005D546A">
        <w:t>等集合对象会始终存有对对象的引用，使得这些对象不能被</w:t>
      </w:r>
      <w:r w:rsidRPr="005D546A">
        <w:t>GC</w:t>
      </w:r>
      <w:r w:rsidRPr="005D546A">
        <w:t>回收。</w:t>
      </w:r>
    </w:p>
    <w:p w:rsidR="005D546A" w:rsidRPr="005D546A" w:rsidRDefault="005D546A" w:rsidP="005D546A">
      <w:r w:rsidRPr="005D546A">
        <w:t>第四步，使用内存查看工具动态查看内存使用情况</w:t>
      </w:r>
    </w:p>
    <w:p w:rsidR="00BD0FE2" w:rsidRDefault="00BD0FE2" w:rsidP="005D546A"/>
    <w:p w:rsidR="005D546A" w:rsidRDefault="0008018A" w:rsidP="0008018A">
      <w:pPr>
        <w:pStyle w:val="3"/>
      </w:pPr>
      <w:r>
        <w:rPr>
          <w:rFonts w:hint="eastAsia"/>
        </w:rPr>
        <w:t>内存泄露</w:t>
      </w:r>
    </w:p>
    <w:p w:rsidR="0008018A" w:rsidRDefault="0008018A" w:rsidP="0008018A">
      <w:r>
        <w:rPr>
          <w:rFonts w:hint="eastAsia"/>
        </w:rPr>
        <w:t>内存溢出是因为当为对象申请内存时，没有足够的内存空间分配给对象使用。</w:t>
      </w:r>
    </w:p>
    <w:p w:rsidR="0008018A" w:rsidRDefault="0008018A" w:rsidP="0008018A">
      <w:r>
        <w:rPr>
          <w:rFonts w:hint="eastAsia"/>
        </w:rPr>
        <w:t>内存溢出是分配给对象的内存无法回收，</w:t>
      </w:r>
      <w:r w:rsidR="0089095F">
        <w:rPr>
          <w:rFonts w:hint="eastAsia"/>
        </w:rPr>
        <w:t>内存泄露最终会导致内存溢出。</w:t>
      </w:r>
    </w:p>
    <w:p w:rsidR="0089095F" w:rsidRDefault="0089095F" w:rsidP="0008018A"/>
    <w:p w:rsidR="0089095F" w:rsidRDefault="0089095F" w:rsidP="0089095F">
      <w:pPr>
        <w:pStyle w:val="3"/>
      </w:pPr>
      <w:r>
        <w:rPr>
          <w:rFonts w:hint="eastAsia"/>
        </w:rPr>
        <w:t>内存泄露原因</w:t>
      </w:r>
    </w:p>
    <w:p w:rsidR="0089095F" w:rsidRDefault="0089095F" w:rsidP="0089095F">
      <w:r>
        <w:rPr>
          <w:rFonts w:hint="eastAsia"/>
        </w:rPr>
        <w:t>内存泄露的对象是可达的，但是是无用的对象。</w:t>
      </w:r>
    </w:p>
    <w:p w:rsidR="0089095F" w:rsidRDefault="0089095F" w:rsidP="0089095F">
      <w:r>
        <w:rPr>
          <w:rFonts w:hint="eastAsia"/>
        </w:rPr>
        <w:t>比如一个大的生命周期的对象持有一个小的生命周期的对象，这样会导致小的生命周期的对象无法释放，造成内存泄露。</w:t>
      </w:r>
    </w:p>
    <w:p w:rsidR="005D546A" w:rsidRPr="005D546A" w:rsidRDefault="005D546A" w:rsidP="005D546A"/>
    <w:p w:rsidR="00020646" w:rsidRDefault="00020646" w:rsidP="00020646">
      <w:pPr>
        <w:pStyle w:val="3"/>
      </w:pPr>
      <w:r>
        <w:rPr>
          <w:rFonts w:hint="eastAsia"/>
        </w:rPr>
        <w:lastRenderedPageBreak/>
        <w:t>虚拟机内存监视手段</w:t>
      </w:r>
    </w:p>
    <w:p w:rsidR="00020646" w:rsidRDefault="00020646" w:rsidP="00020646">
      <w:pPr>
        <w:pStyle w:val="4"/>
      </w:pPr>
      <w:r>
        <w:t>GC</w:t>
      </w:r>
      <w:r>
        <w:t>日志记录</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将</w:t>
      </w:r>
      <w:r>
        <w:rPr>
          <w:rFonts w:ascii="Arial" w:hAnsi="Arial" w:cs="Arial"/>
          <w:color w:val="333333"/>
        </w:rPr>
        <w:t>JVM</w:t>
      </w:r>
      <w:r>
        <w:rPr>
          <w:rFonts w:ascii="Arial" w:hAnsi="Arial" w:cs="Arial"/>
          <w:color w:val="333333"/>
        </w:rPr>
        <w:t>每次进行</w:t>
      </w:r>
      <w:r>
        <w:rPr>
          <w:rFonts w:ascii="Arial" w:hAnsi="Arial" w:cs="Arial"/>
          <w:color w:val="333333"/>
        </w:rPr>
        <w:t>GC</w:t>
      </w:r>
      <w:r>
        <w:rPr>
          <w:rFonts w:ascii="Arial" w:hAnsi="Arial" w:cs="Arial"/>
          <w:color w:val="333333"/>
        </w:rPr>
        <w:t>的情况记录下来，通过观察</w:t>
      </w:r>
      <w:r>
        <w:rPr>
          <w:rFonts w:ascii="Arial" w:hAnsi="Arial" w:cs="Arial"/>
          <w:color w:val="333333"/>
        </w:rPr>
        <w:t>GC</w:t>
      </w:r>
      <w:r>
        <w:rPr>
          <w:rFonts w:ascii="Arial" w:hAnsi="Arial" w:cs="Arial"/>
          <w:color w:val="333333"/>
        </w:rPr>
        <w:t>日志可以看出来</w:t>
      </w:r>
      <w:r>
        <w:rPr>
          <w:rFonts w:ascii="Arial" w:hAnsi="Arial" w:cs="Arial"/>
          <w:color w:val="333333"/>
        </w:rPr>
        <w:t>GC</w:t>
      </w:r>
      <w:r>
        <w:rPr>
          <w:rFonts w:ascii="Arial" w:hAnsi="Arial" w:cs="Arial"/>
          <w:color w:val="333333"/>
        </w:rPr>
        <w:t>的频度、以及每次</w:t>
      </w:r>
      <w:r>
        <w:rPr>
          <w:rFonts w:ascii="Arial" w:hAnsi="Arial" w:cs="Arial"/>
          <w:color w:val="333333"/>
        </w:rPr>
        <w:t>GC</w:t>
      </w:r>
      <w:r>
        <w:rPr>
          <w:rFonts w:ascii="Arial" w:hAnsi="Arial" w:cs="Arial"/>
          <w:color w:val="333333"/>
        </w:rPr>
        <w:t>都回收了哪些区域的内存，根据这些信息为依据来调整</w:t>
      </w:r>
      <w:r>
        <w:rPr>
          <w:rFonts w:ascii="Arial" w:hAnsi="Arial" w:cs="Arial"/>
          <w:color w:val="333333"/>
        </w:rPr>
        <w:t>JVM</w:t>
      </w:r>
      <w:r>
        <w:rPr>
          <w:rFonts w:ascii="Arial" w:hAnsi="Arial" w:cs="Arial"/>
          <w:color w:val="333333"/>
        </w:rPr>
        <w:t>相关设置，可以减少</w:t>
      </w:r>
      <w:r>
        <w:rPr>
          <w:rFonts w:ascii="Arial" w:hAnsi="Arial" w:cs="Arial"/>
          <w:color w:val="333333"/>
        </w:rPr>
        <w:t>Minor GC</w:t>
      </w:r>
      <w:r>
        <w:rPr>
          <w:rFonts w:ascii="Arial" w:hAnsi="Arial" w:cs="Arial"/>
          <w:color w:val="333333"/>
        </w:rPr>
        <w:t>的频率以及</w:t>
      </w:r>
      <w:r>
        <w:rPr>
          <w:rFonts w:ascii="Arial" w:hAnsi="Arial" w:cs="Arial"/>
          <w:color w:val="333333"/>
        </w:rPr>
        <w:t>Full GC</w:t>
      </w:r>
      <w:r>
        <w:rPr>
          <w:rFonts w:ascii="Arial" w:hAnsi="Arial" w:cs="Arial"/>
          <w:color w:val="333333"/>
        </w:rPr>
        <w:t>的次数，还可以判断是否有内存泄露发生。</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下面是常见的</w:t>
      </w:r>
      <w:r>
        <w:rPr>
          <w:rFonts w:ascii="Arial" w:hAnsi="Arial" w:cs="Arial"/>
          <w:color w:val="333333"/>
        </w:rPr>
        <w:t>GC</w:t>
      </w:r>
      <w:r>
        <w:rPr>
          <w:rFonts w:ascii="Arial" w:hAnsi="Arial" w:cs="Arial"/>
          <w:color w:val="333333"/>
        </w:rPr>
        <w:t>日志输出参数：</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u  -verbose.gc</w:t>
      </w:r>
      <w:r>
        <w:rPr>
          <w:rFonts w:ascii="Arial" w:hAnsi="Arial" w:cs="Arial"/>
          <w:color w:val="333333"/>
        </w:rPr>
        <w:t>：显示</w:t>
      </w:r>
      <w:r>
        <w:rPr>
          <w:rFonts w:ascii="Arial" w:hAnsi="Arial" w:cs="Arial"/>
          <w:color w:val="333333"/>
        </w:rPr>
        <w:t>GC</w:t>
      </w:r>
      <w:r>
        <w:rPr>
          <w:rFonts w:ascii="Arial" w:hAnsi="Arial" w:cs="Arial"/>
          <w:color w:val="333333"/>
        </w:rPr>
        <w:t>的操作内容。打开它，可以显示最忙和最空闲收集行为发生的时间、收集前后的内存大小、收集需要的时间等。</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u  -XX:+printGCdetails</w:t>
      </w:r>
      <w:r>
        <w:rPr>
          <w:rFonts w:ascii="Arial" w:hAnsi="Arial" w:cs="Arial"/>
          <w:color w:val="333333"/>
        </w:rPr>
        <w:t>：详细了解</w:t>
      </w:r>
      <w:r>
        <w:rPr>
          <w:rFonts w:ascii="Arial" w:hAnsi="Arial" w:cs="Arial"/>
          <w:color w:val="333333"/>
        </w:rPr>
        <w:t>GC</w:t>
      </w:r>
      <w:r>
        <w:rPr>
          <w:rFonts w:ascii="Arial" w:hAnsi="Arial" w:cs="Arial"/>
          <w:color w:val="333333"/>
        </w:rPr>
        <w:t>中的变化。</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u  -XX:+PrintGCTimeStamps</w:t>
      </w:r>
      <w:r>
        <w:rPr>
          <w:rFonts w:ascii="Arial" w:hAnsi="Arial" w:cs="Arial"/>
          <w:color w:val="333333"/>
        </w:rPr>
        <w:t>：了解垃圾收集发生的时间，自</w:t>
      </w:r>
      <w:r>
        <w:rPr>
          <w:rFonts w:ascii="Arial" w:hAnsi="Arial" w:cs="Arial"/>
          <w:color w:val="333333"/>
        </w:rPr>
        <w:t>JVM</w:t>
      </w:r>
      <w:r>
        <w:rPr>
          <w:rFonts w:ascii="Arial" w:hAnsi="Arial" w:cs="Arial"/>
          <w:color w:val="333333"/>
        </w:rPr>
        <w:t>启动以后以秒计量。</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u  -XX:+PrintHeapAtGC</w:t>
      </w:r>
      <w:r>
        <w:rPr>
          <w:rFonts w:ascii="Arial" w:hAnsi="Arial" w:cs="Arial"/>
          <w:color w:val="333333"/>
        </w:rPr>
        <w:t>：了解堆的更详细的信息。</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u  -Xloggc:[file]</w:t>
      </w:r>
      <w:r>
        <w:rPr>
          <w:rFonts w:ascii="Arial" w:hAnsi="Arial" w:cs="Arial"/>
          <w:color w:val="333333"/>
        </w:rPr>
        <w:t>：将</w:t>
      </w:r>
      <w:r>
        <w:rPr>
          <w:rFonts w:ascii="Arial" w:hAnsi="Arial" w:cs="Arial"/>
          <w:color w:val="333333"/>
        </w:rPr>
        <w:t>GC</w:t>
      </w:r>
      <w:r>
        <w:rPr>
          <w:rFonts w:ascii="Arial" w:hAnsi="Arial" w:cs="Arial"/>
          <w:color w:val="333333"/>
        </w:rPr>
        <w:t>信息输出到单独的文件中</w:t>
      </w:r>
    </w:p>
    <w:p w:rsidR="00020646" w:rsidRDefault="0001129B" w:rsidP="00020646">
      <w:r>
        <w:rPr>
          <w:noProof/>
        </w:rPr>
        <w:drawing>
          <wp:inline distT="0" distB="0" distL="0" distR="0" wp14:anchorId="7C403F7D" wp14:editId="1F221F11">
            <wp:extent cx="5274310" cy="2470150"/>
            <wp:effectExtent l="0" t="0" r="254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470150"/>
                    </a:xfrm>
                    <a:prstGeom prst="rect">
                      <a:avLst/>
                    </a:prstGeom>
                  </pic:spPr>
                </pic:pic>
              </a:graphicData>
            </a:graphic>
          </wp:inline>
        </w:drawing>
      </w:r>
    </w:p>
    <w:p w:rsidR="0001129B" w:rsidRDefault="0001129B" w:rsidP="0001129B">
      <w:pPr>
        <w:pStyle w:val="4"/>
      </w:pPr>
      <w:r>
        <w:t>J</w:t>
      </w:r>
      <w:r>
        <w:rPr>
          <w:rFonts w:hint="eastAsia"/>
        </w:rPr>
        <w:t>console</w:t>
      </w:r>
    </w:p>
    <w:p w:rsidR="0001129B" w:rsidRDefault="0001129B" w:rsidP="0001129B">
      <w:r>
        <w:rPr>
          <w:rFonts w:hint="eastAsia"/>
        </w:rPr>
        <w:t>位于</w:t>
      </w:r>
      <w:r>
        <w:rPr>
          <w:rFonts w:hint="eastAsia"/>
        </w:rPr>
        <w:t>jdk</w:t>
      </w:r>
      <w:r>
        <w:rPr>
          <w:rFonts w:hint="eastAsia"/>
        </w:rPr>
        <w:t>的</w:t>
      </w:r>
      <w:r>
        <w:rPr>
          <w:rFonts w:hint="eastAsia"/>
        </w:rPr>
        <w:t>bin</w:t>
      </w:r>
      <w:r>
        <w:rPr>
          <w:rFonts w:hint="eastAsia"/>
        </w:rPr>
        <w:t>目录下，运行时直接运行</w:t>
      </w:r>
      <w:r>
        <w:rPr>
          <w:rFonts w:hint="eastAsia"/>
        </w:rPr>
        <w:t>JConsole</w:t>
      </w:r>
      <w:r>
        <w:t>.exe.</w:t>
      </w:r>
      <w:r>
        <w:rPr>
          <w:rFonts w:hint="eastAsia"/>
        </w:rPr>
        <w:t>支持查看本地和远程的</w:t>
      </w:r>
      <w:r>
        <w:rPr>
          <w:rFonts w:hint="eastAsia"/>
        </w:rPr>
        <w:t>JVM</w:t>
      </w:r>
      <w:r>
        <w:rPr>
          <w:rFonts w:hint="eastAsia"/>
        </w:rPr>
        <w:t>运行情况。</w:t>
      </w:r>
    </w:p>
    <w:p w:rsidR="0001129B" w:rsidRPr="0001129B" w:rsidRDefault="0001129B" w:rsidP="0001129B">
      <w:r>
        <w:rPr>
          <w:rFonts w:hint="eastAsia"/>
        </w:rPr>
        <w:t>Jconsole</w:t>
      </w:r>
      <w:r>
        <w:rPr>
          <w:rFonts w:hint="eastAsia"/>
        </w:rPr>
        <w:t>中显示了</w:t>
      </w:r>
      <w:r>
        <w:rPr>
          <w:rFonts w:hint="eastAsia"/>
        </w:rPr>
        <w:t>JVM</w:t>
      </w:r>
      <w:r>
        <w:rPr>
          <w:rFonts w:hint="eastAsia"/>
        </w:rPr>
        <w:t>中很多信息：内存</w:t>
      </w:r>
      <w:r>
        <w:rPr>
          <w:rFonts w:hint="eastAsia"/>
        </w:rPr>
        <w:t xml:space="preserve"> </w:t>
      </w:r>
      <w:r>
        <w:rPr>
          <w:rFonts w:hint="eastAsia"/>
        </w:rPr>
        <w:t>线程</w:t>
      </w:r>
      <w:r>
        <w:rPr>
          <w:rFonts w:hint="eastAsia"/>
        </w:rPr>
        <w:t xml:space="preserve"> </w:t>
      </w:r>
      <w:r>
        <w:rPr>
          <w:rFonts w:hint="eastAsia"/>
        </w:rPr>
        <w:t>类和</w:t>
      </w:r>
      <w:r>
        <w:rPr>
          <w:rFonts w:hint="eastAsia"/>
        </w:rPr>
        <w:t>MBean</w:t>
      </w:r>
      <w:r>
        <w:t xml:space="preserve"> </w:t>
      </w:r>
      <w:r>
        <w:rPr>
          <w:rFonts w:hint="eastAsia"/>
        </w:rPr>
        <w:t>Vm</w:t>
      </w:r>
      <w:r>
        <w:rPr>
          <w:rFonts w:hint="eastAsia"/>
        </w:rPr>
        <w:t>等。</w:t>
      </w:r>
    </w:p>
    <w:p w:rsidR="0001129B" w:rsidRDefault="0001129B" w:rsidP="00020646"/>
    <w:p w:rsidR="0001129B" w:rsidRDefault="0001129B" w:rsidP="0001129B">
      <w:pPr>
        <w:pStyle w:val="4"/>
      </w:pPr>
      <w:r>
        <w:rPr>
          <w:rFonts w:hint="eastAsia"/>
        </w:rPr>
        <w:t>JVisualVM</w:t>
      </w:r>
    </w:p>
    <w:p w:rsidR="0001129B" w:rsidRDefault="0001129B" w:rsidP="0001129B">
      <w:r w:rsidRPr="0001129B">
        <w:t>基于此工具可查看内存的消耗情况、线程的执行状况及程序中消耗</w:t>
      </w:r>
      <w:r w:rsidRPr="0001129B">
        <w:t>CPU</w:t>
      </w:r>
      <w:r w:rsidRPr="0001129B">
        <w:t>、内存的动作。</w:t>
      </w:r>
    </w:p>
    <w:p w:rsidR="0001129B" w:rsidRDefault="0001129B" w:rsidP="0001129B">
      <w:r w:rsidRPr="0001129B">
        <w:t>在内存分析上，</w:t>
      </w:r>
      <w:r w:rsidRPr="0001129B">
        <w:t>JVisualVM</w:t>
      </w:r>
      <w:r w:rsidRPr="0001129B">
        <w:t>的最大好处是可通过安装</w:t>
      </w:r>
      <w:r w:rsidRPr="0001129B">
        <w:t>VisualGC</w:t>
      </w:r>
      <w:r w:rsidRPr="0001129B">
        <w:t>插件来分析</w:t>
      </w:r>
      <w:r w:rsidRPr="0001129B">
        <w:t>GC</w:t>
      </w:r>
      <w:r w:rsidRPr="0001129B">
        <w:t>趋势、内存消耗详细状况。</w:t>
      </w:r>
    </w:p>
    <w:p w:rsidR="00C600E1" w:rsidRDefault="00C600E1" w:rsidP="0001129B"/>
    <w:p w:rsidR="00C600E1" w:rsidRDefault="00C600E1" w:rsidP="00C600E1">
      <w:pPr>
        <w:pStyle w:val="4"/>
      </w:pPr>
      <w:r>
        <w:rPr>
          <w:rFonts w:hint="eastAsia"/>
        </w:rPr>
        <w:t>MAT</w:t>
      </w:r>
    </w:p>
    <w:p w:rsidR="00C600E1" w:rsidRPr="00C600E1" w:rsidRDefault="00C600E1" w:rsidP="00C600E1">
      <w:r w:rsidRPr="00C600E1">
        <w:t>Eclipse Memory Analyzer</w:t>
      </w:r>
      <w:r w:rsidRPr="00C600E1">
        <w:t>是</w:t>
      </w:r>
      <w:r w:rsidRPr="00C600E1">
        <w:t>Eclipse</w:t>
      </w:r>
      <w:r w:rsidRPr="00C600E1">
        <w:t>提供的一个用于分析</w:t>
      </w:r>
      <w:r w:rsidRPr="00C600E1">
        <w:rPr>
          <w:b/>
        </w:rPr>
        <w:t>jvm</w:t>
      </w:r>
      <w:r w:rsidRPr="00C600E1">
        <w:rPr>
          <w:b/>
        </w:rPr>
        <w:t>堆</w:t>
      </w:r>
      <w:r w:rsidRPr="00C600E1">
        <w:rPr>
          <w:b/>
        </w:rPr>
        <w:t>dump</w:t>
      </w:r>
      <w:r w:rsidRPr="00C600E1">
        <w:rPr>
          <w:b/>
        </w:rPr>
        <w:t>文件</w:t>
      </w:r>
      <w:r w:rsidRPr="00C600E1">
        <w:t>的插件，借助这个插件可查看对象的内存占用状况、</w:t>
      </w:r>
      <w:r w:rsidRPr="00C600E1">
        <w:rPr>
          <w:b/>
        </w:rPr>
        <w:t>引用关系、分析内存泄露</w:t>
      </w:r>
      <w:r w:rsidRPr="00C600E1">
        <w:t>等。</w:t>
      </w:r>
    </w:p>
    <w:p w:rsidR="0001129B" w:rsidRDefault="00C600E1" w:rsidP="0001129B">
      <w:r w:rsidRPr="00C600E1">
        <w:t>在进行</w:t>
      </w:r>
      <w:r w:rsidRPr="00C600E1">
        <w:t>JVM</w:t>
      </w:r>
      <w:r w:rsidRPr="00C600E1">
        <w:t>内存状况分析时，通常要关注的主要有</w:t>
      </w:r>
      <w:r w:rsidRPr="00C600E1">
        <w:t>GC</w:t>
      </w:r>
      <w:r w:rsidRPr="00C600E1">
        <w:t>的趋势、内存的具体消耗状况。</w:t>
      </w:r>
    </w:p>
    <w:p w:rsidR="00C600E1" w:rsidRDefault="00C600E1" w:rsidP="0001129B">
      <w:r w:rsidRPr="00C600E1">
        <w:t>GC</w:t>
      </w:r>
      <w:r w:rsidRPr="00C600E1">
        <w:t>趋势对于可图形界面连到需查看</w:t>
      </w:r>
      <w:r w:rsidRPr="00C600E1">
        <w:t>GC</w:t>
      </w:r>
      <w:r w:rsidRPr="00C600E1">
        <w:t>状况的机器的情况而言，</w:t>
      </w:r>
      <w:r w:rsidRPr="00C600E1">
        <w:t>VisualVM</w:t>
      </w:r>
      <w:r w:rsidRPr="00C600E1">
        <w:t>是常用的选择；对于不能采用图形界面方式的，输出</w:t>
      </w:r>
      <w:r w:rsidRPr="00C600E1">
        <w:t>GC</w:t>
      </w:r>
      <w:r w:rsidRPr="00C600E1">
        <w:t>日志</w:t>
      </w:r>
      <w:r w:rsidRPr="00C600E1">
        <w:t xml:space="preserve"> </w:t>
      </w:r>
      <w:r w:rsidRPr="00C600E1">
        <w:t>及采用</w:t>
      </w:r>
      <w:r w:rsidRPr="00C600E1">
        <w:t>jstat</w:t>
      </w:r>
      <w:r w:rsidRPr="00C600E1">
        <w:t>命令直接分析是常用的选择。</w:t>
      </w:r>
    </w:p>
    <w:p w:rsidR="00C600E1" w:rsidRPr="0001129B" w:rsidRDefault="001063E2" w:rsidP="0001129B">
      <w:r>
        <w:rPr>
          <w:rFonts w:ascii="Verdana" w:hAnsi="Verdana"/>
          <w:color w:val="111111"/>
          <w:sz w:val="20"/>
          <w:szCs w:val="20"/>
          <w:shd w:val="clear" w:color="auto" w:fill="FFFFFF"/>
        </w:rPr>
        <w:t>在查找内存是程序中的什么对象占用时，需要分析内存的具体消耗状况，对于有图形界面可用的情况，</w:t>
      </w:r>
      <w:r>
        <w:rPr>
          <w:rFonts w:ascii="Verdana" w:hAnsi="Verdana"/>
          <w:color w:val="111111"/>
          <w:sz w:val="20"/>
          <w:szCs w:val="20"/>
          <w:shd w:val="clear" w:color="auto" w:fill="FFFFFF"/>
        </w:rPr>
        <w:t>VisualVM</w:t>
      </w:r>
      <w:r>
        <w:rPr>
          <w:rFonts w:ascii="Verdana" w:hAnsi="Verdana"/>
          <w:color w:val="111111"/>
          <w:sz w:val="20"/>
          <w:szCs w:val="20"/>
          <w:shd w:val="clear" w:color="auto" w:fill="FFFFFF"/>
        </w:rPr>
        <w:t>是常用的选择；对于不能采用图形界面方式的，可通过</w:t>
      </w:r>
      <w:r>
        <w:rPr>
          <w:rFonts w:ascii="Verdana" w:hAnsi="Verdana"/>
          <w:color w:val="111111"/>
          <w:sz w:val="20"/>
          <w:szCs w:val="20"/>
          <w:shd w:val="clear" w:color="auto" w:fill="FFFFFF"/>
        </w:rPr>
        <w:t>jmap dump</w:t>
      </w:r>
      <w:r>
        <w:rPr>
          <w:rFonts w:ascii="Verdana" w:hAnsi="Verdana"/>
          <w:color w:val="111111"/>
          <w:sz w:val="20"/>
          <w:szCs w:val="20"/>
          <w:shd w:val="clear" w:color="auto" w:fill="FFFFFF"/>
        </w:rPr>
        <w:t>生成文件后，再通过</w:t>
      </w:r>
      <w:r>
        <w:rPr>
          <w:rFonts w:ascii="Verdana" w:hAnsi="Verdana"/>
          <w:color w:val="111111"/>
          <w:sz w:val="20"/>
          <w:szCs w:val="20"/>
          <w:shd w:val="clear" w:color="auto" w:fill="FFFFFF"/>
        </w:rPr>
        <w:t>MAT</w:t>
      </w:r>
      <w:r>
        <w:rPr>
          <w:rFonts w:ascii="Verdana" w:hAnsi="Verdana"/>
          <w:color w:val="111111"/>
          <w:sz w:val="20"/>
          <w:szCs w:val="20"/>
          <w:shd w:val="clear" w:color="auto" w:fill="FFFFFF"/>
        </w:rPr>
        <w:t>进行分析是常用的选择。</w:t>
      </w:r>
    </w:p>
    <w:p w:rsidR="00020646" w:rsidRDefault="00020646" w:rsidP="00020646">
      <w:pPr>
        <w:pStyle w:val="4"/>
      </w:pPr>
      <w:r>
        <w:t>jstat</w:t>
      </w:r>
      <w:r>
        <w:t>：虚拟机统计信息监控工具</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实时监视虚拟机运行时的类装载情况、各部分内存占用情况、</w:t>
      </w:r>
      <w:r>
        <w:rPr>
          <w:rFonts w:ascii="Arial" w:hAnsi="Arial" w:cs="Arial"/>
          <w:color w:val="333333"/>
        </w:rPr>
        <w:t>GC</w:t>
      </w:r>
      <w:r>
        <w:rPr>
          <w:rFonts w:ascii="Arial" w:hAnsi="Arial" w:cs="Arial"/>
          <w:color w:val="333333"/>
        </w:rPr>
        <w:t>情况、</w:t>
      </w:r>
      <w:r>
        <w:rPr>
          <w:rFonts w:ascii="Arial" w:hAnsi="Arial" w:cs="Arial"/>
          <w:color w:val="333333"/>
        </w:rPr>
        <w:t>JIT</w:t>
      </w:r>
      <w:r>
        <w:rPr>
          <w:rFonts w:ascii="Arial" w:hAnsi="Arial" w:cs="Arial"/>
          <w:color w:val="333333"/>
        </w:rPr>
        <w:t>编译情况等。</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例：每隔</w:t>
      </w:r>
      <w:r>
        <w:rPr>
          <w:rFonts w:ascii="Arial" w:hAnsi="Arial" w:cs="Arial"/>
          <w:color w:val="333333"/>
        </w:rPr>
        <w:t>250ms</w:t>
      </w:r>
      <w:r>
        <w:rPr>
          <w:rFonts w:ascii="Arial" w:hAnsi="Arial" w:cs="Arial"/>
          <w:color w:val="333333"/>
        </w:rPr>
        <w:t>查询一次进程</w:t>
      </w:r>
      <w:r>
        <w:rPr>
          <w:rFonts w:ascii="Arial" w:hAnsi="Arial" w:cs="Arial"/>
          <w:color w:val="333333"/>
        </w:rPr>
        <w:t>2211</w:t>
      </w:r>
      <w:r>
        <w:rPr>
          <w:rFonts w:ascii="Arial" w:hAnsi="Arial" w:cs="Arial"/>
          <w:color w:val="333333"/>
        </w:rPr>
        <w:t>的垃圾收集情况，查询</w:t>
      </w:r>
      <w:r>
        <w:rPr>
          <w:rFonts w:ascii="Arial" w:hAnsi="Arial" w:cs="Arial"/>
          <w:color w:val="333333"/>
        </w:rPr>
        <w:t>50</w:t>
      </w:r>
      <w:r>
        <w:rPr>
          <w:rFonts w:ascii="Arial" w:hAnsi="Arial" w:cs="Arial"/>
          <w:color w:val="333333"/>
        </w:rPr>
        <w:t>次</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步骤</w:t>
      </w:r>
      <w:r>
        <w:rPr>
          <w:rFonts w:ascii="微软雅黑" w:eastAsia="微软雅黑" w:hAnsi="微软雅黑" w:cs="微软雅黑" w:hint="eastAsia"/>
          <w:color w:val="333333"/>
        </w:rPr>
        <w:t>①</w:t>
      </w:r>
      <w:r>
        <w:rPr>
          <w:rFonts w:ascii="Arial" w:hAnsi="Arial" w:cs="Arial"/>
          <w:color w:val="333333"/>
        </w:rPr>
        <w:t>：</w:t>
      </w:r>
      <w:r>
        <w:rPr>
          <w:rFonts w:ascii="Arial" w:hAnsi="Arial" w:cs="Arial"/>
          <w:color w:val="333333"/>
        </w:rPr>
        <w:t>jps</w:t>
      </w:r>
      <w:r>
        <w:rPr>
          <w:rFonts w:ascii="Arial" w:hAnsi="Arial" w:cs="Arial"/>
          <w:color w:val="333333"/>
        </w:rPr>
        <w:t>列出本机所有运行的</w:t>
      </w:r>
      <w:r>
        <w:rPr>
          <w:rFonts w:ascii="Arial" w:hAnsi="Arial" w:cs="Arial"/>
          <w:color w:val="333333"/>
        </w:rPr>
        <w:t>jvm</w:t>
      </w:r>
      <w:r>
        <w:rPr>
          <w:rFonts w:ascii="Arial" w:hAnsi="Arial" w:cs="Arial"/>
          <w:color w:val="333333"/>
        </w:rPr>
        <w:t>实例，获取</w:t>
      </w:r>
      <w:r>
        <w:rPr>
          <w:rFonts w:ascii="Arial" w:hAnsi="Arial" w:cs="Arial"/>
          <w:color w:val="333333"/>
        </w:rPr>
        <w:t>jvm</w:t>
      </w:r>
      <w:r>
        <w:rPr>
          <w:rFonts w:ascii="Arial" w:hAnsi="Arial" w:cs="Arial"/>
          <w:color w:val="333333"/>
        </w:rPr>
        <w:t>的</w:t>
      </w:r>
      <w:r>
        <w:rPr>
          <w:rFonts w:ascii="Arial" w:hAnsi="Arial" w:cs="Arial"/>
          <w:color w:val="333333"/>
        </w:rPr>
        <w:t>pid</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步骤</w:t>
      </w:r>
      <w:r>
        <w:rPr>
          <w:rFonts w:ascii="微软雅黑" w:eastAsia="微软雅黑" w:hAnsi="微软雅黑" w:cs="微软雅黑" w:hint="eastAsia"/>
          <w:color w:val="333333"/>
        </w:rPr>
        <w:t>②</w:t>
      </w:r>
      <w:r>
        <w:rPr>
          <w:rFonts w:ascii="Arial" w:hAnsi="Arial" w:cs="Arial"/>
          <w:color w:val="333333"/>
        </w:rPr>
        <w:t>：</w:t>
      </w:r>
      <w:r>
        <w:rPr>
          <w:rFonts w:ascii="Arial" w:hAnsi="Arial" w:cs="Arial"/>
          <w:color w:val="333333"/>
        </w:rPr>
        <w:t>jstat</w:t>
      </w:r>
      <w:r>
        <w:rPr>
          <w:rFonts w:ascii="Arial" w:hAnsi="Arial" w:cs="Arial"/>
          <w:color w:val="333333"/>
        </w:rPr>
        <w:t>实时监控</w:t>
      </w:r>
      <w:r>
        <w:rPr>
          <w:rFonts w:ascii="Arial" w:hAnsi="Arial" w:cs="Arial"/>
          <w:color w:val="333333"/>
        </w:rPr>
        <w:t>gc</w:t>
      </w:r>
      <w:r>
        <w:rPr>
          <w:rFonts w:ascii="Arial" w:hAnsi="Arial" w:cs="Arial"/>
          <w:color w:val="333333"/>
        </w:rPr>
        <w:t>情况，</w:t>
      </w:r>
      <w:r>
        <w:rPr>
          <w:rFonts w:ascii="Arial" w:hAnsi="Arial" w:cs="Arial"/>
          <w:color w:val="333333"/>
        </w:rPr>
        <w:t>jstat –gc 2211 250 50</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其他参数包括：</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         -class</w:t>
      </w:r>
      <w:r>
        <w:rPr>
          <w:rFonts w:ascii="Arial" w:hAnsi="Arial" w:cs="Arial"/>
          <w:color w:val="333333"/>
        </w:rPr>
        <w:t>监视类装载、卸载数量、总空间以及类装载所耗费时间</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         -gccapacity</w:t>
      </w:r>
      <w:r>
        <w:rPr>
          <w:rFonts w:ascii="Arial" w:hAnsi="Arial" w:cs="Arial"/>
          <w:color w:val="333333"/>
        </w:rPr>
        <w:t>监视内容与</w:t>
      </w:r>
      <w:r>
        <w:rPr>
          <w:rFonts w:ascii="Arial" w:hAnsi="Arial" w:cs="Arial"/>
          <w:color w:val="333333"/>
        </w:rPr>
        <w:t>-gc</w:t>
      </w:r>
      <w:r>
        <w:rPr>
          <w:rFonts w:ascii="Arial" w:hAnsi="Arial" w:cs="Arial"/>
          <w:color w:val="333333"/>
        </w:rPr>
        <w:t>相同，输出主要关注堆各个区域用到的最大、最小空间</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         -gcutil</w:t>
      </w:r>
      <w:r>
        <w:rPr>
          <w:rFonts w:ascii="Arial" w:hAnsi="Arial" w:cs="Arial"/>
          <w:color w:val="333333"/>
        </w:rPr>
        <w:t>监视内同与</w:t>
      </w:r>
      <w:r>
        <w:rPr>
          <w:rFonts w:ascii="Arial" w:hAnsi="Arial" w:cs="Arial"/>
          <w:color w:val="333333"/>
        </w:rPr>
        <w:t>-gc</w:t>
      </w:r>
      <w:r>
        <w:rPr>
          <w:rFonts w:ascii="Arial" w:hAnsi="Arial" w:cs="Arial"/>
          <w:color w:val="333333"/>
        </w:rPr>
        <w:t>相同，输出主要关注堆各个区域已使用空间所占总空间百分比</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         -gcnew</w:t>
      </w:r>
      <w:r>
        <w:rPr>
          <w:rFonts w:ascii="Arial" w:hAnsi="Arial" w:cs="Arial"/>
          <w:color w:val="333333"/>
        </w:rPr>
        <w:t>监视新生代</w:t>
      </w:r>
      <w:r>
        <w:rPr>
          <w:rFonts w:ascii="Arial" w:hAnsi="Arial" w:cs="Arial"/>
          <w:color w:val="333333"/>
        </w:rPr>
        <w:t>GC</w:t>
      </w:r>
      <w:r>
        <w:rPr>
          <w:rFonts w:ascii="Arial" w:hAnsi="Arial" w:cs="Arial"/>
          <w:color w:val="333333"/>
        </w:rPr>
        <w:t>情况</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         -gcold</w:t>
      </w:r>
      <w:r>
        <w:rPr>
          <w:rFonts w:ascii="Arial" w:hAnsi="Arial" w:cs="Arial"/>
          <w:color w:val="333333"/>
        </w:rPr>
        <w:t>监视旧生代</w:t>
      </w:r>
      <w:r>
        <w:rPr>
          <w:rFonts w:ascii="Arial" w:hAnsi="Arial" w:cs="Arial"/>
          <w:color w:val="333333"/>
        </w:rPr>
        <w:t>GC</w:t>
      </w:r>
      <w:r>
        <w:rPr>
          <w:rFonts w:ascii="Arial" w:hAnsi="Arial" w:cs="Arial"/>
          <w:color w:val="333333"/>
        </w:rPr>
        <w:t>情况</w:t>
      </w:r>
    </w:p>
    <w:p w:rsidR="00020646" w:rsidRPr="00020646" w:rsidRDefault="00020646" w:rsidP="00020646"/>
    <w:p w:rsidR="00020646" w:rsidRDefault="00020646" w:rsidP="00020646">
      <w:pPr>
        <w:pStyle w:val="4"/>
      </w:pPr>
      <w:r>
        <w:t>jmap</w:t>
      </w:r>
      <w:r>
        <w:t>：虚拟机内存映像工具</w:t>
      </w:r>
    </w:p>
    <w:p w:rsidR="0001129B" w:rsidRPr="0001129B" w:rsidRDefault="0001129B" w:rsidP="0001129B">
      <w:r w:rsidRPr="0001129B">
        <w:t>JMap</w:t>
      </w:r>
      <w:r w:rsidRPr="0001129B">
        <w:t>是</w:t>
      </w:r>
      <w:r w:rsidRPr="0001129B">
        <w:t>JDK</w:t>
      </w:r>
      <w:r w:rsidRPr="0001129B">
        <w:t>中自带的一个用于分析</w:t>
      </w:r>
      <w:r w:rsidRPr="0001129B">
        <w:t>JVM</w:t>
      </w:r>
      <w:r w:rsidRPr="0001129B">
        <w:t>内存状况的工具，位于</w:t>
      </w:r>
      <w:r w:rsidRPr="0001129B">
        <w:t>JDK</w:t>
      </w:r>
      <w:r w:rsidRPr="0001129B">
        <w:t>的</w:t>
      </w:r>
      <w:r w:rsidRPr="0001129B">
        <w:t>bin</w:t>
      </w:r>
      <w:r w:rsidRPr="0001129B">
        <w:t>目录下。使用</w:t>
      </w:r>
      <w:r w:rsidRPr="0001129B">
        <w:t>JMap</w:t>
      </w:r>
      <w:r w:rsidRPr="0001129B">
        <w:t>可查看目前</w:t>
      </w:r>
      <w:r w:rsidRPr="0001129B">
        <w:t>JVM</w:t>
      </w:r>
      <w:r w:rsidRPr="0001129B">
        <w:t>中各个代的内存状况、</w:t>
      </w:r>
      <w:r w:rsidRPr="0001129B">
        <w:t>JVM</w:t>
      </w:r>
      <w:r w:rsidRPr="0001129B">
        <w:t>中对象的内存的占用状况，以及导出整个</w:t>
      </w:r>
      <w:r w:rsidRPr="0001129B">
        <w:t>JVM</w:t>
      </w:r>
      <w:r w:rsidRPr="0001129B">
        <w:t>中的内存信息。</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jmap</w:t>
      </w:r>
      <w:r>
        <w:rPr>
          <w:rFonts w:ascii="Arial" w:hAnsi="Arial" w:cs="Arial"/>
          <w:color w:val="333333"/>
        </w:rPr>
        <w:t>工具可以让运行中的</w:t>
      </w:r>
      <w:r>
        <w:rPr>
          <w:rFonts w:ascii="Arial" w:hAnsi="Arial" w:cs="Arial"/>
          <w:color w:val="333333"/>
        </w:rPr>
        <w:t>JVM</w:t>
      </w:r>
      <w:r>
        <w:rPr>
          <w:rFonts w:ascii="Arial" w:hAnsi="Arial" w:cs="Arial"/>
          <w:color w:val="333333"/>
        </w:rPr>
        <w:t>生成</w:t>
      </w:r>
      <w:r>
        <w:rPr>
          <w:rFonts w:ascii="Arial" w:hAnsi="Arial" w:cs="Arial"/>
          <w:color w:val="333333"/>
        </w:rPr>
        <w:t>Dump</w:t>
      </w:r>
      <w:r>
        <w:rPr>
          <w:rFonts w:ascii="Arial" w:hAnsi="Arial" w:cs="Arial"/>
          <w:color w:val="333333"/>
        </w:rPr>
        <w:t>文件，当</w:t>
      </w:r>
      <w:r>
        <w:rPr>
          <w:rFonts w:ascii="Arial" w:hAnsi="Arial" w:cs="Arial"/>
          <w:color w:val="333333"/>
        </w:rPr>
        <w:t>JVM</w:t>
      </w:r>
      <w:r>
        <w:rPr>
          <w:rFonts w:ascii="Arial" w:hAnsi="Arial" w:cs="Arial"/>
          <w:color w:val="333333"/>
        </w:rPr>
        <w:t>内存出现问题时可以通过</w:t>
      </w:r>
      <w:r>
        <w:rPr>
          <w:rFonts w:ascii="Arial" w:hAnsi="Arial" w:cs="Arial"/>
          <w:color w:val="333333"/>
        </w:rPr>
        <w:t>jmap</w:t>
      </w:r>
      <w:r>
        <w:rPr>
          <w:rFonts w:ascii="Arial" w:hAnsi="Arial" w:cs="Arial"/>
          <w:color w:val="333333"/>
        </w:rPr>
        <w:t>生成快照，分析整个堆，主要经历两个步骤：</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步骤</w:t>
      </w:r>
      <w:r>
        <w:rPr>
          <w:rFonts w:ascii="Arial" w:hAnsi="Arial" w:cs="Arial"/>
          <w:color w:val="333333"/>
        </w:rPr>
        <w:t>1</w:t>
      </w:r>
      <w:r>
        <w:rPr>
          <w:rFonts w:ascii="Arial" w:hAnsi="Arial" w:cs="Arial"/>
          <w:color w:val="333333"/>
        </w:rPr>
        <w:t>：</w:t>
      </w:r>
      <w:r>
        <w:rPr>
          <w:rFonts w:ascii="Arial" w:hAnsi="Arial" w:cs="Arial"/>
          <w:color w:val="333333"/>
        </w:rPr>
        <w:t>jps</w:t>
      </w:r>
      <w:r>
        <w:rPr>
          <w:rFonts w:ascii="Arial" w:hAnsi="Arial" w:cs="Arial"/>
          <w:color w:val="333333"/>
        </w:rPr>
        <w:t>列出本机所有运行的</w:t>
      </w:r>
      <w:r>
        <w:rPr>
          <w:rFonts w:ascii="Arial" w:hAnsi="Arial" w:cs="Arial"/>
          <w:color w:val="333333"/>
        </w:rPr>
        <w:t>jvm</w:t>
      </w:r>
      <w:r>
        <w:rPr>
          <w:rFonts w:ascii="Arial" w:hAnsi="Arial" w:cs="Arial"/>
          <w:color w:val="333333"/>
        </w:rPr>
        <w:t>实例，获取</w:t>
      </w:r>
      <w:r>
        <w:rPr>
          <w:rFonts w:ascii="Arial" w:hAnsi="Arial" w:cs="Arial"/>
          <w:color w:val="333333"/>
        </w:rPr>
        <w:t>jvm</w:t>
      </w:r>
      <w:r>
        <w:rPr>
          <w:rFonts w:ascii="Arial" w:hAnsi="Arial" w:cs="Arial"/>
          <w:color w:val="333333"/>
        </w:rPr>
        <w:t>的</w:t>
      </w:r>
      <w:r>
        <w:rPr>
          <w:rFonts w:ascii="Arial" w:hAnsi="Arial" w:cs="Arial"/>
          <w:color w:val="333333"/>
        </w:rPr>
        <w:t>pid</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步骤</w:t>
      </w:r>
      <w:r>
        <w:rPr>
          <w:rFonts w:ascii="Arial" w:hAnsi="Arial" w:cs="Arial"/>
          <w:color w:val="333333"/>
        </w:rPr>
        <w:t>2</w:t>
      </w:r>
      <w:r>
        <w:rPr>
          <w:rFonts w:ascii="Arial" w:hAnsi="Arial" w:cs="Arial"/>
          <w:color w:val="333333"/>
        </w:rPr>
        <w:t>：使用</w:t>
      </w:r>
      <w:r>
        <w:rPr>
          <w:rFonts w:ascii="Arial" w:hAnsi="Arial" w:cs="Arial"/>
          <w:color w:val="333333"/>
        </w:rPr>
        <w:t>jmap</w:t>
      </w:r>
      <w:r>
        <w:rPr>
          <w:rFonts w:ascii="Arial" w:hAnsi="Arial" w:cs="Arial"/>
          <w:color w:val="333333"/>
        </w:rPr>
        <w:t>命令将指定</w:t>
      </w:r>
      <w:r>
        <w:rPr>
          <w:rFonts w:ascii="Arial" w:hAnsi="Arial" w:cs="Arial"/>
          <w:color w:val="333333"/>
        </w:rPr>
        <w:t>JVM</w:t>
      </w:r>
      <w:r>
        <w:rPr>
          <w:rFonts w:ascii="Arial" w:hAnsi="Arial" w:cs="Arial"/>
          <w:color w:val="333333"/>
        </w:rPr>
        <w:t>快照导出为</w:t>
      </w:r>
      <w:r>
        <w:rPr>
          <w:rFonts w:ascii="Arial" w:hAnsi="Arial" w:cs="Arial"/>
          <w:color w:val="333333"/>
        </w:rPr>
        <w:t>dump</w:t>
      </w:r>
      <w:r>
        <w:rPr>
          <w:rFonts w:ascii="Arial" w:hAnsi="Arial" w:cs="Arial"/>
          <w:color w:val="333333"/>
        </w:rPr>
        <w:t>文件</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jmap -dump:format=b,file=path/heap.bin PID   </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lastRenderedPageBreak/>
        <w:t>获得</w:t>
      </w:r>
      <w:r>
        <w:rPr>
          <w:rFonts w:ascii="Arial" w:hAnsi="Arial" w:cs="Arial"/>
          <w:color w:val="333333"/>
        </w:rPr>
        <w:t>JVM</w:t>
      </w:r>
      <w:r>
        <w:rPr>
          <w:rFonts w:ascii="Arial" w:hAnsi="Arial" w:cs="Arial"/>
          <w:color w:val="333333"/>
        </w:rPr>
        <w:t>快照的</w:t>
      </w:r>
      <w:r>
        <w:rPr>
          <w:rFonts w:ascii="Arial" w:hAnsi="Arial" w:cs="Arial"/>
          <w:color w:val="333333"/>
        </w:rPr>
        <w:t>dump</w:t>
      </w:r>
      <w:r>
        <w:rPr>
          <w:rFonts w:ascii="Arial" w:hAnsi="Arial" w:cs="Arial"/>
          <w:color w:val="333333"/>
        </w:rPr>
        <w:t>文件之后，可以通过</w:t>
      </w:r>
      <w:r>
        <w:rPr>
          <w:rFonts w:ascii="Arial" w:hAnsi="Arial" w:cs="Arial"/>
          <w:color w:val="333333"/>
        </w:rPr>
        <w:t>MAT</w:t>
      </w:r>
      <w:r>
        <w:rPr>
          <w:rFonts w:ascii="Arial" w:hAnsi="Arial" w:cs="Arial"/>
          <w:color w:val="333333"/>
        </w:rPr>
        <w:t>工具进行分析。</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MAT(MemoryAnalyzer Tool)</w:t>
      </w:r>
      <w:r>
        <w:rPr>
          <w:rFonts w:ascii="Arial" w:hAnsi="Arial" w:cs="Arial"/>
          <w:color w:val="333333"/>
        </w:rPr>
        <w:t>工具是</w:t>
      </w:r>
      <w:r>
        <w:rPr>
          <w:rFonts w:ascii="Arial" w:hAnsi="Arial" w:cs="Arial"/>
          <w:color w:val="333333"/>
        </w:rPr>
        <w:t>eclipse</w:t>
      </w:r>
      <w:r>
        <w:rPr>
          <w:rFonts w:ascii="Arial" w:hAnsi="Arial" w:cs="Arial"/>
          <w:color w:val="333333"/>
        </w:rPr>
        <w:t>的一个插件，使用起来非常方便，尤其是在分析大内存的</w:t>
      </w:r>
      <w:r>
        <w:rPr>
          <w:rFonts w:ascii="Arial" w:hAnsi="Arial" w:cs="Arial"/>
          <w:color w:val="333333"/>
        </w:rPr>
        <w:t>dump</w:t>
      </w:r>
      <w:r>
        <w:rPr>
          <w:rFonts w:ascii="Arial" w:hAnsi="Arial" w:cs="Arial"/>
          <w:color w:val="333333"/>
        </w:rPr>
        <w:t>文件时，可以非常直观的看到各个对象在堆空间中所占用的内存大小、类实例数量、对象引用关系、利用</w:t>
      </w:r>
      <w:r>
        <w:rPr>
          <w:rFonts w:ascii="Arial" w:hAnsi="Arial" w:cs="Arial"/>
          <w:color w:val="333333"/>
        </w:rPr>
        <w:t>OQL</w:t>
      </w:r>
      <w:r>
        <w:rPr>
          <w:rFonts w:ascii="Arial" w:hAnsi="Arial" w:cs="Arial"/>
          <w:color w:val="333333"/>
        </w:rPr>
        <w:t>对象查询，以及可以很方便的找出对象</w:t>
      </w:r>
      <w:r>
        <w:rPr>
          <w:rFonts w:ascii="Arial" w:hAnsi="Arial" w:cs="Arial"/>
          <w:color w:val="333333"/>
        </w:rPr>
        <w:t>GC Roots</w:t>
      </w:r>
      <w:r>
        <w:rPr>
          <w:rFonts w:ascii="Arial" w:hAnsi="Arial" w:cs="Arial"/>
          <w:color w:val="333333"/>
        </w:rPr>
        <w:t>的相关信息，最吸引人的是能够快速为开发人员生成内存泄露报表，方便定位和分析问题。</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除此之外，</w:t>
      </w:r>
      <w:r>
        <w:rPr>
          <w:rFonts w:ascii="Arial" w:hAnsi="Arial" w:cs="Arial"/>
          <w:color w:val="333333"/>
        </w:rPr>
        <w:t>jmap</w:t>
      </w:r>
      <w:r>
        <w:rPr>
          <w:rFonts w:ascii="Arial" w:hAnsi="Arial" w:cs="Arial"/>
          <w:color w:val="333333"/>
        </w:rPr>
        <w:t>还可以查询</w:t>
      </w:r>
      <w:r>
        <w:rPr>
          <w:rFonts w:ascii="Arial" w:hAnsi="Arial" w:cs="Arial"/>
          <w:color w:val="333333"/>
        </w:rPr>
        <w:t>finalize</w:t>
      </w:r>
      <w:r>
        <w:rPr>
          <w:rFonts w:ascii="Arial" w:hAnsi="Arial" w:cs="Arial"/>
          <w:color w:val="333333"/>
        </w:rPr>
        <w:t>执行队列、</w:t>
      </w:r>
      <w:r w:rsidR="0001129B">
        <w:rPr>
          <w:rFonts w:ascii="Arial" w:hAnsi="Arial" w:cs="Arial" w:hint="eastAsia"/>
          <w:color w:val="333333"/>
        </w:rPr>
        <w:t>j</w:t>
      </w:r>
      <w:r w:rsidR="0001129B">
        <w:rPr>
          <w:rFonts w:ascii="Arial" w:hAnsi="Arial" w:cs="Arial"/>
          <w:color w:val="333333"/>
        </w:rPr>
        <w:t>ava</w:t>
      </w:r>
      <w:hyperlink r:id="rId243" w:tgtFrame="_blank" w:tooltip="Java SE知识库" w:history="1"/>
      <w:r>
        <w:rPr>
          <w:rFonts w:ascii="Arial" w:hAnsi="Arial" w:cs="Arial"/>
          <w:color w:val="333333"/>
        </w:rPr>
        <w:t>堆和持久代的详细信息，比如空间使用率，当前使用的是哪种收集器等。</w:t>
      </w:r>
    </w:p>
    <w:p w:rsidR="00020646" w:rsidRDefault="00020646" w:rsidP="00020646">
      <w:pPr>
        <w:pStyle w:val="a7"/>
        <w:shd w:val="clear" w:color="auto" w:fill="FFFFFF"/>
        <w:wordWrap w:val="0"/>
        <w:spacing w:before="0" w:beforeAutospacing="0" w:after="0" w:afterAutospacing="0"/>
        <w:rPr>
          <w:rFonts w:ascii="Arial" w:hAnsi="Arial" w:cs="Arial"/>
          <w:color w:val="333333"/>
        </w:rPr>
      </w:pPr>
    </w:p>
    <w:p w:rsidR="00C61F1A" w:rsidRDefault="00C61F1A" w:rsidP="00020646">
      <w:pPr>
        <w:pStyle w:val="a7"/>
        <w:shd w:val="clear" w:color="auto" w:fill="FFFFFF"/>
        <w:wordWrap w:val="0"/>
        <w:spacing w:before="0" w:beforeAutospacing="0" w:after="0" w:afterAutospacing="0"/>
        <w:rPr>
          <w:rFonts w:ascii="Verdana" w:hAnsi="Verdana"/>
          <w:color w:val="111111"/>
          <w:sz w:val="20"/>
          <w:szCs w:val="20"/>
          <w:shd w:val="clear" w:color="auto" w:fill="FFFFFF"/>
        </w:rPr>
      </w:pPr>
      <w:r>
        <w:rPr>
          <w:rFonts w:ascii="Verdana" w:hAnsi="Verdana"/>
          <w:color w:val="111111"/>
          <w:sz w:val="20"/>
          <w:szCs w:val="20"/>
          <w:shd w:val="clear" w:color="auto" w:fill="FFFFFF"/>
        </w:rPr>
        <w:t>在</w:t>
      </w:r>
      <w:r>
        <w:rPr>
          <w:rFonts w:ascii="Verdana" w:hAnsi="Verdana"/>
          <w:color w:val="111111"/>
          <w:sz w:val="20"/>
          <w:szCs w:val="20"/>
          <w:shd w:val="clear" w:color="auto" w:fill="FFFFFF"/>
        </w:rPr>
        <w:t>linux</w:t>
      </w:r>
      <w:r>
        <w:rPr>
          <w:rFonts w:ascii="Verdana" w:hAnsi="Verdana"/>
          <w:color w:val="111111"/>
          <w:sz w:val="20"/>
          <w:szCs w:val="20"/>
          <w:shd w:val="clear" w:color="auto" w:fill="FFFFFF"/>
        </w:rPr>
        <w:t>上执行</w:t>
      </w:r>
      <w:r>
        <w:rPr>
          <w:rFonts w:ascii="Verdana" w:hAnsi="Verdana"/>
          <w:color w:val="111111"/>
          <w:sz w:val="20"/>
          <w:szCs w:val="20"/>
          <w:shd w:val="clear" w:color="auto" w:fill="FFFFFF"/>
        </w:rPr>
        <w:t>jmap -heap [pid]</w:t>
      </w:r>
      <w:r>
        <w:rPr>
          <w:rFonts w:ascii="Verdana" w:hAnsi="Verdana"/>
          <w:color w:val="111111"/>
          <w:sz w:val="20"/>
          <w:szCs w:val="20"/>
          <w:shd w:val="clear" w:color="auto" w:fill="FFFFFF"/>
        </w:rPr>
        <w:t>，就可查看整个</w:t>
      </w:r>
      <w:r>
        <w:rPr>
          <w:rFonts w:ascii="Verdana" w:hAnsi="Verdana"/>
          <w:color w:val="111111"/>
          <w:sz w:val="20"/>
          <w:szCs w:val="20"/>
          <w:shd w:val="clear" w:color="auto" w:fill="FFFFFF"/>
        </w:rPr>
        <w:t>JVM</w:t>
      </w:r>
      <w:r>
        <w:rPr>
          <w:rFonts w:ascii="Verdana" w:hAnsi="Verdana"/>
          <w:color w:val="111111"/>
          <w:sz w:val="20"/>
          <w:szCs w:val="20"/>
          <w:shd w:val="clear" w:color="auto" w:fill="FFFFFF"/>
        </w:rPr>
        <w:t>中内存的状况</w:t>
      </w:r>
    </w:p>
    <w:p w:rsidR="00C61F1A" w:rsidRDefault="00C61F1A" w:rsidP="00020646">
      <w:pPr>
        <w:pStyle w:val="a7"/>
        <w:shd w:val="clear" w:color="auto" w:fill="FFFFFF"/>
        <w:wordWrap w:val="0"/>
        <w:spacing w:before="0" w:beforeAutospacing="0" w:after="0" w:afterAutospacing="0"/>
        <w:rPr>
          <w:rFonts w:ascii="Verdana" w:hAnsi="Verdana"/>
          <w:color w:val="111111"/>
          <w:sz w:val="20"/>
          <w:szCs w:val="20"/>
          <w:shd w:val="clear" w:color="auto" w:fill="FFFFFF"/>
        </w:rPr>
      </w:pPr>
      <w:r>
        <w:rPr>
          <w:rFonts w:ascii="Verdana" w:hAnsi="Verdana"/>
          <w:color w:val="111111"/>
          <w:sz w:val="20"/>
          <w:szCs w:val="20"/>
          <w:shd w:val="clear" w:color="auto" w:fill="FFFFFF"/>
        </w:rPr>
        <w:t>输入</w:t>
      </w:r>
      <w:r>
        <w:rPr>
          <w:rFonts w:ascii="Verdana" w:hAnsi="Verdana"/>
          <w:color w:val="111111"/>
          <w:sz w:val="20"/>
          <w:szCs w:val="20"/>
          <w:shd w:val="clear" w:color="auto" w:fill="FFFFFF"/>
        </w:rPr>
        <w:t>jmap -histo [pid]</w:t>
      </w:r>
      <w:r>
        <w:rPr>
          <w:rFonts w:ascii="Verdana" w:hAnsi="Verdana"/>
          <w:color w:val="111111"/>
          <w:sz w:val="20"/>
          <w:szCs w:val="20"/>
          <w:shd w:val="clear" w:color="auto" w:fill="FFFFFF"/>
        </w:rPr>
        <w:t>即可查看</w:t>
      </w:r>
      <w:r>
        <w:rPr>
          <w:rFonts w:ascii="Verdana" w:hAnsi="Verdana"/>
          <w:color w:val="111111"/>
          <w:sz w:val="20"/>
          <w:szCs w:val="20"/>
          <w:shd w:val="clear" w:color="auto" w:fill="FFFFFF"/>
        </w:rPr>
        <w:t>jvm</w:t>
      </w:r>
      <w:r>
        <w:rPr>
          <w:rFonts w:ascii="Verdana" w:hAnsi="Verdana"/>
          <w:color w:val="111111"/>
          <w:sz w:val="20"/>
          <w:szCs w:val="20"/>
          <w:shd w:val="clear" w:color="auto" w:fill="FFFFFF"/>
        </w:rPr>
        <w:t>堆中对象的详细占用情况，</w:t>
      </w:r>
    </w:p>
    <w:p w:rsidR="00C61F1A" w:rsidRDefault="00C61F1A" w:rsidP="00020646">
      <w:pPr>
        <w:pStyle w:val="a7"/>
        <w:shd w:val="clear" w:color="auto" w:fill="FFFFFF"/>
        <w:wordWrap w:val="0"/>
        <w:spacing w:before="0" w:beforeAutospacing="0" w:after="0" w:afterAutospacing="0"/>
        <w:rPr>
          <w:rFonts w:ascii="Verdana" w:hAnsi="Verdana"/>
          <w:color w:val="111111"/>
          <w:sz w:val="20"/>
          <w:szCs w:val="20"/>
          <w:shd w:val="clear" w:color="auto" w:fill="FFFFFF"/>
        </w:rPr>
      </w:pPr>
    </w:p>
    <w:p w:rsidR="00C61F1A" w:rsidRDefault="00C61F1A" w:rsidP="00C61F1A">
      <w:pPr>
        <w:pStyle w:val="4"/>
        <w:rPr>
          <w:shd w:val="clear" w:color="auto" w:fill="FFFFFF"/>
        </w:rPr>
      </w:pPr>
      <w:r>
        <w:rPr>
          <w:shd w:val="clear" w:color="auto" w:fill="FFFFFF"/>
        </w:rPr>
        <w:t>J</w:t>
      </w:r>
      <w:r>
        <w:rPr>
          <w:rFonts w:hint="eastAsia"/>
          <w:shd w:val="clear" w:color="auto" w:fill="FFFFFF"/>
        </w:rPr>
        <w:t>hat</w:t>
      </w:r>
    </w:p>
    <w:p w:rsidR="00C61F1A" w:rsidRDefault="00C61F1A" w:rsidP="00C61F1A">
      <w:r>
        <w:t>J</w:t>
      </w:r>
      <w:r>
        <w:rPr>
          <w:rFonts w:hint="eastAsia"/>
        </w:rPr>
        <w:t>dk</w:t>
      </w:r>
      <w:r>
        <w:rPr>
          <w:rFonts w:hint="eastAsia"/>
        </w:rPr>
        <w:t>自带的用于分析</w:t>
      </w:r>
      <w:r>
        <w:rPr>
          <w:rFonts w:hint="eastAsia"/>
        </w:rPr>
        <w:t>jvm</w:t>
      </w:r>
      <w:r>
        <w:rPr>
          <w:rFonts w:hint="eastAsia"/>
        </w:rPr>
        <w:t>堆</w:t>
      </w:r>
      <w:r>
        <w:rPr>
          <w:rFonts w:hint="eastAsia"/>
        </w:rPr>
        <w:t>dump</w:t>
      </w:r>
      <w:r>
        <w:rPr>
          <w:rFonts w:hint="eastAsia"/>
        </w:rPr>
        <w:t>文件的工具。基于此工具可以分析</w:t>
      </w:r>
      <w:r>
        <w:rPr>
          <w:rFonts w:hint="eastAsia"/>
        </w:rPr>
        <w:t>jvm</w:t>
      </w:r>
      <w:r>
        <w:t xml:space="preserve"> </w:t>
      </w:r>
      <w:r>
        <w:rPr>
          <w:rFonts w:hint="eastAsia"/>
        </w:rPr>
        <w:t>heap</w:t>
      </w:r>
      <w:r>
        <w:rPr>
          <w:rFonts w:hint="eastAsia"/>
        </w:rPr>
        <w:t>中对象的内存占用情况，引用关系等。</w:t>
      </w:r>
    </w:p>
    <w:p w:rsidR="00C61F1A" w:rsidRDefault="00C61F1A" w:rsidP="00C61F1A">
      <w:r>
        <w:rPr>
          <w:rFonts w:hint="eastAsia"/>
        </w:rPr>
        <w:t>执行如下命令分析</w:t>
      </w:r>
      <w:r>
        <w:rPr>
          <w:rFonts w:hint="eastAsia"/>
        </w:rPr>
        <w:t>jvm</w:t>
      </w:r>
      <w:r>
        <w:rPr>
          <w:rFonts w:hint="eastAsia"/>
        </w:rPr>
        <w:t>堆的</w:t>
      </w:r>
      <w:r>
        <w:rPr>
          <w:rFonts w:hint="eastAsia"/>
        </w:rPr>
        <w:t>dump</w:t>
      </w:r>
      <w:r>
        <w:rPr>
          <w:rFonts w:hint="eastAsia"/>
        </w:rPr>
        <w:t>文件：</w:t>
      </w:r>
    </w:p>
    <w:p w:rsidR="00C61F1A" w:rsidRPr="00C61F1A" w:rsidRDefault="00C61F1A" w:rsidP="00C61F1A">
      <w:pPr>
        <w:widowControl/>
        <w:rPr>
          <w:rFonts w:ascii="Verdana" w:eastAsia="宋体" w:hAnsi="Verdana" w:cs="宋体"/>
          <w:color w:val="111111"/>
          <w:kern w:val="0"/>
          <w:sz w:val="20"/>
          <w:szCs w:val="20"/>
        </w:rPr>
      </w:pPr>
      <w:r w:rsidRPr="00C61F1A">
        <w:rPr>
          <w:rFonts w:ascii="Verdana" w:eastAsia="宋体" w:hAnsi="Verdana" w:cs="宋体"/>
          <w:color w:val="111111"/>
          <w:kern w:val="0"/>
          <w:sz w:val="20"/>
          <w:szCs w:val="20"/>
        </w:rPr>
        <w:t>jhat -J-Xmx1024M [file]</w:t>
      </w:r>
    </w:p>
    <w:p w:rsidR="00C61F1A" w:rsidRDefault="00C61F1A" w:rsidP="00C61F1A">
      <w:r w:rsidRPr="00C61F1A">
        <w:t>执行后等待</w:t>
      </w:r>
      <w:r w:rsidRPr="00C61F1A">
        <w:t>console</w:t>
      </w:r>
      <w:r w:rsidRPr="00C61F1A">
        <w:t>中输出</w:t>
      </w:r>
      <w:r w:rsidRPr="00C61F1A">
        <w:t>Started HTTP </w:t>
      </w:r>
      <w:r w:rsidRPr="00C61F1A">
        <w:rPr>
          <w:b/>
          <w:bCs/>
          <w:u w:val="single"/>
        </w:rPr>
        <w:t>server</w:t>
      </w:r>
      <w:r w:rsidRPr="00C61F1A">
        <w:t> on port 7000</w:t>
      </w:r>
      <w:r w:rsidRPr="00C61F1A">
        <w:t>，看到后就可以通过浏览器访问</w:t>
      </w:r>
      <w:r w:rsidRPr="00C61F1A">
        <w:t>http://ip:7000</w:t>
      </w:r>
      <w:r w:rsidRPr="00C61F1A">
        <w:t>了，此页面默认为按</w:t>
      </w:r>
      <w:r w:rsidRPr="00C61F1A">
        <w:t>package</w:t>
      </w:r>
      <w:r w:rsidRPr="00C61F1A">
        <w:t>分类显示系统中所有的对象实例。在页面的最下端有</w:t>
      </w:r>
      <w:r w:rsidRPr="00C61F1A">
        <w:t>Other Queries</w:t>
      </w:r>
      <w:r w:rsidRPr="00C61F1A">
        <w:t>导航，其中有显示</w:t>
      </w:r>
      <w:r w:rsidRPr="00C61F1A">
        <w:t>jvm</w:t>
      </w:r>
      <w:r w:rsidRPr="00C61F1A">
        <w:t>中对象实例个数的链接、有显示</w:t>
      </w:r>
      <w:r w:rsidRPr="00C61F1A">
        <w:t>jvm</w:t>
      </w:r>
      <w:r w:rsidRPr="00C61F1A">
        <w:t>中对象大小的链接等，点击显示</w:t>
      </w:r>
      <w:r w:rsidRPr="00C61F1A">
        <w:t>jvm</w:t>
      </w:r>
      <w:r w:rsidRPr="00C61F1A">
        <w:t>中对象大小的链接</w:t>
      </w:r>
    </w:p>
    <w:p w:rsidR="00C61F1A" w:rsidRDefault="00C61F1A" w:rsidP="00C61F1A">
      <w:r>
        <w:rPr>
          <w:noProof/>
        </w:rPr>
        <w:drawing>
          <wp:inline distT="0" distB="0" distL="0" distR="0">
            <wp:extent cx="3768725" cy="1359535"/>
            <wp:effectExtent l="0" t="0" r="3175" b="0"/>
            <wp:docPr id="109" name="图片 109" descr="http://hiphotos.baidu.com/kingfly666666/pic/item/d5761e7a666dab8f2f73b3cf.jpg?_=60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photos.baidu.com/kingfly666666/pic/item/d5761e7a666dab8f2f73b3cf.jpg?_=605229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768725" cy="1359535"/>
                    </a:xfrm>
                    <a:prstGeom prst="rect">
                      <a:avLst/>
                    </a:prstGeom>
                    <a:noFill/>
                    <a:ln>
                      <a:noFill/>
                    </a:ln>
                  </pic:spPr>
                </pic:pic>
              </a:graphicData>
            </a:graphic>
          </wp:inline>
        </w:drawing>
      </w:r>
    </w:p>
    <w:p w:rsidR="00C61F1A" w:rsidRPr="00C61F1A" w:rsidRDefault="00C61F1A" w:rsidP="00C61F1A">
      <w:r>
        <w:rPr>
          <w:rFonts w:hint="eastAsia"/>
        </w:rPr>
        <w:t>点击</w:t>
      </w:r>
      <w:r>
        <w:rPr>
          <w:rFonts w:hint="eastAsia"/>
        </w:rPr>
        <w:t>clss[C</w:t>
      </w:r>
      <w:r>
        <w:rPr>
          <w:rFonts w:hint="eastAsia"/>
        </w:rPr>
        <w:t>，可以看到有哪些对象实例引用了这个对象或者创建了这个对象。缺点：速度比较慢</w:t>
      </w:r>
    </w:p>
    <w:p w:rsidR="00C61F1A" w:rsidRDefault="00C61F1A" w:rsidP="00020646">
      <w:pPr>
        <w:pStyle w:val="a7"/>
        <w:shd w:val="clear" w:color="auto" w:fill="FFFFFF"/>
        <w:wordWrap w:val="0"/>
        <w:spacing w:before="0" w:beforeAutospacing="0" w:after="0" w:afterAutospacing="0"/>
        <w:rPr>
          <w:rFonts w:ascii="Arial" w:hAnsi="Arial" w:cs="Arial"/>
          <w:color w:val="333333"/>
        </w:rPr>
      </w:pPr>
    </w:p>
    <w:p w:rsidR="00020646" w:rsidRDefault="00020646" w:rsidP="0001459F">
      <w:pPr>
        <w:pStyle w:val="4"/>
      </w:pPr>
      <w:bookmarkStart w:id="12" w:name="t4"/>
      <w:bookmarkEnd w:id="12"/>
      <w:r>
        <w:t>内存溢出快照生成</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通过设置</w:t>
      </w:r>
      <w:r>
        <w:rPr>
          <w:rFonts w:ascii="Arial" w:hAnsi="Arial" w:cs="Arial"/>
          <w:color w:val="333333"/>
        </w:rPr>
        <w:t>JVM</w:t>
      </w:r>
      <w:r>
        <w:rPr>
          <w:rFonts w:ascii="Arial" w:hAnsi="Arial" w:cs="Arial"/>
          <w:color w:val="333333"/>
        </w:rPr>
        <w:t>参数，可以让虚拟机发生</w:t>
      </w:r>
      <w:r>
        <w:rPr>
          <w:rFonts w:ascii="Arial" w:hAnsi="Arial" w:cs="Arial"/>
          <w:color w:val="333333"/>
        </w:rPr>
        <w:t>OutOfMemoryError(OOM)</w:t>
      </w:r>
      <w:r>
        <w:rPr>
          <w:rFonts w:ascii="Arial" w:hAnsi="Arial" w:cs="Arial"/>
          <w:color w:val="333333"/>
        </w:rPr>
        <w:t>内存溢出时自动生成</w:t>
      </w:r>
      <w:r>
        <w:rPr>
          <w:rFonts w:ascii="Arial" w:hAnsi="Arial" w:cs="Arial"/>
          <w:color w:val="333333"/>
        </w:rPr>
        <w:t>dump</w:t>
      </w:r>
      <w:r>
        <w:rPr>
          <w:rFonts w:ascii="Arial" w:hAnsi="Arial" w:cs="Arial"/>
          <w:color w:val="333333"/>
        </w:rPr>
        <w:t>文件，通过分析</w:t>
      </w:r>
      <w:r>
        <w:rPr>
          <w:rFonts w:ascii="Arial" w:hAnsi="Arial" w:cs="Arial"/>
          <w:color w:val="333333"/>
        </w:rPr>
        <w:t>dump</w:t>
      </w:r>
      <w:r>
        <w:rPr>
          <w:rFonts w:ascii="Arial" w:hAnsi="Arial" w:cs="Arial"/>
          <w:color w:val="333333"/>
        </w:rPr>
        <w:t>文件查看内存使用情况可以找到内存溢出发生的原因：</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-XX:+HeapDumpOnOutOfMemoryError-XX:HeapDumpPath=/path/to/heap/dump</w:t>
      </w:r>
    </w:p>
    <w:p w:rsidR="00020646" w:rsidRDefault="00020646" w:rsidP="00020646">
      <w:pPr>
        <w:pStyle w:val="a7"/>
        <w:shd w:val="clear" w:color="auto" w:fill="FFFFFF"/>
        <w:wordWrap w:val="0"/>
        <w:spacing w:before="0" w:beforeAutospacing="0" w:after="0" w:afterAutospacing="0"/>
        <w:rPr>
          <w:rFonts w:ascii="Arial" w:hAnsi="Arial" w:cs="Arial"/>
          <w:color w:val="333333"/>
        </w:rPr>
      </w:pPr>
      <w:r>
        <w:rPr>
          <w:rFonts w:ascii="Arial" w:hAnsi="Arial" w:cs="Arial"/>
          <w:color w:val="333333"/>
        </w:rPr>
        <w:t>获得</w:t>
      </w:r>
      <w:r>
        <w:rPr>
          <w:rFonts w:ascii="Arial" w:hAnsi="Arial" w:cs="Arial"/>
          <w:color w:val="333333"/>
        </w:rPr>
        <w:t>JVM</w:t>
      </w:r>
      <w:r>
        <w:rPr>
          <w:rFonts w:ascii="Arial" w:hAnsi="Arial" w:cs="Arial"/>
          <w:color w:val="333333"/>
        </w:rPr>
        <w:t>快照的</w:t>
      </w:r>
      <w:r>
        <w:rPr>
          <w:rFonts w:ascii="Arial" w:hAnsi="Arial" w:cs="Arial"/>
          <w:color w:val="333333"/>
        </w:rPr>
        <w:t>dump</w:t>
      </w:r>
      <w:r>
        <w:rPr>
          <w:rFonts w:ascii="Arial" w:hAnsi="Arial" w:cs="Arial"/>
          <w:color w:val="333333"/>
        </w:rPr>
        <w:t>文件之后，可以通过</w:t>
      </w:r>
      <w:r>
        <w:rPr>
          <w:rFonts w:ascii="Arial" w:hAnsi="Arial" w:cs="Arial"/>
          <w:color w:val="333333"/>
        </w:rPr>
        <w:t>MAT</w:t>
      </w:r>
      <w:r>
        <w:rPr>
          <w:rFonts w:ascii="Arial" w:hAnsi="Arial" w:cs="Arial"/>
          <w:color w:val="333333"/>
        </w:rPr>
        <w:t>工具进行分析。</w:t>
      </w:r>
    </w:p>
    <w:p w:rsidR="00020646" w:rsidRPr="00020646" w:rsidRDefault="00020646" w:rsidP="00020646"/>
    <w:p w:rsidR="00020646" w:rsidRPr="00020646" w:rsidRDefault="00020646" w:rsidP="00020646"/>
    <w:p w:rsidR="00020646" w:rsidRDefault="00020646" w:rsidP="00020646"/>
    <w:p w:rsidR="00020646" w:rsidRPr="00020646" w:rsidRDefault="00020646" w:rsidP="00020646"/>
    <w:p w:rsidR="00CE2428" w:rsidRDefault="00E24D98" w:rsidP="00E24D98">
      <w:pPr>
        <w:pStyle w:val="3"/>
      </w:pPr>
      <w:r>
        <w:rPr>
          <w:rFonts w:hint="eastAsia"/>
        </w:rPr>
        <w:t>思路</w:t>
      </w:r>
    </w:p>
    <w:p w:rsidR="005D546A" w:rsidRDefault="00CF59C6" w:rsidP="005D546A">
      <w:hyperlink r:id="rId245" w:history="1">
        <w:r w:rsidR="005D546A" w:rsidRPr="00251F10">
          <w:rPr>
            <w:rStyle w:val="a5"/>
          </w:rPr>
          <w:t>http://blog.csdn.net/xuqu_volition/article/details/53786096</w:t>
        </w:r>
      </w:hyperlink>
    </w:p>
    <w:p w:rsidR="005D546A" w:rsidRPr="005D546A" w:rsidRDefault="005D546A" w:rsidP="005D546A"/>
    <w:p w:rsidR="00E24D98" w:rsidRDefault="00E24D98" w:rsidP="00E24D98">
      <w:pPr>
        <w:rPr>
          <w:color w:val="000000"/>
          <w:sz w:val="20"/>
          <w:szCs w:val="20"/>
          <w:shd w:val="clear" w:color="auto" w:fill="FFFFFF"/>
        </w:rPr>
      </w:pPr>
      <w:r>
        <w:rPr>
          <w:rFonts w:hint="eastAsia"/>
        </w:rPr>
        <w:t>当发生内存溢出时，可以观察打印出来的异常信息，查看是哪一部分内存溢出了。或者在程序运行的时候带上</w:t>
      </w:r>
      <w:r w:rsidR="00020646">
        <w:rPr>
          <w:color w:val="000000"/>
          <w:sz w:val="20"/>
          <w:szCs w:val="20"/>
          <w:shd w:val="clear" w:color="auto" w:fill="FFFFFF"/>
        </w:rPr>
        <w:t>HeapDumpOnOutOfMemory</w:t>
      </w:r>
      <w:r w:rsidR="00020646">
        <w:rPr>
          <w:rFonts w:hint="eastAsia"/>
          <w:color w:val="000000"/>
          <w:sz w:val="20"/>
          <w:szCs w:val="20"/>
          <w:shd w:val="clear" w:color="auto" w:fill="FFFFFF"/>
        </w:rPr>
        <w:t>Error</w:t>
      </w:r>
      <w:r w:rsidR="00020646">
        <w:rPr>
          <w:rFonts w:hint="eastAsia"/>
          <w:color w:val="000000"/>
          <w:sz w:val="20"/>
          <w:szCs w:val="20"/>
          <w:shd w:val="clear" w:color="auto" w:fill="FFFFFF"/>
        </w:rPr>
        <w:t>参数，这样在出错的那一刻会生成一个</w:t>
      </w:r>
      <w:r w:rsidR="00020646">
        <w:rPr>
          <w:rFonts w:hint="eastAsia"/>
          <w:color w:val="000000"/>
          <w:sz w:val="20"/>
          <w:szCs w:val="20"/>
          <w:shd w:val="clear" w:color="auto" w:fill="FFFFFF"/>
        </w:rPr>
        <w:t>heap</w:t>
      </w:r>
      <w:r w:rsidR="00020646">
        <w:rPr>
          <w:color w:val="000000"/>
          <w:sz w:val="20"/>
          <w:szCs w:val="20"/>
          <w:shd w:val="clear" w:color="auto" w:fill="FFFFFF"/>
        </w:rPr>
        <w:t xml:space="preserve"> </w:t>
      </w:r>
      <w:r w:rsidR="00020646">
        <w:rPr>
          <w:rFonts w:hint="eastAsia"/>
          <w:color w:val="000000"/>
          <w:sz w:val="20"/>
          <w:szCs w:val="20"/>
          <w:shd w:val="clear" w:color="auto" w:fill="FFFFFF"/>
        </w:rPr>
        <w:t>dump</w:t>
      </w:r>
      <w:r w:rsidR="00020646">
        <w:rPr>
          <w:rFonts w:hint="eastAsia"/>
          <w:color w:val="000000"/>
          <w:sz w:val="20"/>
          <w:szCs w:val="20"/>
          <w:shd w:val="clear" w:color="auto" w:fill="FFFFFF"/>
        </w:rPr>
        <w:t>文件，然后可以使用</w:t>
      </w:r>
      <w:r w:rsidR="00020646">
        <w:rPr>
          <w:rFonts w:hint="eastAsia"/>
          <w:color w:val="000000"/>
          <w:sz w:val="20"/>
          <w:szCs w:val="20"/>
          <w:shd w:val="clear" w:color="auto" w:fill="FFFFFF"/>
        </w:rPr>
        <w:t>jconsole</w:t>
      </w:r>
      <w:r w:rsidR="00020646">
        <w:rPr>
          <w:rFonts w:hint="eastAsia"/>
          <w:color w:val="000000"/>
          <w:sz w:val="20"/>
          <w:szCs w:val="20"/>
          <w:shd w:val="clear" w:color="auto" w:fill="FFFFFF"/>
        </w:rPr>
        <w:t>或者</w:t>
      </w:r>
      <w:r w:rsidR="00020646">
        <w:rPr>
          <w:rFonts w:hint="eastAsia"/>
          <w:color w:val="000000"/>
          <w:sz w:val="20"/>
          <w:szCs w:val="20"/>
          <w:shd w:val="clear" w:color="auto" w:fill="FFFFFF"/>
        </w:rPr>
        <w:t>jmap</w:t>
      </w:r>
      <w:r w:rsidR="00020646">
        <w:rPr>
          <w:rFonts w:hint="eastAsia"/>
          <w:color w:val="000000"/>
          <w:sz w:val="20"/>
          <w:szCs w:val="20"/>
          <w:shd w:val="clear" w:color="auto" w:fill="FFFFFF"/>
        </w:rPr>
        <w:t>对</w:t>
      </w:r>
      <w:r w:rsidR="00020646">
        <w:rPr>
          <w:rFonts w:hint="eastAsia"/>
          <w:color w:val="000000"/>
          <w:sz w:val="20"/>
          <w:szCs w:val="20"/>
          <w:shd w:val="clear" w:color="auto" w:fill="FFFFFF"/>
        </w:rPr>
        <w:t>dump</w:t>
      </w:r>
      <w:r w:rsidR="00020646">
        <w:rPr>
          <w:rFonts w:hint="eastAsia"/>
          <w:color w:val="000000"/>
          <w:sz w:val="20"/>
          <w:szCs w:val="20"/>
          <w:shd w:val="clear" w:color="auto" w:fill="FFFFFF"/>
        </w:rPr>
        <w:t>文件进行分析。</w:t>
      </w:r>
    </w:p>
    <w:p w:rsidR="00020646" w:rsidRDefault="0001459F" w:rsidP="00E24D98">
      <w:pPr>
        <w:rPr>
          <w:color w:val="000000"/>
          <w:sz w:val="20"/>
          <w:szCs w:val="20"/>
          <w:shd w:val="clear" w:color="auto" w:fill="FFFFFF"/>
        </w:rPr>
      </w:pPr>
      <w:r>
        <w:rPr>
          <w:rFonts w:hint="eastAsia"/>
          <w:color w:val="000000"/>
          <w:sz w:val="20"/>
          <w:szCs w:val="20"/>
          <w:shd w:val="clear" w:color="auto" w:fill="FFFFFF"/>
        </w:rPr>
        <w:t>如果是</w:t>
      </w:r>
      <w:r w:rsidRPr="0001459F">
        <w:rPr>
          <w:rFonts w:hint="eastAsia"/>
          <w:b/>
          <w:color w:val="000000"/>
          <w:sz w:val="20"/>
          <w:szCs w:val="20"/>
          <w:shd w:val="clear" w:color="auto" w:fill="FFFFFF"/>
        </w:rPr>
        <w:t>堆内存</w:t>
      </w:r>
      <w:r>
        <w:rPr>
          <w:rFonts w:hint="eastAsia"/>
          <w:color w:val="000000"/>
          <w:sz w:val="20"/>
          <w:szCs w:val="20"/>
          <w:shd w:val="clear" w:color="auto" w:fill="FFFFFF"/>
        </w:rPr>
        <w:t>溢出了，</w:t>
      </w:r>
      <w:r w:rsidR="00020646">
        <w:rPr>
          <w:rFonts w:hint="eastAsia"/>
          <w:color w:val="000000"/>
          <w:sz w:val="20"/>
          <w:szCs w:val="20"/>
          <w:shd w:val="clear" w:color="auto" w:fill="FFFFFF"/>
        </w:rPr>
        <w:t>分析是内存溢出还是内存泄露。（如果</w:t>
      </w:r>
      <w:r w:rsidR="00020646">
        <w:rPr>
          <w:rFonts w:hint="eastAsia"/>
          <w:color w:val="000000"/>
          <w:sz w:val="20"/>
          <w:szCs w:val="20"/>
          <w:shd w:val="clear" w:color="auto" w:fill="FFFFFF"/>
        </w:rPr>
        <w:t>GC</w:t>
      </w:r>
      <w:r w:rsidR="00020646">
        <w:rPr>
          <w:rFonts w:hint="eastAsia"/>
          <w:color w:val="000000"/>
          <w:sz w:val="20"/>
          <w:szCs w:val="20"/>
          <w:shd w:val="clear" w:color="auto" w:fill="FFFFFF"/>
        </w:rPr>
        <w:t>比较频繁，会导致性能下降）</w:t>
      </w:r>
      <w:r>
        <w:rPr>
          <w:rFonts w:hint="eastAsia"/>
          <w:color w:val="000000"/>
          <w:sz w:val="20"/>
          <w:szCs w:val="20"/>
          <w:shd w:val="clear" w:color="auto" w:fill="FFFFFF"/>
        </w:rPr>
        <w:t>。</w:t>
      </w:r>
    </w:p>
    <w:p w:rsidR="0001459F" w:rsidRDefault="0001459F" w:rsidP="00E24D98">
      <w:pPr>
        <w:rPr>
          <w:color w:val="000000"/>
          <w:sz w:val="20"/>
          <w:szCs w:val="20"/>
          <w:shd w:val="clear" w:color="auto" w:fill="FFFFFF"/>
        </w:rPr>
      </w:pPr>
      <w:r>
        <w:rPr>
          <w:rFonts w:hint="eastAsia"/>
          <w:color w:val="000000"/>
          <w:sz w:val="20"/>
          <w:szCs w:val="20"/>
          <w:shd w:val="clear" w:color="auto" w:fill="FFFFFF"/>
        </w:rPr>
        <w:t>内存泄露检查：首先通过内存溢出快照</w:t>
      </w:r>
      <w:r>
        <w:rPr>
          <w:rFonts w:hint="eastAsia"/>
          <w:color w:val="000000"/>
          <w:sz w:val="20"/>
          <w:szCs w:val="20"/>
          <w:shd w:val="clear" w:color="auto" w:fill="FFFFFF"/>
        </w:rPr>
        <w:t>+MAT</w:t>
      </w:r>
      <w:r>
        <w:rPr>
          <w:rFonts w:hint="eastAsia"/>
          <w:color w:val="000000"/>
          <w:sz w:val="20"/>
          <w:szCs w:val="20"/>
          <w:shd w:val="clear" w:color="auto" w:fill="FFFFFF"/>
        </w:rPr>
        <w:t>等分析工具，分析是否存在内存泄露现象，</w:t>
      </w:r>
      <w:r w:rsidR="00F74B28">
        <w:rPr>
          <w:rFonts w:hint="eastAsia"/>
          <w:color w:val="000000"/>
          <w:sz w:val="20"/>
          <w:szCs w:val="20"/>
          <w:shd w:val="clear" w:color="auto" w:fill="FFFFFF"/>
        </w:rPr>
        <w:t>（</w:t>
      </w:r>
      <w:r w:rsidR="006C3FCA">
        <w:rPr>
          <w:rFonts w:hint="eastAsia"/>
          <w:color w:val="000000"/>
          <w:sz w:val="20"/>
          <w:szCs w:val="20"/>
          <w:shd w:val="clear" w:color="auto" w:fill="FFFFFF"/>
        </w:rPr>
        <w:t>如果</w:t>
      </w:r>
      <w:r w:rsidR="006C3FCA">
        <w:rPr>
          <w:rFonts w:hint="eastAsia"/>
          <w:color w:val="000000"/>
          <w:sz w:val="20"/>
          <w:szCs w:val="20"/>
          <w:shd w:val="clear" w:color="auto" w:fill="FFFFFF"/>
        </w:rPr>
        <w:t>GC</w:t>
      </w:r>
      <w:r w:rsidR="006C3FCA">
        <w:rPr>
          <w:rFonts w:hint="eastAsia"/>
          <w:color w:val="000000"/>
          <w:sz w:val="20"/>
          <w:szCs w:val="20"/>
          <w:shd w:val="clear" w:color="auto" w:fill="FFFFFF"/>
        </w:rPr>
        <w:t>发生比较频繁，</w:t>
      </w:r>
      <w:r w:rsidR="00F74B28">
        <w:rPr>
          <w:rFonts w:hint="eastAsia"/>
          <w:color w:val="000000"/>
          <w:sz w:val="20"/>
          <w:szCs w:val="20"/>
          <w:shd w:val="clear" w:color="auto" w:fill="FFFFFF"/>
        </w:rPr>
        <w:t>内存不会减少，也就是说存在了内存泄露）</w:t>
      </w:r>
      <w:r>
        <w:rPr>
          <w:rFonts w:hint="eastAsia"/>
          <w:color w:val="000000"/>
          <w:sz w:val="20"/>
          <w:szCs w:val="20"/>
          <w:shd w:val="clear" w:color="auto" w:fill="FFFFFF"/>
        </w:rPr>
        <w:t>检查时可以怀疑的点如集合</w:t>
      </w:r>
      <w:r>
        <w:rPr>
          <w:rFonts w:hint="eastAsia"/>
          <w:color w:val="000000"/>
          <w:sz w:val="20"/>
          <w:szCs w:val="20"/>
          <w:shd w:val="clear" w:color="auto" w:fill="FFFFFF"/>
        </w:rPr>
        <w:t xml:space="preserve"> </w:t>
      </w:r>
      <w:r>
        <w:rPr>
          <w:rFonts w:hint="eastAsia"/>
          <w:color w:val="000000"/>
          <w:sz w:val="20"/>
          <w:szCs w:val="20"/>
          <w:shd w:val="clear" w:color="auto" w:fill="FFFFFF"/>
        </w:rPr>
        <w:t>第三方库（数据库的连接和使用）</w:t>
      </w:r>
      <w:r>
        <w:rPr>
          <w:rFonts w:hint="eastAsia"/>
          <w:color w:val="000000"/>
          <w:sz w:val="20"/>
          <w:szCs w:val="20"/>
          <w:shd w:val="clear" w:color="auto" w:fill="FFFFFF"/>
        </w:rPr>
        <w:t xml:space="preserve"> new</w:t>
      </w:r>
      <w:r>
        <w:rPr>
          <w:rFonts w:hint="eastAsia"/>
          <w:color w:val="000000"/>
          <w:sz w:val="20"/>
          <w:szCs w:val="20"/>
          <w:shd w:val="clear" w:color="auto" w:fill="FFFFFF"/>
        </w:rPr>
        <w:t>关键字等。</w:t>
      </w:r>
    </w:p>
    <w:p w:rsidR="00256894" w:rsidRDefault="00256894" w:rsidP="00E24D98">
      <w:pPr>
        <w:rPr>
          <w:color w:val="000000"/>
          <w:sz w:val="20"/>
          <w:szCs w:val="20"/>
          <w:shd w:val="clear" w:color="auto" w:fill="FFFFFF"/>
        </w:rPr>
      </w:pPr>
      <w:r>
        <w:rPr>
          <w:rFonts w:hint="eastAsia"/>
          <w:color w:val="000000"/>
          <w:sz w:val="20"/>
          <w:szCs w:val="20"/>
          <w:shd w:val="clear" w:color="auto" w:fill="FFFFFF"/>
        </w:rPr>
        <w:t>找出泄露的对象</w:t>
      </w:r>
      <w:r>
        <w:rPr>
          <w:rFonts w:hint="eastAsia"/>
          <w:color w:val="000000"/>
          <w:sz w:val="20"/>
          <w:szCs w:val="20"/>
          <w:shd w:val="clear" w:color="auto" w:fill="FFFFFF"/>
        </w:rPr>
        <w:t xml:space="preserve">    </w:t>
      </w:r>
      <w:r>
        <w:rPr>
          <w:rFonts w:hint="eastAsia"/>
          <w:color w:val="000000"/>
          <w:sz w:val="20"/>
          <w:szCs w:val="20"/>
          <w:shd w:val="clear" w:color="auto" w:fill="FFFFFF"/>
        </w:rPr>
        <w:t>找到泄露对象的</w:t>
      </w:r>
      <w:r>
        <w:rPr>
          <w:rFonts w:hint="eastAsia"/>
          <w:color w:val="000000"/>
          <w:sz w:val="20"/>
          <w:szCs w:val="20"/>
          <w:shd w:val="clear" w:color="auto" w:fill="FFFFFF"/>
        </w:rPr>
        <w:t>GC</w:t>
      </w:r>
      <w:r>
        <w:rPr>
          <w:color w:val="000000"/>
          <w:sz w:val="20"/>
          <w:szCs w:val="20"/>
          <w:shd w:val="clear" w:color="auto" w:fill="FFFFFF"/>
        </w:rPr>
        <w:t xml:space="preserve"> </w:t>
      </w:r>
      <w:r>
        <w:rPr>
          <w:rFonts w:hint="eastAsia"/>
          <w:color w:val="000000"/>
          <w:sz w:val="20"/>
          <w:szCs w:val="20"/>
          <w:shd w:val="clear" w:color="auto" w:fill="FFFFFF"/>
        </w:rPr>
        <w:t>root</w:t>
      </w:r>
      <w:r>
        <w:rPr>
          <w:color w:val="000000"/>
          <w:sz w:val="20"/>
          <w:szCs w:val="20"/>
          <w:shd w:val="clear" w:color="auto" w:fill="FFFFFF"/>
        </w:rPr>
        <w:t xml:space="preserve">  </w:t>
      </w:r>
      <w:r>
        <w:rPr>
          <w:rFonts w:hint="eastAsia"/>
          <w:color w:val="000000"/>
          <w:sz w:val="20"/>
          <w:szCs w:val="20"/>
          <w:shd w:val="clear" w:color="auto" w:fill="FFFFFF"/>
        </w:rPr>
        <w:t>根据泄露对象和</w:t>
      </w:r>
      <w:r>
        <w:rPr>
          <w:rFonts w:hint="eastAsia"/>
          <w:color w:val="000000"/>
          <w:sz w:val="20"/>
          <w:szCs w:val="20"/>
          <w:shd w:val="clear" w:color="auto" w:fill="FFFFFF"/>
        </w:rPr>
        <w:t>GC</w:t>
      </w:r>
      <w:r>
        <w:rPr>
          <w:color w:val="000000"/>
          <w:sz w:val="20"/>
          <w:szCs w:val="20"/>
          <w:shd w:val="clear" w:color="auto" w:fill="FFFFFF"/>
        </w:rPr>
        <w:t xml:space="preserve"> </w:t>
      </w:r>
      <w:r>
        <w:rPr>
          <w:rFonts w:hint="eastAsia"/>
          <w:color w:val="000000"/>
          <w:sz w:val="20"/>
          <w:szCs w:val="20"/>
          <w:shd w:val="clear" w:color="auto" w:fill="FFFFFF"/>
        </w:rPr>
        <w:t>Root</w:t>
      </w:r>
      <w:r>
        <w:rPr>
          <w:rFonts w:hint="eastAsia"/>
          <w:color w:val="000000"/>
          <w:sz w:val="20"/>
          <w:szCs w:val="20"/>
          <w:shd w:val="clear" w:color="auto" w:fill="FFFFFF"/>
        </w:rPr>
        <w:t>找到导致内存泄露的代码</w:t>
      </w:r>
      <w:r>
        <w:rPr>
          <w:rFonts w:hint="eastAsia"/>
          <w:color w:val="000000"/>
          <w:sz w:val="20"/>
          <w:szCs w:val="20"/>
          <w:shd w:val="clear" w:color="auto" w:fill="FFFFFF"/>
        </w:rPr>
        <w:t xml:space="preserve">    </w:t>
      </w:r>
      <w:r>
        <w:rPr>
          <w:rFonts w:hint="eastAsia"/>
          <w:color w:val="000000"/>
          <w:sz w:val="20"/>
          <w:szCs w:val="20"/>
          <w:shd w:val="clear" w:color="auto" w:fill="FFFFFF"/>
        </w:rPr>
        <w:t>设法解除泄露对象与</w:t>
      </w:r>
      <w:r>
        <w:rPr>
          <w:rFonts w:hint="eastAsia"/>
          <w:color w:val="000000"/>
          <w:sz w:val="20"/>
          <w:szCs w:val="20"/>
          <w:shd w:val="clear" w:color="auto" w:fill="FFFFFF"/>
        </w:rPr>
        <w:t>GC</w:t>
      </w:r>
      <w:r>
        <w:rPr>
          <w:color w:val="000000"/>
          <w:sz w:val="20"/>
          <w:szCs w:val="20"/>
          <w:shd w:val="clear" w:color="auto" w:fill="FFFFFF"/>
        </w:rPr>
        <w:t xml:space="preserve"> </w:t>
      </w:r>
      <w:r>
        <w:rPr>
          <w:rFonts w:hint="eastAsia"/>
          <w:color w:val="000000"/>
          <w:sz w:val="20"/>
          <w:szCs w:val="20"/>
          <w:shd w:val="clear" w:color="auto" w:fill="FFFFFF"/>
        </w:rPr>
        <w:t>root</w:t>
      </w:r>
      <w:r>
        <w:rPr>
          <w:rFonts w:hint="eastAsia"/>
          <w:color w:val="000000"/>
          <w:sz w:val="20"/>
          <w:szCs w:val="20"/>
          <w:shd w:val="clear" w:color="auto" w:fill="FFFFFF"/>
        </w:rPr>
        <w:t>之间的连接</w:t>
      </w:r>
    </w:p>
    <w:p w:rsidR="0001459F" w:rsidRPr="0001459F" w:rsidRDefault="0001459F" w:rsidP="00E24D98">
      <w:pPr>
        <w:rPr>
          <w:color w:val="000000"/>
          <w:sz w:val="20"/>
          <w:szCs w:val="20"/>
          <w:shd w:val="clear" w:color="auto" w:fill="FFFFFF"/>
        </w:rPr>
      </w:pPr>
      <w:r>
        <w:rPr>
          <w:rFonts w:hint="eastAsia"/>
          <w:color w:val="000000"/>
          <w:sz w:val="20"/>
          <w:szCs w:val="20"/>
          <w:shd w:val="clear" w:color="auto" w:fill="FFFFFF"/>
        </w:rPr>
        <w:t>如果没有内存泄露，则是内存溢出，判断所有对象是否都还需要存活。</w:t>
      </w:r>
      <w:r w:rsidRPr="0001459F">
        <w:rPr>
          <w:rFonts w:hint="eastAsia"/>
          <w:color w:val="000000"/>
          <w:sz w:val="20"/>
          <w:szCs w:val="20"/>
          <w:shd w:val="clear" w:color="auto" w:fill="FFFFFF"/>
        </w:rPr>
        <w:t>如果程序确实需要那么多内存，那么就增大堆内存。通过</w:t>
      </w:r>
      <w:r w:rsidRPr="0001459F">
        <w:rPr>
          <w:rFonts w:hint="eastAsia"/>
          <w:color w:val="000000"/>
          <w:sz w:val="20"/>
          <w:szCs w:val="20"/>
          <w:shd w:val="clear" w:color="auto" w:fill="FFFFFF"/>
        </w:rPr>
        <w:t>-Xmx</w:t>
      </w:r>
      <w:r w:rsidRPr="0001459F">
        <w:rPr>
          <w:rFonts w:hint="eastAsia"/>
          <w:color w:val="000000"/>
          <w:sz w:val="20"/>
          <w:szCs w:val="20"/>
          <w:shd w:val="clear" w:color="auto" w:fill="FFFFFF"/>
        </w:rPr>
        <w:t>参数调整最大堆内存</w:t>
      </w:r>
      <w:r>
        <w:rPr>
          <w:rFonts w:hint="eastAsia"/>
          <w:color w:val="000000"/>
          <w:sz w:val="20"/>
          <w:szCs w:val="20"/>
          <w:shd w:val="clear" w:color="auto" w:fill="FFFFFF"/>
        </w:rPr>
        <w:t>。</w:t>
      </w:r>
    </w:p>
    <w:p w:rsidR="0001459F" w:rsidRDefault="0001459F" w:rsidP="00E24D98">
      <w:pPr>
        <w:rPr>
          <w:color w:val="000000"/>
          <w:sz w:val="20"/>
          <w:szCs w:val="20"/>
          <w:shd w:val="clear" w:color="auto" w:fill="FFFFFF"/>
        </w:rPr>
      </w:pPr>
    </w:p>
    <w:p w:rsidR="0001459F" w:rsidRDefault="0001459F" w:rsidP="00E24D98">
      <w:pPr>
        <w:rPr>
          <w:color w:val="000000"/>
          <w:sz w:val="20"/>
          <w:szCs w:val="20"/>
          <w:shd w:val="clear" w:color="auto" w:fill="FFFFFF"/>
        </w:rPr>
      </w:pPr>
      <w:r>
        <w:rPr>
          <w:rFonts w:hint="eastAsia"/>
          <w:color w:val="000000"/>
          <w:sz w:val="20"/>
          <w:szCs w:val="20"/>
          <w:shd w:val="clear" w:color="auto" w:fill="FFFFFF"/>
        </w:rPr>
        <w:t>如果是</w:t>
      </w:r>
      <w:r w:rsidRPr="0001459F">
        <w:rPr>
          <w:rFonts w:hint="eastAsia"/>
          <w:b/>
          <w:color w:val="000000"/>
          <w:sz w:val="20"/>
          <w:szCs w:val="20"/>
          <w:shd w:val="clear" w:color="auto" w:fill="FFFFFF"/>
        </w:rPr>
        <w:t>栈内存</w:t>
      </w:r>
      <w:r>
        <w:rPr>
          <w:rFonts w:hint="eastAsia"/>
          <w:color w:val="000000"/>
          <w:sz w:val="20"/>
          <w:szCs w:val="20"/>
          <w:shd w:val="clear" w:color="auto" w:fill="FFFFFF"/>
        </w:rPr>
        <w:t>溢出了，会抛出</w:t>
      </w:r>
      <w:r>
        <w:rPr>
          <w:rFonts w:hint="eastAsia"/>
          <w:color w:val="000000"/>
          <w:sz w:val="20"/>
          <w:szCs w:val="20"/>
          <w:shd w:val="clear" w:color="auto" w:fill="FFFFFF"/>
        </w:rPr>
        <w:t>StackOverFlowError</w:t>
      </w:r>
      <w:r>
        <w:rPr>
          <w:rFonts w:hint="eastAsia"/>
          <w:color w:val="000000"/>
          <w:sz w:val="20"/>
          <w:szCs w:val="20"/>
          <w:shd w:val="clear" w:color="auto" w:fill="FFFFFF"/>
        </w:rPr>
        <w:t>，根据信息查看对应的方法调用是否出现了无限调用，或者栈桢过大等代码逻辑上的问题，通过修改代码进行解决。如果确实需要更大的栈容量，则调整最大栈容量：</w:t>
      </w:r>
      <w:r>
        <w:rPr>
          <w:rFonts w:hint="eastAsia"/>
          <w:color w:val="000000"/>
          <w:sz w:val="20"/>
          <w:szCs w:val="20"/>
          <w:shd w:val="clear" w:color="auto" w:fill="FFFFFF"/>
        </w:rPr>
        <w:t>-Xss 16M</w:t>
      </w:r>
    </w:p>
    <w:p w:rsidR="0001459F" w:rsidRDefault="0001459F" w:rsidP="00E24D98">
      <w:pPr>
        <w:rPr>
          <w:color w:val="000000"/>
          <w:sz w:val="20"/>
          <w:szCs w:val="20"/>
          <w:shd w:val="clear" w:color="auto" w:fill="FFFFFF"/>
        </w:rPr>
      </w:pPr>
      <w:r>
        <w:rPr>
          <w:rFonts w:hint="eastAsia"/>
          <w:color w:val="000000"/>
          <w:sz w:val="20"/>
          <w:szCs w:val="20"/>
          <w:shd w:val="clear" w:color="auto" w:fill="FFFFFF"/>
        </w:rPr>
        <w:t>当然在报出</w:t>
      </w:r>
      <w:r>
        <w:rPr>
          <w:rFonts w:ascii="Arial" w:hAnsi="Arial" w:cs="Arial"/>
          <w:color w:val="333333"/>
          <w:sz w:val="18"/>
          <w:szCs w:val="18"/>
          <w:shd w:val="clear" w:color="auto" w:fill="FFFFFF"/>
        </w:rPr>
        <w:t>OutOfMemoryError</w:t>
      </w:r>
      <w:r>
        <w:rPr>
          <w:rFonts w:ascii="Arial" w:hAnsi="Arial" w:cs="Arial" w:hint="eastAsia"/>
          <w:color w:val="333333"/>
          <w:sz w:val="18"/>
          <w:szCs w:val="18"/>
          <w:shd w:val="clear" w:color="auto" w:fill="FFFFFF"/>
        </w:rPr>
        <w:t>错误时，也有可能是栈的问题。检查是否创建了过多的线程，减少线程数目。如果不能减少线程数据，可以减少最大堆容量或者减少栈容量来解决。</w:t>
      </w:r>
    </w:p>
    <w:p w:rsidR="00020646" w:rsidRDefault="00020646" w:rsidP="00E24D98">
      <w:pPr>
        <w:rPr>
          <w:color w:val="000000"/>
          <w:sz w:val="20"/>
          <w:szCs w:val="20"/>
          <w:shd w:val="clear" w:color="auto" w:fill="FFFFFF"/>
        </w:rPr>
      </w:pPr>
    </w:p>
    <w:p w:rsidR="00FB54B2" w:rsidRDefault="0001459F" w:rsidP="00E24D98">
      <w:pPr>
        <w:rPr>
          <w:rFonts w:ascii="Arial" w:hAnsi="Arial" w:cs="Arial"/>
          <w:color w:val="333333"/>
          <w:sz w:val="18"/>
          <w:szCs w:val="18"/>
          <w:shd w:val="clear" w:color="auto" w:fill="FFFFFF"/>
        </w:rPr>
      </w:pPr>
      <w:r>
        <w:rPr>
          <w:rFonts w:hint="eastAsia"/>
        </w:rPr>
        <w:t>对于方法区，会报</w:t>
      </w:r>
      <w:r>
        <w:rPr>
          <w:rFonts w:ascii="Arial" w:hAnsi="Arial" w:cs="Arial"/>
          <w:color w:val="333333"/>
          <w:sz w:val="18"/>
          <w:szCs w:val="18"/>
          <w:shd w:val="clear" w:color="auto" w:fill="FFFFFF"/>
        </w:rPr>
        <w:t>OutOfMemoryError:PermGen space</w:t>
      </w:r>
      <w:r>
        <w:rPr>
          <w:rFonts w:ascii="Arial" w:hAnsi="Arial" w:cs="Arial" w:hint="eastAsia"/>
          <w:color w:val="333333"/>
          <w:sz w:val="18"/>
          <w:szCs w:val="18"/>
          <w:shd w:val="clear" w:color="auto" w:fill="FFFFFF"/>
        </w:rPr>
        <w:t>错误。</w:t>
      </w:r>
    </w:p>
    <w:p w:rsidR="0001459F" w:rsidRDefault="0001459F" w:rsidP="00E24D98">
      <w:pPr>
        <w:rPr>
          <w:rFonts w:ascii="Arial" w:hAnsi="Arial" w:cs="Arial"/>
          <w:color w:val="333333"/>
          <w:sz w:val="18"/>
          <w:szCs w:val="18"/>
          <w:shd w:val="clear" w:color="auto" w:fill="FFFFFF"/>
        </w:rPr>
      </w:pPr>
      <w:r>
        <w:rPr>
          <w:rFonts w:ascii="Arial" w:hAnsi="Arial" w:cs="Arial" w:hint="eastAsia"/>
          <w:color w:val="333333"/>
          <w:sz w:val="18"/>
          <w:szCs w:val="18"/>
          <w:shd w:val="clear" w:color="auto" w:fill="FFFFFF"/>
        </w:rPr>
        <w:t>溢出原因：</w:t>
      </w:r>
      <w:r w:rsidRPr="0001459F">
        <w:rPr>
          <w:rFonts w:ascii="Arial" w:hAnsi="Arial" w:cs="Arial"/>
          <w:color w:val="333333"/>
          <w:sz w:val="18"/>
          <w:szCs w:val="18"/>
          <w:shd w:val="clear" w:color="auto" w:fill="FFFFFF"/>
        </w:rPr>
        <w:t>方法区没有足够的内存完成内存分配，存放运行时新创建的常量，比如</w:t>
      </w:r>
      <w:r w:rsidRPr="0001459F">
        <w:rPr>
          <w:rFonts w:ascii="Arial" w:hAnsi="Arial" w:cs="Arial"/>
          <w:color w:val="333333"/>
          <w:sz w:val="18"/>
          <w:szCs w:val="18"/>
          <w:shd w:val="clear" w:color="auto" w:fill="FFFFFF"/>
        </w:rPr>
        <w:t>String</w:t>
      </w:r>
      <w:r w:rsidRPr="0001459F">
        <w:rPr>
          <w:rFonts w:ascii="Arial" w:hAnsi="Arial" w:cs="Arial"/>
          <w:color w:val="333333"/>
          <w:sz w:val="18"/>
          <w:szCs w:val="18"/>
          <w:shd w:val="clear" w:color="auto" w:fill="FFFFFF"/>
        </w:rPr>
        <w:t>类的</w:t>
      </w:r>
      <w:r w:rsidRPr="0001459F">
        <w:rPr>
          <w:rFonts w:ascii="Arial" w:hAnsi="Arial" w:cs="Arial"/>
          <w:color w:val="333333"/>
          <w:sz w:val="18"/>
          <w:szCs w:val="18"/>
          <w:shd w:val="clear" w:color="auto" w:fill="FFFFFF"/>
        </w:rPr>
        <w:t>intern()</w:t>
      </w:r>
      <w:r w:rsidRPr="0001459F">
        <w:rPr>
          <w:rFonts w:ascii="Arial" w:hAnsi="Arial" w:cs="Arial"/>
          <w:color w:val="333333"/>
          <w:sz w:val="18"/>
          <w:szCs w:val="18"/>
          <w:shd w:val="clear" w:color="auto" w:fill="FFFFFF"/>
        </w:rPr>
        <w:t>方法，其作用是如果常量池已经包含一个相同的字符串，则返回其引用，否则将此</w:t>
      </w:r>
      <w:r w:rsidRPr="0001459F">
        <w:rPr>
          <w:rFonts w:ascii="Arial" w:hAnsi="Arial" w:cs="Arial"/>
          <w:color w:val="333333"/>
          <w:sz w:val="18"/>
          <w:szCs w:val="18"/>
          <w:shd w:val="clear" w:color="auto" w:fill="FFFFFF"/>
        </w:rPr>
        <w:t>String</w:t>
      </w:r>
      <w:r w:rsidRPr="0001459F">
        <w:rPr>
          <w:rFonts w:ascii="Arial" w:hAnsi="Arial" w:cs="Arial"/>
          <w:color w:val="333333"/>
          <w:sz w:val="18"/>
          <w:szCs w:val="18"/>
          <w:shd w:val="clear" w:color="auto" w:fill="FFFFFF"/>
        </w:rPr>
        <w:t>对象包含的字符串添加到常量池中。</w:t>
      </w:r>
      <w:r w:rsidR="00FB54B2">
        <w:rPr>
          <w:rFonts w:ascii="Arial" w:hAnsi="Arial" w:cs="Arial" w:hint="eastAsia"/>
          <w:color w:val="333333"/>
          <w:sz w:val="18"/>
          <w:szCs w:val="18"/>
          <w:shd w:val="clear" w:color="auto" w:fill="FFFFFF"/>
        </w:rPr>
        <w:t>或者程序中使用了大量的</w:t>
      </w:r>
      <w:r w:rsidR="00FB54B2">
        <w:rPr>
          <w:rFonts w:ascii="Arial" w:hAnsi="Arial" w:cs="Arial" w:hint="eastAsia"/>
          <w:color w:val="333333"/>
          <w:sz w:val="18"/>
          <w:szCs w:val="18"/>
          <w:shd w:val="clear" w:color="auto" w:fill="FFFFFF"/>
        </w:rPr>
        <w:t>jar</w:t>
      </w:r>
      <w:r w:rsidR="00FB54B2">
        <w:rPr>
          <w:rFonts w:ascii="Arial" w:hAnsi="Arial" w:cs="Arial" w:hint="eastAsia"/>
          <w:color w:val="333333"/>
          <w:sz w:val="18"/>
          <w:szCs w:val="18"/>
          <w:shd w:val="clear" w:color="auto" w:fill="FFFFFF"/>
        </w:rPr>
        <w:t>或</w:t>
      </w:r>
      <w:r w:rsidR="00FB54B2">
        <w:rPr>
          <w:rFonts w:ascii="Arial" w:hAnsi="Arial" w:cs="Arial" w:hint="eastAsia"/>
          <w:color w:val="333333"/>
          <w:sz w:val="18"/>
          <w:szCs w:val="18"/>
          <w:shd w:val="clear" w:color="auto" w:fill="FFFFFF"/>
        </w:rPr>
        <w:t>class</w:t>
      </w:r>
      <w:r w:rsidR="00FB54B2">
        <w:rPr>
          <w:rFonts w:ascii="Arial" w:hAnsi="Arial" w:cs="Arial" w:hint="eastAsia"/>
          <w:color w:val="333333"/>
          <w:sz w:val="18"/>
          <w:szCs w:val="18"/>
          <w:shd w:val="clear" w:color="auto" w:fill="FFFFFF"/>
        </w:rPr>
        <w:t>，使虚拟机装载类的空间不够。</w:t>
      </w:r>
    </w:p>
    <w:p w:rsidR="0001459F" w:rsidRDefault="0001459F" w:rsidP="00E24D98">
      <w:pPr>
        <w:rPr>
          <w:rFonts w:ascii="Arial" w:hAnsi="Arial" w:cs="Arial"/>
          <w:color w:val="333333"/>
          <w:sz w:val="18"/>
          <w:szCs w:val="18"/>
          <w:shd w:val="clear" w:color="auto" w:fill="FFFFFF"/>
        </w:rPr>
      </w:pPr>
      <w:r>
        <w:rPr>
          <w:rStyle w:val="apple-converted-space"/>
          <w:rFonts w:ascii="Arial" w:hAnsi="Arial" w:cs="Arial"/>
          <w:color w:val="333333"/>
          <w:sz w:val="18"/>
          <w:szCs w:val="18"/>
          <w:shd w:val="clear" w:color="auto" w:fill="FFFFFF"/>
        </w:rPr>
        <w:t> </w:t>
      </w:r>
      <w:r>
        <w:rPr>
          <w:rFonts w:ascii="Arial" w:hAnsi="Arial" w:cs="Arial"/>
          <w:color w:val="333333"/>
          <w:sz w:val="18"/>
          <w:szCs w:val="18"/>
          <w:shd w:val="clear" w:color="auto" w:fill="FFFFFF"/>
        </w:rPr>
        <w:t>内存泄露检查：检查是否创建过多常量</w:t>
      </w:r>
      <w:r>
        <w:rPr>
          <w:rFonts w:ascii="Arial" w:hAnsi="Arial" w:cs="Arial" w:hint="eastAsia"/>
          <w:color w:val="333333"/>
          <w:sz w:val="18"/>
          <w:szCs w:val="18"/>
          <w:shd w:val="clear" w:color="auto" w:fill="FFFFFF"/>
        </w:rPr>
        <w:t>。</w:t>
      </w:r>
      <w:r>
        <w:rPr>
          <w:rFonts w:ascii="Arial" w:hAnsi="Arial" w:cs="Arial"/>
          <w:color w:val="333333"/>
          <w:sz w:val="18"/>
          <w:szCs w:val="18"/>
          <w:shd w:val="clear" w:color="auto" w:fill="FFFFFF"/>
        </w:rPr>
        <w:t>通过</w:t>
      </w:r>
      <w:r>
        <w:rPr>
          <w:rFonts w:ascii="Arial" w:hAnsi="Arial" w:cs="Arial"/>
          <w:color w:val="333333"/>
          <w:sz w:val="18"/>
          <w:szCs w:val="18"/>
          <w:shd w:val="clear" w:color="auto" w:fill="FFFFFF"/>
        </w:rPr>
        <w:t>-XX:PermSize=64M -XX:MaxPermSize=128M</w:t>
      </w:r>
      <w:r w:rsidR="00FB54B2">
        <w:rPr>
          <w:rFonts w:ascii="Arial" w:hAnsi="Arial" w:cs="Arial"/>
          <w:color w:val="333333"/>
          <w:sz w:val="18"/>
          <w:szCs w:val="18"/>
          <w:shd w:val="clear" w:color="auto" w:fill="FFFFFF"/>
        </w:rPr>
        <w:t>改</w:t>
      </w:r>
      <w:r w:rsidR="00FB54B2">
        <w:rPr>
          <w:rFonts w:ascii="Arial" w:hAnsi="Arial" w:cs="Arial" w:hint="eastAsia"/>
          <w:color w:val="333333"/>
          <w:sz w:val="18"/>
          <w:szCs w:val="18"/>
          <w:shd w:val="clear" w:color="auto" w:fill="FFFFFF"/>
        </w:rPr>
        <w:t>变</w:t>
      </w:r>
      <w:r>
        <w:rPr>
          <w:rFonts w:ascii="Arial" w:hAnsi="Arial" w:cs="Arial"/>
          <w:color w:val="333333"/>
          <w:sz w:val="18"/>
          <w:szCs w:val="18"/>
          <w:shd w:val="clear" w:color="auto" w:fill="FFFFFF"/>
        </w:rPr>
        <w:t>方法区大小</w:t>
      </w:r>
      <w:r>
        <w:rPr>
          <w:rFonts w:ascii="Arial" w:hAnsi="Arial" w:cs="Arial" w:hint="eastAsia"/>
          <w:color w:val="333333"/>
          <w:sz w:val="18"/>
          <w:szCs w:val="18"/>
          <w:shd w:val="clear" w:color="auto" w:fill="FFFFFF"/>
        </w:rPr>
        <w:t>。</w:t>
      </w:r>
    </w:p>
    <w:p w:rsidR="0001459F" w:rsidRDefault="0001459F" w:rsidP="00E24D98">
      <w:pPr>
        <w:rPr>
          <w:rFonts w:ascii="Arial" w:hAnsi="Arial" w:cs="Arial"/>
          <w:color w:val="333333"/>
          <w:sz w:val="18"/>
          <w:szCs w:val="18"/>
          <w:shd w:val="clear" w:color="auto" w:fill="FFFFFF"/>
        </w:rPr>
      </w:pPr>
    </w:p>
    <w:p w:rsidR="0001459F" w:rsidRDefault="0001459F" w:rsidP="00E24D98">
      <w:pPr>
        <w:rPr>
          <w:rFonts w:ascii="Arial" w:hAnsi="Arial" w:cs="Arial"/>
          <w:color w:val="333333"/>
          <w:sz w:val="18"/>
          <w:szCs w:val="18"/>
          <w:shd w:val="clear" w:color="auto" w:fill="FFFFFF"/>
        </w:rPr>
      </w:pPr>
      <w:r>
        <w:rPr>
          <w:rFonts w:ascii="Arial" w:hAnsi="Arial" w:cs="Arial" w:hint="eastAsia"/>
          <w:color w:val="333333"/>
          <w:sz w:val="18"/>
          <w:szCs w:val="18"/>
          <w:shd w:val="clear" w:color="auto" w:fill="FFFFFF"/>
        </w:rPr>
        <w:t>直接内存：</w:t>
      </w:r>
      <w:r w:rsidRPr="0001459F">
        <w:rPr>
          <w:rFonts w:ascii="Arial" w:hAnsi="Arial" w:cs="Arial"/>
          <w:color w:val="333333"/>
          <w:sz w:val="18"/>
          <w:szCs w:val="18"/>
          <w:shd w:val="clear" w:color="auto" w:fill="FFFFFF"/>
        </w:rPr>
        <w:t>不属于</w:t>
      </w:r>
      <w:r w:rsidRPr="0001459F">
        <w:rPr>
          <w:rFonts w:ascii="Arial" w:hAnsi="Arial" w:cs="Arial"/>
          <w:color w:val="333333"/>
          <w:sz w:val="18"/>
          <w:szCs w:val="18"/>
          <w:shd w:val="clear" w:color="auto" w:fill="FFFFFF"/>
        </w:rPr>
        <w:t>JVM</w:t>
      </w:r>
      <w:r w:rsidRPr="0001459F">
        <w:rPr>
          <w:rFonts w:ascii="Arial" w:hAnsi="Arial" w:cs="Arial"/>
          <w:color w:val="333333"/>
          <w:sz w:val="18"/>
          <w:szCs w:val="18"/>
          <w:shd w:val="clear" w:color="auto" w:fill="FFFFFF"/>
        </w:rPr>
        <w:t>运行时数据区，也不是虚拟机规范中定义的内存区域，</w:t>
      </w:r>
      <w:r w:rsidRPr="0001459F">
        <w:rPr>
          <w:rFonts w:ascii="Arial" w:hAnsi="Arial" w:cs="Arial"/>
          <w:color w:val="333333"/>
          <w:sz w:val="18"/>
          <w:szCs w:val="18"/>
          <w:shd w:val="clear" w:color="auto" w:fill="FFFFFF"/>
        </w:rPr>
        <w:t>JDK1.4</w:t>
      </w:r>
      <w:r w:rsidRPr="0001459F">
        <w:rPr>
          <w:rFonts w:ascii="Arial" w:hAnsi="Arial" w:cs="Arial"/>
          <w:color w:val="333333"/>
          <w:sz w:val="18"/>
          <w:szCs w:val="18"/>
          <w:shd w:val="clear" w:color="auto" w:fill="FFFFFF"/>
        </w:rPr>
        <w:t>引入的</w:t>
      </w:r>
      <w:r w:rsidRPr="0001459F">
        <w:rPr>
          <w:rFonts w:ascii="Arial" w:hAnsi="Arial" w:cs="Arial"/>
          <w:color w:val="333333"/>
          <w:sz w:val="18"/>
          <w:szCs w:val="18"/>
          <w:shd w:val="clear" w:color="auto" w:fill="FFFFFF"/>
        </w:rPr>
        <w:t>NIO</w:t>
      </w:r>
      <w:r w:rsidRPr="0001459F">
        <w:rPr>
          <w:rFonts w:ascii="Arial" w:hAnsi="Arial" w:cs="Arial"/>
          <w:color w:val="333333"/>
          <w:sz w:val="18"/>
          <w:szCs w:val="18"/>
          <w:shd w:val="clear" w:color="auto" w:fill="FFFFFF"/>
        </w:rPr>
        <w:t>中包含通道</w:t>
      </w:r>
      <w:r w:rsidRPr="0001459F">
        <w:rPr>
          <w:rFonts w:ascii="Arial" w:hAnsi="Arial" w:cs="Arial"/>
          <w:color w:val="333333"/>
          <w:sz w:val="18"/>
          <w:szCs w:val="18"/>
          <w:shd w:val="clear" w:color="auto" w:fill="FFFFFF"/>
        </w:rPr>
        <w:t>Channel</w:t>
      </w:r>
      <w:r w:rsidRPr="0001459F">
        <w:rPr>
          <w:rFonts w:ascii="Arial" w:hAnsi="Arial" w:cs="Arial"/>
          <w:color w:val="333333"/>
          <w:sz w:val="18"/>
          <w:szCs w:val="18"/>
          <w:shd w:val="clear" w:color="auto" w:fill="FFFFFF"/>
        </w:rPr>
        <w:t>和缓冲区</w:t>
      </w:r>
      <w:r w:rsidRPr="0001459F">
        <w:rPr>
          <w:rFonts w:ascii="Arial" w:hAnsi="Arial" w:cs="Arial"/>
          <w:color w:val="333333"/>
          <w:sz w:val="18"/>
          <w:szCs w:val="18"/>
          <w:shd w:val="clear" w:color="auto" w:fill="FFFFFF"/>
        </w:rPr>
        <w:t>Buffer</w:t>
      </w:r>
      <w:r w:rsidRPr="0001459F">
        <w:rPr>
          <w:rFonts w:ascii="Arial" w:hAnsi="Arial" w:cs="Arial"/>
          <w:color w:val="333333"/>
          <w:sz w:val="18"/>
          <w:szCs w:val="18"/>
          <w:shd w:val="clear" w:color="auto" w:fill="FFFFFF"/>
        </w:rPr>
        <w:t>，应用程序从通道获取数据是先经过</w:t>
      </w:r>
      <w:r w:rsidRPr="0001459F">
        <w:rPr>
          <w:rFonts w:ascii="Arial" w:hAnsi="Arial" w:cs="Arial"/>
          <w:color w:val="333333"/>
          <w:sz w:val="18"/>
          <w:szCs w:val="18"/>
          <w:shd w:val="clear" w:color="auto" w:fill="FFFFFF"/>
        </w:rPr>
        <w:t>OS</w:t>
      </w:r>
      <w:r w:rsidRPr="0001459F">
        <w:rPr>
          <w:rFonts w:ascii="Arial" w:hAnsi="Arial" w:cs="Arial"/>
          <w:color w:val="333333"/>
          <w:sz w:val="18"/>
          <w:szCs w:val="18"/>
          <w:shd w:val="clear" w:color="auto" w:fill="FFFFFF"/>
        </w:rPr>
        <w:t>的内核缓冲区，再拷贝至</w:t>
      </w:r>
      <w:r w:rsidRPr="0001459F">
        <w:rPr>
          <w:rFonts w:ascii="Arial" w:hAnsi="Arial" w:cs="Arial"/>
          <w:color w:val="333333"/>
          <w:sz w:val="18"/>
          <w:szCs w:val="18"/>
          <w:shd w:val="clear" w:color="auto" w:fill="FFFFFF"/>
        </w:rPr>
        <w:t>Buffer</w:t>
      </w:r>
      <w:r w:rsidRPr="0001459F">
        <w:rPr>
          <w:rFonts w:ascii="Arial" w:hAnsi="Arial" w:cs="Arial"/>
          <w:color w:val="333333"/>
          <w:sz w:val="18"/>
          <w:szCs w:val="18"/>
          <w:shd w:val="clear" w:color="auto" w:fill="FFFFFF"/>
        </w:rPr>
        <w:t>，因为比较耗时，所以</w:t>
      </w:r>
      <w:r w:rsidRPr="0001459F">
        <w:rPr>
          <w:rFonts w:ascii="Arial" w:hAnsi="Arial" w:cs="Arial"/>
          <w:color w:val="333333"/>
          <w:sz w:val="18"/>
          <w:szCs w:val="18"/>
          <w:shd w:val="clear" w:color="auto" w:fill="FFFFFF"/>
        </w:rPr>
        <w:t>Buffer</w:t>
      </w:r>
      <w:r w:rsidRPr="0001459F">
        <w:rPr>
          <w:rFonts w:ascii="Arial" w:hAnsi="Arial" w:cs="Arial"/>
          <w:color w:val="333333"/>
          <w:sz w:val="18"/>
          <w:szCs w:val="18"/>
          <w:shd w:val="clear" w:color="auto" w:fill="FFFFFF"/>
        </w:rPr>
        <w:t>提供了一种直接操作</w:t>
      </w:r>
      <w:r w:rsidRPr="0001459F">
        <w:rPr>
          <w:rFonts w:ascii="Arial" w:hAnsi="Arial" w:cs="Arial"/>
          <w:b/>
          <w:bCs/>
          <w:color w:val="333333"/>
          <w:sz w:val="18"/>
          <w:szCs w:val="18"/>
          <w:shd w:val="clear" w:color="auto" w:fill="FFFFFF"/>
        </w:rPr>
        <w:t>操作系统</w:t>
      </w:r>
      <w:r w:rsidRPr="0001459F">
        <w:rPr>
          <w:rFonts w:ascii="Arial" w:hAnsi="Arial" w:cs="Arial"/>
          <w:color w:val="333333"/>
          <w:sz w:val="18"/>
          <w:szCs w:val="18"/>
          <w:shd w:val="clear" w:color="auto" w:fill="FFFFFF"/>
        </w:rPr>
        <w:t>缓冲区的方式，即</w:t>
      </w:r>
      <w:r w:rsidRPr="0001459F">
        <w:rPr>
          <w:rFonts w:ascii="Arial" w:hAnsi="Arial" w:cs="Arial"/>
          <w:color w:val="333333"/>
          <w:sz w:val="18"/>
          <w:szCs w:val="18"/>
          <w:shd w:val="clear" w:color="auto" w:fill="FFFFFF"/>
        </w:rPr>
        <w:t>ByteBuffer.allocateDirector(size)</w:t>
      </w:r>
      <w:r w:rsidRPr="0001459F">
        <w:rPr>
          <w:rFonts w:ascii="Arial" w:hAnsi="Arial" w:cs="Arial"/>
          <w:color w:val="333333"/>
          <w:sz w:val="18"/>
          <w:szCs w:val="18"/>
          <w:shd w:val="clear" w:color="auto" w:fill="FFFFFF"/>
        </w:rPr>
        <w:t>，这个方法返回</w:t>
      </w:r>
      <w:r w:rsidRPr="0001459F">
        <w:rPr>
          <w:rFonts w:ascii="Arial" w:hAnsi="Arial" w:cs="Arial"/>
          <w:color w:val="333333"/>
          <w:sz w:val="18"/>
          <w:szCs w:val="18"/>
          <w:shd w:val="clear" w:color="auto" w:fill="FFFFFF"/>
        </w:rPr>
        <w:t>DirectByteBuffer</w:t>
      </w:r>
      <w:r w:rsidRPr="0001459F">
        <w:rPr>
          <w:rFonts w:ascii="Arial" w:hAnsi="Arial" w:cs="Arial"/>
          <w:color w:val="333333"/>
          <w:sz w:val="18"/>
          <w:szCs w:val="18"/>
          <w:shd w:val="clear" w:color="auto" w:fill="FFFFFF"/>
        </w:rPr>
        <w:t>应用就是指向这个底层存储空间关联的缓冲区，即直接内存</w:t>
      </w:r>
      <w:r w:rsidRPr="0001459F">
        <w:rPr>
          <w:rFonts w:ascii="Arial" w:hAnsi="Arial" w:cs="Arial"/>
          <w:color w:val="333333"/>
          <w:sz w:val="18"/>
          <w:szCs w:val="18"/>
          <w:shd w:val="clear" w:color="auto" w:fill="FFFFFF"/>
        </w:rPr>
        <w:t>(native memory)</w:t>
      </w:r>
      <w:r w:rsidRPr="0001459F">
        <w:rPr>
          <w:rFonts w:ascii="Arial" w:hAnsi="Arial" w:cs="Arial"/>
          <w:color w:val="333333"/>
          <w:sz w:val="18"/>
          <w:szCs w:val="18"/>
          <w:shd w:val="clear" w:color="auto" w:fill="FFFFFF"/>
        </w:rPr>
        <w:t>，或者叫堆外内存。</w:t>
      </w:r>
    </w:p>
    <w:p w:rsidR="0001459F" w:rsidRPr="0001459F" w:rsidRDefault="0001459F" w:rsidP="0001459F">
      <w:pPr>
        <w:rPr>
          <w:rFonts w:ascii="Arial" w:hAnsi="Arial" w:cs="Arial"/>
          <w:color w:val="333333"/>
          <w:sz w:val="18"/>
          <w:szCs w:val="18"/>
          <w:shd w:val="clear" w:color="auto" w:fill="FFFFFF"/>
        </w:rPr>
      </w:pPr>
      <w:r w:rsidRPr="0001459F">
        <w:rPr>
          <w:rFonts w:ascii="Arial" w:hAnsi="Arial" w:cs="Arial"/>
          <w:color w:val="333333"/>
          <w:sz w:val="18"/>
          <w:szCs w:val="18"/>
          <w:shd w:val="clear" w:color="auto" w:fill="FFFFFF"/>
        </w:rPr>
        <w:t>内存溢出：</w:t>
      </w:r>
      <w:r w:rsidRPr="0001459F">
        <w:rPr>
          <w:rFonts w:ascii="Arial" w:hAnsi="Arial" w:cs="Arial"/>
          <w:color w:val="333333"/>
          <w:sz w:val="18"/>
          <w:szCs w:val="18"/>
          <w:shd w:val="clear" w:color="auto" w:fill="FFFFFF"/>
        </w:rPr>
        <w:t>OutOfMemoryError</w:t>
      </w:r>
    </w:p>
    <w:p w:rsidR="0001459F" w:rsidRPr="0001459F" w:rsidRDefault="0001459F" w:rsidP="0001459F">
      <w:pPr>
        <w:rPr>
          <w:rFonts w:ascii="Arial" w:hAnsi="Arial" w:cs="Arial"/>
          <w:color w:val="333333"/>
          <w:sz w:val="18"/>
          <w:szCs w:val="18"/>
          <w:shd w:val="clear" w:color="auto" w:fill="FFFFFF"/>
        </w:rPr>
      </w:pPr>
      <w:r w:rsidRPr="0001459F">
        <w:rPr>
          <w:rFonts w:ascii="Arial" w:hAnsi="Arial" w:cs="Arial"/>
          <w:color w:val="333333"/>
          <w:sz w:val="18"/>
          <w:szCs w:val="18"/>
          <w:shd w:val="clear" w:color="auto" w:fill="FFFFFF"/>
        </w:rPr>
        <w:t>溢出原因：</w:t>
      </w:r>
      <w:r w:rsidRPr="0001459F">
        <w:rPr>
          <w:rFonts w:ascii="Arial" w:hAnsi="Arial" w:cs="Arial"/>
          <w:color w:val="333333"/>
          <w:sz w:val="18"/>
          <w:szCs w:val="18"/>
          <w:shd w:val="clear" w:color="auto" w:fill="FFFFFF"/>
        </w:rPr>
        <w:t>JVM</w:t>
      </w:r>
      <w:r w:rsidRPr="0001459F">
        <w:rPr>
          <w:rFonts w:ascii="Arial" w:hAnsi="Arial" w:cs="Arial"/>
          <w:color w:val="333333"/>
          <w:sz w:val="18"/>
          <w:szCs w:val="18"/>
          <w:shd w:val="clear" w:color="auto" w:fill="FFFFFF"/>
        </w:rPr>
        <w:t>所需内存</w:t>
      </w:r>
      <w:r w:rsidRPr="0001459F">
        <w:rPr>
          <w:rFonts w:ascii="Arial" w:hAnsi="Arial" w:cs="Arial"/>
          <w:color w:val="333333"/>
          <w:sz w:val="18"/>
          <w:szCs w:val="18"/>
          <w:shd w:val="clear" w:color="auto" w:fill="FFFFFF"/>
        </w:rPr>
        <w:t xml:space="preserve"> + </w:t>
      </w:r>
      <w:r w:rsidRPr="0001459F">
        <w:rPr>
          <w:rFonts w:ascii="Arial" w:hAnsi="Arial" w:cs="Arial"/>
          <w:color w:val="333333"/>
          <w:sz w:val="18"/>
          <w:szCs w:val="18"/>
          <w:shd w:val="clear" w:color="auto" w:fill="FFFFFF"/>
        </w:rPr>
        <w:t>直接内存</w:t>
      </w:r>
      <w:r w:rsidRPr="0001459F">
        <w:rPr>
          <w:rFonts w:ascii="Arial" w:hAnsi="Arial" w:cs="Arial"/>
          <w:color w:val="333333"/>
          <w:sz w:val="18"/>
          <w:szCs w:val="18"/>
          <w:shd w:val="clear" w:color="auto" w:fill="FFFFFF"/>
        </w:rPr>
        <w:t xml:space="preserve"> &gt; </w:t>
      </w:r>
      <w:r w:rsidRPr="0001459F">
        <w:rPr>
          <w:rFonts w:ascii="Arial" w:hAnsi="Arial" w:cs="Arial"/>
          <w:color w:val="333333"/>
          <w:sz w:val="18"/>
          <w:szCs w:val="18"/>
          <w:shd w:val="clear" w:color="auto" w:fill="FFFFFF"/>
        </w:rPr>
        <w:t>机器物理内存</w:t>
      </w:r>
      <w:r w:rsidRPr="0001459F">
        <w:rPr>
          <w:rFonts w:ascii="Arial" w:hAnsi="Arial" w:cs="Arial"/>
          <w:color w:val="333333"/>
          <w:sz w:val="18"/>
          <w:szCs w:val="18"/>
          <w:shd w:val="clear" w:color="auto" w:fill="FFFFFF"/>
        </w:rPr>
        <w:t>(</w:t>
      </w:r>
      <w:r w:rsidRPr="0001459F">
        <w:rPr>
          <w:rFonts w:ascii="Arial" w:hAnsi="Arial" w:cs="Arial"/>
          <w:color w:val="333333"/>
          <w:sz w:val="18"/>
          <w:szCs w:val="18"/>
          <w:shd w:val="clear" w:color="auto" w:fill="FFFFFF"/>
        </w:rPr>
        <w:t>或操作系统级限制</w:t>
      </w:r>
      <w:r w:rsidRPr="0001459F">
        <w:rPr>
          <w:rFonts w:ascii="Arial" w:hAnsi="Arial" w:cs="Arial"/>
          <w:color w:val="333333"/>
          <w:sz w:val="18"/>
          <w:szCs w:val="18"/>
          <w:shd w:val="clear" w:color="auto" w:fill="FFFFFF"/>
        </w:rPr>
        <w:t>)</w:t>
      </w:r>
      <w:r w:rsidRPr="0001459F">
        <w:rPr>
          <w:rFonts w:ascii="Arial" w:hAnsi="Arial" w:cs="Arial"/>
          <w:color w:val="333333"/>
          <w:sz w:val="18"/>
          <w:szCs w:val="18"/>
          <w:shd w:val="clear" w:color="auto" w:fill="FFFFFF"/>
        </w:rPr>
        <w:t>，无法动态拓展</w:t>
      </w:r>
    </w:p>
    <w:p w:rsidR="0001459F" w:rsidRPr="0001459F" w:rsidRDefault="0001459F" w:rsidP="0001459F">
      <w:pPr>
        <w:rPr>
          <w:rFonts w:ascii="Arial" w:hAnsi="Arial" w:cs="Arial"/>
          <w:color w:val="333333"/>
          <w:sz w:val="18"/>
          <w:szCs w:val="18"/>
          <w:shd w:val="clear" w:color="auto" w:fill="FFFFFF"/>
        </w:rPr>
      </w:pPr>
      <w:r w:rsidRPr="0001459F">
        <w:rPr>
          <w:rFonts w:ascii="Arial" w:hAnsi="Arial" w:cs="Arial"/>
          <w:color w:val="333333"/>
          <w:sz w:val="18"/>
          <w:szCs w:val="18"/>
          <w:shd w:val="clear" w:color="auto" w:fill="FFFFFF"/>
        </w:rPr>
        <w:t>判断方法：内存泄露检查：例如内存占用较高，机器性能骤降，但是通过</w:t>
      </w:r>
      <w:r w:rsidRPr="0001459F">
        <w:rPr>
          <w:rFonts w:ascii="Arial" w:hAnsi="Arial" w:cs="Arial"/>
          <w:color w:val="333333"/>
          <w:sz w:val="18"/>
          <w:szCs w:val="18"/>
          <w:shd w:val="clear" w:color="auto" w:fill="FFFFFF"/>
        </w:rPr>
        <w:t>GC</w:t>
      </w:r>
      <w:r w:rsidRPr="0001459F">
        <w:rPr>
          <w:rFonts w:ascii="Arial" w:hAnsi="Arial" w:cs="Arial"/>
          <w:color w:val="333333"/>
          <w:sz w:val="18"/>
          <w:szCs w:val="18"/>
          <w:shd w:val="clear" w:color="auto" w:fill="FFFFFF"/>
        </w:rPr>
        <w:t>信息或者</w:t>
      </w:r>
      <w:r w:rsidRPr="0001459F">
        <w:rPr>
          <w:rFonts w:ascii="Arial" w:hAnsi="Arial" w:cs="Arial"/>
          <w:color w:val="333333"/>
          <w:sz w:val="18"/>
          <w:szCs w:val="18"/>
          <w:shd w:val="clear" w:color="auto" w:fill="FFFFFF"/>
        </w:rPr>
        <w:t>jstat</w:t>
      </w:r>
      <w:r w:rsidRPr="0001459F">
        <w:rPr>
          <w:rFonts w:ascii="Arial" w:hAnsi="Arial" w:cs="Arial"/>
          <w:color w:val="333333"/>
          <w:sz w:val="18"/>
          <w:szCs w:val="18"/>
          <w:shd w:val="clear" w:color="auto" w:fill="FFFFFF"/>
        </w:rPr>
        <w:t>发现</w:t>
      </w:r>
      <w:r w:rsidRPr="0001459F">
        <w:rPr>
          <w:rFonts w:ascii="Arial" w:hAnsi="Arial" w:cs="Arial"/>
          <w:color w:val="333333"/>
          <w:sz w:val="18"/>
          <w:szCs w:val="18"/>
          <w:shd w:val="clear" w:color="auto" w:fill="FFFFFF"/>
        </w:rPr>
        <w:t>GC</w:t>
      </w:r>
      <w:r w:rsidRPr="0001459F">
        <w:rPr>
          <w:rFonts w:ascii="Arial" w:hAnsi="Arial" w:cs="Arial"/>
          <w:color w:val="333333"/>
          <w:sz w:val="18"/>
          <w:szCs w:val="18"/>
          <w:shd w:val="clear" w:color="auto" w:fill="FFFFFF"/>
        </w:rPr>
        <w:t>很少，通过</w:t>
      </w:r>
      <w:r w:rsidRPr="0001459F">
        <w:rPr>
          <w:rFonts w:ascii="Arial" w:hAnsi="Arial" w:cs="Arial"/>
          <w:color w:val="333333"/>
          <w:sz w:val="18"/>
          <w:szCs w:val="18"/>
          <w:shd w:val="clear" w:color="auto" w:fill="FFFFFF"/>
        </w:rPr>
        <w:t>jmap</w:t>
      </w:r>
      <w:r w:rsidRPr="0001459F">
        <w:rPr>
          <w:rFonts w:ascii="Arial" w:hAnsi="Arial" w:cs="Arial"/>
          <w:color w:val="333333"/>
          <w:sz w:val="18"/>
          <w:szCs w:val="18"/>
          <w:shd w:val="clear" w:color="auto" w:fill="FFFFFF"/>
        </w:rPr>
        <w:t>获得快照分析后也没发现什么异常，而程序中又直接或者间接地用到了</w:t>
      </w:r>
      <w:r w:rsidRPr="0001459F">
        <w:rPr>
          <w:rFonts w:ascii="Arial" w:hAnsi="Arial" w:cs="Arial"/>
          <w:color w:val="333333"/>
          <w:sz w:val="18"/>
          <w:szCs w:val="18"/>
          <w:shd w:val="clear" w:color="auto" w:fill="FFFFFF"/>
        </w:rPr>
        <w:t>NIO</w:t>
      </w:r>
      <w:r w:rsidRPr="0001459F">
        <w:rPr>
          <w:rFonts w:ascii="Arial" w:hAnsi="Arial" w:cs="Arial"/>
          <w:color w:val="333333"/>
          <w:sz w:val="18"/>
          <w:szCs w:val="18"/>
          <w:shd w:val="clear" w:color="auto" w:fill="FFFFFF"/>
        </w:rPr>
        <w:t>，那么和可能就是直接内存泄露了。</w:t>
      </w:r>
    </w:p>
    <w:p w:rsidR="0001459F" w:rsidRPr="0001459F" w:rsidRDefault="0001459F" w:rsidP="0001459F">
      <w:pPr>
        <w:rPr>
          <w:rFonts w:ascii="Arial" w:hAnsi="Arial" w:cs="Arial"/>
          <w:color w:val="333333"/>
          <w:sz w:val="18"/>
          <w:szCs w:val="18"/>
          <w:shd w:val="clear" w:color="auto" w:fill="FFFFFF"/>
        </w:rPr>
      </w:pPr>
      <w:r w:rsidRPr="0001459F">
        <w:rPr>
          <w:rFonts w:ascii="Arial" w:hAnsi="Arial" w:cs="Arial"/>
          <w:color w:val="333333"/>
          <w:sz w:val="18"/>
          <w:szCs w:val="18"/>
          <w:shd w:val="clear" w:color="auto" w:fill="FFFFFF"/>
        </w:rPr>
        <w:t>解决方法：分析</w:t>
      </w:r>
      <w:r w:rsidRPr="0001459F">
        <w:rPr>
          <w:rFonts w:ascii="Arial" w:hAnsi="Arial" w:cs="Arial"/>
          <w:color w:val="333333"/>
          <w:sz w:val="18"/>
          <w:szCs w:val="18"/>
          <w:shd w:val="clear" w:color="auto" w:fill="FFFFFF"/>
        </w:rPr>
        <w:t>NIO</w:t>
      </w:r>
      <w:r w:rsidRPr="0001459F">
        <w:rPr>
          <w:rFonts w:ascii="Arial" w:hAnsi="Arial" w:cs="Arial"/>
          <w:color w:val="333333"/>
          <w:sz w:val="18"/>
          <w:szCs w:val="18"/>
          <w:shd w:val="clear" w:color="auto" w:fill="FFFFFF"/>
        </w:rPr>
        <w:t>相关的程序逻辑解决。</w:t>
      </w:r>
    </w:p>
    <w:p w:rsidR="0001459F" w:rsidRDefault="0001459F" w:rsidP="00E24D98">
      <w:pPr>
        <w:rPr>
          <w:rFonts w:ascii="Arial" w:hAnsi="Arial" w:cs="Arial"/>
          <w:color w:val="333333"/>
          <w:sz w:val="18"/>
          <w:szCs w:val="18"/>
          <w:shd w:val="clear" w:color="auto" w:fill="FFFFFF"/>
        </w:rPr>
      </w:pPr>
    </w:p>
    <w:p w:rsidR="00FB54B2" w:rsidRDefault="00FB54B2" w:rsidP="00E24D98">
      <w:pPr>
        <w:rPr>
          <w:rFonts w:ascii="Arial" w:hAnsi="Arial" w:cs="Arial"/>
          <w:color w:val="333333"/>
          <w:sz w:val="18"/>
          <w:szCs w:val="18"/>
          <w:shd w:val="clear" w:color="auto" w:fill="FFFFFF"/>
        </w:rPr>
      </w:pPr>
      <w:r>
        <w:rPr>
          <w:rFonts w:ascii="Arial" w:hAnsi="Arial" w:cs="Arial" w:hint="eastAsia"/>
          <w:color w:val="333333"/>
          <w:sz w:val="18"/>
          <w:szCs w:val="18"/>
          <w:shd w:val="clear" w:color="auto" w:fill="FFFFFF"/>
        </w:rPr>
        <w:t>报错：</w:t>
      </w:r>
      <w:r>
        <w:rPr>
          <w:rFonts w:ascii="Arial" w:hAnsi="Arial" w:cs="Arial" w:hint="eastAsia"/>
          <w:color w:val="333333"/>
          <w:sz w:val="18"/>
          <w:szCs w:val="18"/>
          <w:shd w:val="clear" w:color="auto" w:fill="FFFFFF"/>
        </w:rPr>
        <w:t>OutOfMemoryError:unable to create new native Thread</w:t>
      </w:r>
    </w:p>
    <w:p w:rsidR="00FB54B2" w:rsidRDefault="00FB54B2" w:rsidP="00E24D98">
      <w:pPr>
        <w:rPr>
          <w:rFonts w:ascii="Arial" w:hAnsi="Arial" w:cs="Arial"/>
          <w:color w:val="000000"/>
          <w:szCs w:val="21"/>
        </w:rPr>
      </w:pPr>
      <w:r>
        <w:rPr>
          <w:rFonts w:ascii="Arial" w:hAnsi="Arial" w:cs="Arial"/>
          <w:color w:val="000000"/>
          <w:szCs w:val="21"/>
        </w:rPr>
        <w:t>JVM</w:t>
      </w:r>
      <w:r>
        <w:rPr>
          <w:rFonts w:ascii="Arial" w:hAnsi="Arial" w:cs="Arial"/>
          <w:color w:val="000000"/>
          <w:szCs w:val="21"/>
        </w:rPr>
        <w:t>已经被系统分配了大量的内存</w:t>
      </w:r>
      <w:r>
        <w:rPr>
          <w:rFonts w:ascii="Arial" w:hAnsi="Arial" w:cs="Arial"/>
          <w:color w:val="000000"/>
          <w:szCs w:val="21"/>
        </w:rPr>
        <w:t>(</w:t>
      </w:r>
      <w:r>
        <w:rPr>
          <w:rFonts w:ascii="Arial" w:hAnsi="Arial" w:cs="Arial"/>
          <w:color w:val="000000"/>
          <w:szCs w:val="21"/>
        </w:rPr>
        <w:t>比如</w:t>
      </w:r>
      <w:r>
        <w:rPr>
          <w:rFonts w:ascii="Arial" w:hAnsi="Arial" w:cs="Arial"/>
          <w:color w:val="000000"/>
          <w:szCs w:val="21"/>
        </w:rPr>
        <w:t>1.5G)</w:t>
      </w:r>
      <w:r>
        <w:rPr>
          <w:rFonts w:ascii="Arial" w:hAnsi="Arial" w:cs="Arial"/>
          <w:color w:val="000000"/>
          <w:szCs w:val="21"/>
        </w:rPr>
        <w:t>，并且它至少要占用可用内存的一半。有人发现，在线程个数很多的情况下，你分配给</w:t>
      </w:r>
      <w:r>
        <w:rPr>
          <w:rFonts w:ascii="Arial" w:hAnsi="Arial" w:cs="Arial"/>
          <w:color w:val="000000"/>
          <w:szCs w:val="21"/>
        </w:rPr>
        <w:t>JVM</w:t>
      </w:r>
      <w:r>
        <w:rPr>
          <w:rFonts w:ascii="Arial" w:hAnsi="Arial" w:cs="Arial"/>
          <w:color w:val="000000"/>
          <w:szCs w:val="21"/>
        </w:rPr>
        <w:t>的内存越多，那么，上述错误发生的可能性就越大。</w:t>
      </w:r>
    </w:p>
    <w:p w:rsidR="00FB54B2" w:rsidRPr="00FB54B2" w:rsidRDefault="00FB54B2" w:rsidP="00FB54B2">
      <w:pPr>
        <w:rPr>
          <w:rFonts w:ascii="Arial" w:hAnsi="Arial" w:cs="Arial"/>
          <w:color w:val="333333"/>
          <w:sz w:val="18"/>
          <w:szCs w:val="18"/>
          <w:shd w:val="clear" w:color="auto" w:fill="FFFFFF"/>
        </w:rPr>
      </w:pPr>
      <w:r w:rsidRPr="00FB54B2">
        <w:rPr>
          <w:rFonts w:ascii="Arial" w:hAnsi="Arial" w:cs="Arial"/>
          <w:color w:val="333333"/>
          <w:sz w:val="18"/>
          <w:szCs w:val="18"/>
          <w:shd w:val="clear" w:color="auto" w:fill="FFFFFF"/>
        </w:rPr>
        <w:t>每一个</w:t>
      </w:r>
      <w:r w:rsidRPr="00FB54B2">
        <w:rPr>
          <w:rFonts w:ascii="Arial" w:hAnsi="Arial" w:cs="Arial"/>
          <w:color w:val="333333"/>
          <w:sz w:val="18"/>
          <w:szCs w:val="18"/>
          <w:shd w:val="clear" w:color="auto" w:fill="FFFFFF"/>
        </w:rPr>
        <w:t>32</w:t>
      </w:r>
      <w:r w:rsidRPr="00FB54B2">
        <w:rPr>
          <w:rFonts w:ascii="Arial" w:hAnsi="Arial" w:cs="Arial"/>
          <w:color w:val="333333"/>
          <w:sz w:val="18"/>
          <w:szCs w:val="18"/>
          <w:shd w:val="clear" w:color="auto" w:fill="FFFFFF"/>
        </w:rPr>
        <w:t>位的进程最多可以使用</w:t>
      </w:r>
      <w:r w:rsidRPr="00FB54B2">
        <w:rPr>
          <w:rFonts w:ascii="Arial" w:hAnsi="Arial" w:cs="Arial"/>
          <w:color w:val="333333"/>
          <w:sz w:val="18"/>
          <w:szCs w:val="18"/>
          <w:shd w:val="clear" w:color="auto" w:fill="FFFFFF"/>
        </w:rPr>
        <w:t>2G</w:t>
      </w:r>
      <w:r w:rsidRPr="00FB54B2">
        <w:rPr>
          <w:rFonts w:ascii="Arial" w:hAnsi="Arial" w:cs="Arial"/>
          <w:color w:val="333333"/>
          <w:sz w:val="18"/>
          <w:szCs w:val="18"/>
          <w:shd w:val="clear" w:color="auto" w:fill="FFFFFF"/>
        </w:rPr>
        <w:t>的可用内存，因为另外</w:t>
      </w:r>
      <w:r w:rsidRPr="00FB54B2">
        <w:rPr>
          <w:rFonts w:ascii="Arial" w:hAnsi="Arial" w:cs="Arial"/>
          <w:color w:val="333333"/>
          <w:sz w:val="18"/>
          <w:szCs w:val="18"/>
          <w:shd w:val="clear" w:color="auto" w:fill="FFFFFF"/>
        </w:rPr>
        <w:t>2G</w:t>
      </w:r>
      <w:r w:rsidRPr="00FB54B2">
        <w:rPr>
          <w:rFonts w:ascii="Arial" w:hAnsi="Arial" w:cs="Arial"/>
          <w:color w:val="333333"/>
          <w:sz w:val="18"/>
          <w:szCs w:val="18"/>
          <w:shd w:val="clear" w:color="auto" w:fill="FFFFFF"/>
        </w:rPr>
        <w:t>被操作系统保留。这里假设使用</w:t>
      </w:r>
      <w:r w:rsidRPr="00FB54B2">
        <w:rPr>
          <w:rFonts w:ascii="Arial" w:hAnsi="Arial" w:cs="Arial"/>
          <w:color w:val="333333"/>
          <w:sz w:val="18"/>
          <w:szCs w:val="18"/>
          <w:shd w:val="clear" w:color="auto" w:fill="FFFFFF"/>
        </w:rPr>
        <w:t>1.5G</w:t>
      </w:r>
      <w:r w:rsidRPr="00FB54B2">
        <w:rPr>
          <w:rFonts w:ascii="Arial" w:hAnsi="Arial" w:cs="Arial"/>
          <w:color w:val="333333"/>
          <w:sz w:val="18"/>
          <w:szCs w:val="18"/>
          <w:shd w:val="clear" w:color="auto" w:fill="FFFFFF"/>
        </w:rPr>
        <w:t>给</w:t>
      </w:r>
      <w:r w:rsidRPr="00FB54B2">
        <w:rPr>
          <w:rFonts w:ascii="Arial" w:hAnsi="Arial" w:cs="Arial"/>
          <w:color w:val="333333"/>
          <w:sz w:val="18"/>
          <w:szCs w:val="18"/>
          <w:shd w:val="clear" w:color="auto" w:fill="FFFFFF"/>
        </w:rPr>
        <w:t>JVM</w:t>
      </w:r>
      <w:r w:rsidRPr="00FB54B2">
        <w:rPr>
          <w:rFonts w:ascii="Arial" w:hAnsi="Arial" w:cs="Arial"/>
          <w:color w:val="333333"/>
          <w:sz w:val="18"/>
          <w:szCs w:val="18"/>
          <w:shd w:val="clear" w:color="auto" w:fill="FFFFFF"/>
        </w:rPr>
        <w:t>，那么还余下</w:t>
      </w:r>
      <w:r w:rsidRPr="00FB54B2">
        <w:rPr>
          <w:rFonts w:ascii="Arial" w:hAnsi="Arial" w:cs="Arial"/>
          <w:color w:val="333333"/>
          <w:sz w:val="18"/>
          <w:szCs w:val="18"/>
          <w:shd w:val="clear" w:color="auto" w:fill="FFFFFF"/>
        </w:rPr>
        <w:t>500M</w:t>
      </w:r>
      <w:r w:rsidRPr="00FB54B2">
        <w:rPr>
          <w:rFonts w:ascii="Arial" w:hAnsi="Arial" w:cs="Arial"/>
          <w:color w:val="333333"/>
          <w:sz w:val="18"/>
          <w:szCs w:val="18"/>
          <w:shd w:val="clear" w:color="auto" w:fill="FFFFFF"/>
        </w:rPr>
        <w:t>可用内存。这</w:t>
      </w:r>
      <w:r w:rsidRPr="00FB54B2">
        <w:rPr>
          <w:rFonts w:ascii="Arial" w:hAnsi="Arial" w:cs="Arial"/>
          <w:color w:val="333333"/>
          <w:sz w:val="18"/>
          <w:szCs w:val="18"/>
          <w:shd w:val="clear" w:color="auto" w:fill="FFFFFF"/>
        </w:rPr>
        <w:t>500M</w:t>
      </w:r>
      <w:r w:rsidRPr="00FB54B2">
        <w:rPr>
          <w:rFonts w:ascii="Arial" w:hAnsi="Arial" w:cs="Arial"/>
          <w:color w:val="333333"/>
          <w:sz w:val="18"/>
          <w:szCs w:val="18"/>
          <w:shd w:val="clear" w:color="auto" w:fill="FFFFFF"/>
        </w:rPr>
        <w:t>内存中的一部分必须用于系统</w:t>
      </w:r>
      <w:r w:rsidRPr="00FB54B2">
        <w:rPr>
          <w:rFonts w:ascii="Arial" w:hAnsi="Arial" w:cs="Arial"/>
          <w:color w:val="333333"/>
          <w:sz w:val="18"/>
          <w:szCs w:val="18"/>
          <w:shd w:val="clear" w:color="auto" w:fill="FFFFFF"/>
        </w:rPr>
        <w:t>dll</w:t>
      </w:r>
      <w:r w:rsidRPr="00FB54B2">
        <w:rPr>
          <w:rFonts w:ascii="Arial" w:hAnsi="Arial" w:cs="Arial"/>
          <w:color w:val="333333"/>
          <w:sz w:val="18"/>
          <w:szCs w:val="18"/>
          <w:shd w:val="clear" w:color="auto" w:fill="FFFFFF"/>
        </w:rPr>
        <w:t>的加载，那么真正剩下的也许只有</w:t>
      </w:r>
      <w:r w:rsidRPr="00FB54B2">
        <w:rPr>
          <w:rFonts w:ascii="Arial" w:hAnsi="Arial" w:cs="Arial"/>
          <w:color w:val="333333"/>
          <w:sz w:val="18"/>
          <w:szCs w:val="18"/>
          <w:shd w:val="clear" w:color="auto" w:fill="FFFFFF"/>
        </w:rPr>
        <w:t>400M</w:t>
      </w:r>
      <w:r w:rsidRPr="00FB54B2">
        <w:rPr>
          <w:rFonts w:ascii="Arial" w:hAnsi="Arial" w:cs="Arial"/>
          <w:color w:val="333333"/>
          <w:sz w:val="18"/>
          <w:szCs w:val="18"/>
          <w:shd w:val="clear" w:color="auto" w:fill="FFFFFF"/>
        </w:rPr>
        <w:t>，现在关键的地方出现了：当你使用</w:t>
      </w:r>
      <w:r w:rsidRPr="00FB54B2">
        <w:rPr>
          <w:rFonts w:ascii="Arial" w:hAnsi="Arial" w:cs="Arial"/>
          <w:color w:val="333333"/>
          <w:sz w:val="18"/>
          <w:szCs w:val="18"/>
          <w:shd w:val="clear" w:color="auto" w:fill="FFFFFF"/>
        </w:rPr>
        <w:t>Java</w:t>
      </w:r>
      <w:r w:rsidRPr="00FB54B2">
        <w:rPr>
          <w:rFonts w:ascii="Arial" w:hAnsi="Arial" w:cs="Arial"/>
          <w:color w:val="333333"/>
          <w:sz w:val="18"/>
          <w:szCs w:val="18"/>
          <w:shd w:val="clear" w:color="auto" w:fill="FFFFFF"/>
        </w:rPr>
        <w:t>创建一个线程，在</w:t>
      </w:r>
      <w:r w:rsidRPr="00FB54B2">
        <w:rPr>
          <w:rFonts w:ascii="Arial" w:hAnsi="Arial" w:cs="Arial"/>
          <w:color w:val="333333"/>
          <w:sz w:val="18"/>
          <w:szCs w:val="18"/>
          <w:shd w:val="clear" w:color="auto" w:fill="FFFFFF"/>
        </w:rPr>
        <w:t>JVM</w:t>
      </w:r>
      <w:r w:rsidRPr="00FB54B2">
        <w:rPr>
          <w:rFonts w:ascii="Arial" w:hAnsi="Arial" w:cs="Arial"/>
          <w:color w:val="333333"/>
          <w:sz w:val="18"/>
          <w:szCs w:val="18"/>
          <w:shd w:val="clear" w:color="auto" w:fill="FFFFFF"/>
        </w:rPr>
        <w:t>的内存里也会创建一个</w:t>
      </w:r>
      <w:r w:rsidRPr="00FB54B2">
        <w:rPr>
          <w:rFonts w:ascii="Arial" w:hAnsi="Arial" w:cs="Arial"/>
          <w:color w:val="333333"/>
          <w:sz w:val="18"/>
          <w:szCs w:val="18"/>
          <w:shd w:val="clear" w:color="auto" w:fill="FFFFFF"/>
        </w:rPr>
        <w:t>Thread</w:t>
      </w:r>
      <w:r w:rsidRPr="00FB54B2">
        <w:rPr>
          <w:rFonts w:ascii="Arial" w:hAnsi="Arial" w:cs="Arial"/>
          <w:color w:val="333333"/>
          <w:sz w:val="18"/>
          <w:szCs w:val="18"/>
          <w:shd w:val="clear" w:color="auto" w:fill="FFFFFF"/>
        </w:rPr>
        <w:t>对象，但是同时也会在操作系统里创建一个真正的物理线程</w:t>
      </w:r>
      <w:r w:rsidRPr="00FB54B2">
        <w:rPr>
          <w:rFonts w:ascii="Arial" w:hAnsi="Arial" w:cs="Arial"/>
          <w:color w:val="333333"/>
          <w:sz w:val="18"/>
          <w:szCs w:val="18"/>
          <w:shd w:val="clear" w:color="auto" w:fill="FFFFFF"/>
        </w:rPr>
        <w:t>(</w:t>
      </w:r>
      <w:r w:rsidRPr="00FB54B2">
        <w:rPr>
          <w:rFonts w:ascii="Arial" w:hAnsi="Arial" w:cs="Arial"/>
          <w:color w:val="333333"/>
          <w:sz w:val="18"/>
          <w:szCs w:val="18"/>
          <w:shd w:val="clear" w:color="auto" w:fill="FFFFFF"/>
        </w:rPr>
        <w:t>参考</w:t>
      </w:r>
      <w:r w:rsidRPr="00FB54B2">
        <w:rPr>
          <w:rFonts w:ascii="Arial" w:hAnsi="Arial" w:cs="Arial"/>
          <w:color w:val="333333"/>
          <w:sz w:val="18"/>
          <w:szCs w:val="18"/>
          <w:shd w:val="clear" w:color="auto" w:fill="FFFFFF"/>
        </w:rPr>
        <w:t>JVM</w:t>
      </w:r>
      <w:r w:rsidRPr="00FB54B2">
        <w:rPr>
          <w:rFonts w:ascii="Arial" w:hAnsi="Arial" w:cs="Arial"/>
          <w:color w:val="333333"/>
          <w:sz w:val="18"/>
          <w:szCs w:val="18"/>
          <w:shd w:val="clear" w:color="auto" w:fill="FFFFFF"/>
        </w:rPr>
        <w:t>规范</w:t>
      </w:r>
      <w:r w:rsidRPr="00FB54B2">
        <w:rPr>
          <w:rFonts w:ascii="Arial" w:hAnsi="Arial" w:cs="Arial"/>
          <w:color w:val="333333"/>
          <w:sz w:val="18"/>
          <w:szCs w:val="18"/>
          <w:shd w:val="clear" w:color="auto" w:fill="FFFFFF"/>
        </w:rPr>
        <w:t>)</w:t>
      </w:r>
      <w:r w:rsidRPr="00FB54B2">
        <w:rPr>
          <w:rFonts w:ascii="Arial" w:hAnsi="Arial" w:cs="Arial"/>
          <w:color w:val="333333"/>
          <w:sz w:val="18"/>
          <w:szCs w:val="18"/>
          <w:shd w:val="clear" w:color="auto" w:fill="FFFFFF"/>
        </w:rPr>
        <w:t>，操作系统会在余下的</w:t>
      </w:r>
      <w:r w:rsidRPr="00FB54B2">
        <w:rPr>
          <w:rFonts w:ascii="Arial" w:hAnsi="Arial" w:cs="Arial"/>
          <w:color w:val="333333"/>
          <w:sz w:val="18"/>
          <w:szCs w:val="18"/>
          <w:shd w:val="clear" w:color="auto" w:fill="FFFFFF"/>
        </w:rPr>
        <w:t>400</w:t>
      </w:r>
      <w:r w:rsidRPr="00FB54B2">
        <w:rPr>
          <w:rFonts w:ascii="Arial" w:hAnsi="Arial" w:cs="Arial"/>
          <w:color w:val="333333"/>
          <w:sz w:val="18"/>
          <w:szCs w:val="18"/>
          <w:shd w:val="clear" w:color="auto" w:fill="FFFFFF"/>
        </w:rPr>
        <w:t>兆内存里创建这个物理线程，而不是在</w:t>
      </w:r>
      <w:r w:rsidRPr="00FB54B2">
        <w:rPr>
          <w:rFonts w:ascii="Arial" w:hAnsi="Arial" w:cs="Arial"/>
          <w:color w:val="333333"/>
          <w:sz w:val="18"/>
          <w:szCs w:val="18"/>
          <w:shd w:val="clear" w:color="auto" w:fill="FFFFFF"/>
        </w:rPr>
        <w:t>JVM</w:t>
      </w:r>
      <w:r w:rsidRPr="00FB54B2">
        <w:rPr>
          <w:rFonts w:ascii="Arial" w:hAnsi="Arial" w:cs="Arial"/>
          <w:color w:val="333333"/>
          <w:sz w:val="18"/>
          <w:szCs w:val="18"/>
          <w:shd w:val="clear" w:color="auto" w:fill="FFFFFF"/>
        </w:rPr>
        <w:t>的</w:t>
      </w:r>
      <w:r w:rsidRPr="00FB54B2">
        <w:rPr>
          <w:rFonts w:ascii="Arial" w:hAnsi="Arial" w:cs="Arial"/>
          <w:color w:val="333333"/>
          <w:sz w:val="18"/>
          <w:szCs w:val="18"/>
          <w:shd w:val="clear" w:color="auto" w:fill="FFFFFF"/>
        </w:rPr>
        <w:t>1500M</w:t>
      </w:r>
      <w:r w:rsidRPr="00FB54B2">
        <w:rPr>
          <w:rFonts w:ascii="Arial" w:hAnsi="Arial" w:cs="Arial"/>
          <w:color w:val="333333"/>
          <w:sz w:val="18"/>
          <w:szCs w:val="18"/>
          <w:shd w:val="clear" w:color="auto" w:fill="FFFFFF"/>
        </w:rPr>
        <w:t>的内存堆里创建。在</w:t>
      </w:r>
      <w:r w:rsidRPr="00FB54B2">
        <w:rPr>
          <w:rFonts w:ascii="Arial" w:hAnsi="Arial" w:cs="Arial"/>
          <w:color w:val="333333"/>
          <w:sz w:val="18"/>
          <w:szCs w:val="18"/>
          <w:shd w:val="clear" w:color="auto" w:fill="FFFFFF"/>
        </w:rPr>
        <w:t>jdk1.4</w:t>
      </w:r>
      <w:r w:rsidRPr="00FB54B2">
        <w:rPr>
          <w:rFonts w:ascii="Arial" w:hAnsi="Arial" w:cs="Arial"/>
          <w:color w:val="333333"/>
          <w:sz w:val="18"/>
          <w:szCs w:val="18"/>
          <w:shd w:val="clear" w:color="auto" w:fill="FFFFFF"/>
        </w:rPr>
        <w:t>里头，默认的栈大小是</w:t>
      </w:r>
      <w:r w:rsidRPr="00FB54B2">
        <w:rPr>
          <w:rFonts w:ascii="Arial" w:hAnsi="Arial" w:cs="Arial"/>
          <w:color w:val="333333"/>
          <w:sz w:val="18"/>
          <w:szCs w:val="18"/>
          <w:shd w:val="clear" w:color="auto" w:fill="FFFFFF"/>
        </w:rPr>
        <w:t>256KB</w:t>
      </w:r>
      <w:r w:rsidRPr="00FB54B2">
        <w:rPr>
          <w:rFonts w:ascii="Arial" w:hAnsi="Arial" w:cs="Arial"/>
          <w:color w:val="333333"/>
          <w:sz w:val="18"/>
          <w:szCs w:val="18"/>
          <w:shd w:val="clear" w:color="auto" w:fill="FFFFFF"/>
        </w:rPr>
        <w:t>，但是在</w:t>
      </w:r>
      <w:r w:rsidRPr="00FB54B2">
        <w:rPr>
          <w:rFonts w:ascii="Arial" w:hAnsi="Arial" w:cs="Arial"/>
          <w:color w:val="333333"/>
          <w:sz w:val="18"/>
          <w:szCs w:val="18"/>
          <w:shd w:val="clear" w:color="auto" w:fill="FFFFFF"/>
        </w:rPr>
        <w:t>jdk1.5</w:t>
      </w:r>
      <w:r w:rsidRPr="00FB54B2">
        <w:rPr>
          <w:rFonts w:ascii="Arial" w:hAnsi="Arial" w:cs="Arial"/>
          <w:color w:val="333333"/>
          <w:sz w:val="18"/>
          <w:szCs w:val="18"/>
          <w:shd w:val="clear" w:color="auto" w:fill="FFFFFF"/>
        </w:rPr>
        <w:t>里头，默认的栈大小为</w:t>
      </w:r>
      <w:r w:rsidRPr="00FB54B2">
        <w:rPr>
          <w:rFonts w:ascii="Arial" w:hAnsi="Arial" w:cs="Arial"/>
          <w:color w:val="333333"/>
          <w:sz w:val="18"/>
          <w:szCs w:val="18"/>
          <w:shd w:val="clear" w:color="auto" w:fill="FFFFFF"/>
        </w:rPr>
        <w:t>1M</w:t>
      </w:r>
      <w:r w:rsidRPr="00FB54B2">
        <w:rPr>
          <w:rFonts w:ascii="Arial" w:hAnsi="Arial" w:cs="Arial"/>
          <w:color w:val="333333"/>
          <w:sz w:val="18"/>
          <w:szCs w:val="18"/>
          <w:shd w:val="clear" w:color="auto" w:fill="FFFFFF"/>
        </w:rPr>
        <w:t>每线程，因此，在余下</w:t>
      </w:r>
      <w:r w:rsidRPr="00FB54B2">
        <w:rPr>
          <w:rFonts w:ascii="Arial" w:hAnsi="Arial" w:cs="Arial"/>
          <w:color w:val="333333"/>
          <w:sz w:val="18"/>
          <w:szCs w:val="18"/>
          <w:shd w:val="clear" w:color="auto" w:fill="FFFFFF"/>
        </w:rPr>
        <w:t>400M</w:t>
      </w:r>
      <w:r w:rsidRPr="00FB54B2">
        <w:rPr>
          <w:rFonts w:ascii="Arial" w:hAnsi="Arial" w:cs="Arial"/>
          <w:color w:val="333333"/>
          <w:sz w:val="18"/>
          <w:szCs w:val="18"/>
          <w:shd w:val="clear" w:color="auto" w:fill="FFFFFF"/>
        </w:rPr>
        <w:t>的可用内存里边我们最多也只能创建</w:t>
      </w:r>
      <w:r w:rsidRPr="00FB54B2">
        <w:rPr>
          <w:rFonts w:ascii="Arial" w:hAnsi="Arial" w:cs="Arial"/>
          <w:color w:val="333333"/>
          <w:sz w:val="18"/>
          <w:szCs w:val="18"/>
          <w:shd w:val="clear" w:color="auto" w:fill="FFFFFF"/>
        </w:rPr>
        <w:t>400</w:t>
      </w:r>
      <w:r w:rsidRPr="00FB54B2">
        <w:rPr>
          <w:rFonts w:ascii="Arial" w:hAnsi="Arial" w:cs="Arial"/>
          <w:color w:val="333333"/>
          <w:sz w:val="18"/>
          <w:szCs w:val="18"/>
          <w:shd w:val="clear" w:color="auto" w:fill="FFFFFF"/>
        </w:rPr>
        <w:t>个可用线程。</w:t>
      </w:r>
    </w:p>
    <w:p w:rsidR="00FB54B2" w:rsidRPr="00FB54B2" w:rsidRDefault="00FB54B2" w:rsidP="00FB54B2">
      <w:pPr>
        <w:rPr>
          <w:rFonts w:ascii="Arial" w:hAnsi="Arial" w:cs="Arial"/>
          <w:color w:val="333333"/>
          <w:sz w:val="18"/>
          <w:szCs w:val="18"/>
          <w:shd w:val="clear" w:color="auto" w:fill="FFFFFF"/>
        </w:rPr>
      </w:pPr>
      <w:r w:rsidRPr="00FB54B2">
        <w:rPr>
          <w:rFonts w:ascii="Arial" w:hAnsi="Arial" w:cs="Arial"/>
          <w:color w:val="333333"/>
          <w:sz w:val="18"/>
          <w:szCs w:val="18"/>
          <w:shd w:val="clear" w:color="auto" w:fill="FFFFFF"/>
        </w:rPr>
        <w:t>这样结论就出来了，要想创建更多的线程，你必须减少分配给</w:t>
      </w:r>
      <w:r w:rsidRPr="00FB54B2">
        <w:rPr>
          <w:rFonts w:ascii="Arial" w:hAnsi="Arial" w:cs="Arial"/>
          <w:color w:val="333333"/>
          <w:sz w:val="18"/>
          <w:szCs w:val="18"/>
          <w:shd w:val="clear" w:color="auto" w:fill="FFFFFF"/>
        </w:rPr>
        <w:t>JVM</w:t>
      </w:r>
      <w:r w:rsidRPr="00FB54B2">
        <w:rPr>
          <w:rFonts w:ascii="Arial" w:hAnsi="Arial" w:cs="Arial"/>
          <w:color w:val="333333"/>
          <w:sz w:val="18"/>
          <w:szCs w:val="18"/>
          <w:shd w:val="clear" w:color="auto" w:fill="FFFFFF"/>
        </w:rPr>
        <w:t>的最大内存。还有一种做法是让</w:t>
      </w:r>
      <w:r w:rsidRPr="00FB54B2">
        <w:rPr>
          <w:rFonts w:ascii="Arial" w:hAnsi="Arial" w:cs="Arial"/>
          <w:color w:val="333333"/>
          <w:sz w:val="18"/>
          <w:szCs w:val="18"/>
          <w:shd w:val="clear" w:color="auto" w:fill="FFFFFF"/>
        </w:rPr>
        <w:t>JVM</w:t>
      </w:r>
      <w:r w:rsidRPr="00FB54B2">
        <w:rPr>
          <w:rFonts w:ascii="Arial" w:hAnsi="Arial" w:cs="Arial"/>
          <w:color w:val="333333"/>
          <w:sz w:val="18"/>
          <w:szCs w:val="18"/>
          <w:shd w:val="clear" w:color="auto" w:fill="FFFFFF"/>
        </w:rPr>
        <w:t>宿主在你的</w:t>
      </w:r>
      <w:r w:rsidRPr="00FB54B2">
        <w:rPr>
          <w:rFonts w:ascii="Arial" w:hAnsi="Arial" w:cs="Arial"/>
          <w:color w:val="333333"/>
          <w:sz w:val="18"/>
          <w:szCs w:val="18"/>
          <w:shd w:val="clear" w:color="auto" w:fill="FFFFFF"/>
        </w:rPr>
        <w:t>JNI</w:t>
      </w:r>
      <w:r w:rsidRPr="00FB54B2">
        <w:rPr>
          <w:rFonts w:ascii="Arial" w:hAnsi="Arial" w:cs="Arial"/>
          <w:color w:val="333333"/>
          <w:sz w:val="18"/>
          <w:szCs w:val="18"/>
          <w:shd w:val="clear" w:color="auto" w:fill="FFFFFF"/>
        </w:rPr>
        <w:t>代码里边。</w:t>
      </w:r>
    </w:p>
    <w:p w:rsidR="00FB54B2" w:rsidRDefault="0001129B" w:rsidP="00E24D98">
      <w:pPr>
        <w:rPr>
          <w:rFonts w:ascii="Arial" w:hAnsi="Arial" w:cs="Arial"/>
          <w:color w:val="333333"/>
          <w:sz w:val="18"/>
          <w:szCs w:val="18"/>
          <w:shd w:val="clear" w:color="auto" w:fill="FFFFFF"/>
        </w:rPr>
      </w:pPr>
      <w:r>
        <w:rPr>
          <w:rFonts w:ascii="Arial" w:hAnsi="Arial" w:cs="Arial" w:hint="eastAsia"/>
          <w:color w:val="333333"/>
          <w:sz w:val="18"/>
          <w:szCs w:val="18"/>
          <w:shd w:val="clear" w:color="auto" w:fill="FFFFFF"/>
        </w:rPr>
        <w:t>能够创建最大线程数目的公式</w:t>
      </w:r>
    </w:p>
    <w:p w:rsidR="0001129B" w:rsidRDefault="0001129B" w:rsidP="0001129B">
      <w:pPr>
        <w:pStyle w:val="HTML0"/>
        <w:shd w:val="clear" w:color="auto" w:fill="E1E1E1"/>
        <w:spacing w:after="150"/>
        <w:rPr>
          <w:rFonts w:ascii="Consolas" w:hAnsi="Consolas"/>
          <w:color w:val="000000"/>
          <w:sz w:val="18"/>
          <w:szCs w:val="18"/>
        </w:rPr>
      </w:pPr>
      <w:r>
        <w:rPr>
          <w:rStyle w:val="pun"/>
          <w:rFonts w:ascii="Arial" w:hAnsi="Arial" w:cs="Arial"/>
          <w:color w:val="000000"/>
          <w:sz w:val="18"/>
          <w:szCs w:val="18"/>
        </w:rPr>
        <w:t>(</w:t>
      </w:r>
      <w:r>
        <w:rPr>
          <w:rStyle w:val="typ"/>
          <w:rFonts w:ascii="Arial" w:hAnsi="Arial" w:cs="Arial"/>
          <w:color w:val="2B91AF"/>
        </w:rPr>
        <w:t>MaxProcessMemory</w:t>
      </w:r>
      <w:r>
        <w:rPr>
          <w:rStyle w:val="pln"/>
          <w:rFonts w:ascii="Arial" w:hAnsi="Arial" w:cs="Arial"/>
          <w:color w:val="000000"/>
          <w:sz w:val="18"/>
          <w:szCs w:val="18"/>
        </w:rPr>
        <w:t xml:space="preserve"> </w:t>
      </w:r>
      <w:r>
        <w:rPr>
          <w:rStyle w:val="pun"/>
          <w:rFonts w:ascii="Arial" w:hAnsi="Arial" w:cs="Arial"/>
          <w:color w:val="000000"/>
          <w:sz w:val="18"/>
          <w:szCs w:val="18"/>
        </w:rPr>
        <w:t>-</w:t>
      </w:r>
      <w:r>
        <w:rPr>
          <w:rStyle w:val="pln"/>
          <w:rFonts w:ascii="Arial" w:hAnsi="Arial" w:cs="Arial"/>
          <w:color w:val="000000"/>
          <w:sz w:val="18"/>
          <w:szCs w:val="18"/>
        </w:rPr>
        <w:t xml:space="preserve"> </w:t>
      </w:r>
      <w:r>
        <w:rPr>
          <w:rStyle w:val="typ"/>
          <w:rFonts w:ascii="Arial" w:hAnsi="Arial" w:cs="Arial"/>
          <w:color w:val="2B91AF"/>
        </w:rPr>
        <w:t>JVMMemory</w:t>
      </w:r>
      <w:r>
        <w:rPr>
          <w:rStyle w:val="pln"/>
          <w:rFonts w:ascii="Arial" w:hAnsi="Arial" w:cs="Arial"/>
          <w:color w:val="000000"/>
          <w:sz w:val="18"/>
          <w:szCs w:val="18"/>
        </w:rPr>
        <w:t xml:space="preserve"> </w:t>
      </w:r>
      <w:r>
        <w:rPr>
          <w:rStyle w:val="pun"/>
          <w:rFonts w:ascii="Arial" w:hAnsi="Arial" w:cs="Arial"/>
          <w:color w:val="000000"/>
          <w:sz w:val="18"/>
          <w:szCs w:val="18"/>
        </w:rPr>
        <w:t>-</w:t>
      </w:r>
      <w:r>
        <w:rPr>
          <w:rStyle w:val="pln"/>
          <w:rFonts w:ascii="Arial" w:hAnsi="Arial" w:cs="Arial"/>
          <w:color w:val="000000"/>
          <w:sz w:val="18"/>
          <w:szCs w:val="18"/>
        </w:rPr>
        <w:t xml:space="preserve"> </w:t>
      </w:r>
      <w:r>
        <w:rPr>
          <w:rStyle w:val="typ"/>
          <w:rFonts w:ascii="Arial" w:hAnsi="Arial" w:cs="Arial"/>
          <w:color w:val="2B91AF"/>
        </w:rPr>
        <w:t>ReservedOsMemory</w:t>
      </w:r>
      <w:r>
        <w:rPr>
          <w:rStyle w:val="pun"/>
          <w:rFonts w:ascii="Arial" w:hAnsi="Arial" w:cs="Arial"/>
          <w:color w:val="000000"/>
          <w:sz w:val="18"/>
          <w:szCs w:val="18"/>
        </w:rPr>
        <w:t>)</w:t>
      </w:r>
      <w:r>
        <w:rPr>
          <w:rStyle w:val="pln"/>
          <w:rFonts w:ascii="Arial" w:hAnsi="Arial" w:cs="Arial"/>
          <w:color w:val="000000"/>
          <w:sz w:val="18"/>
          <w:szCs w:val="18"/>
        </w:rPr>
        <w:t xml:space="preserve"> </w:t>
      </w:r>
      <w:r>
        <w:rPr>
          <w:rStyle w:val="pun"/>
          <w:rFonts w:ascii="Arial" w:hAnsi="Arial" w:cs="Arial"/>
          <w:color w:val="000000"/>
          <w:sz w:val="18"/>
          <w:szCs w:val="18"/>
        </w:rPr>
        <w:t>/</w:t>
      </w:r>
      <w:r>
        <w:rPr>
          <w:rStyle w:val="pln"/>
          <w:rFonts w:ascii="Arial" w:hAnsi="Arial" w:cs="Arial"/>
          <w:color w:val="000000"/>
          <w:sz w:val="18"/>
          <w:szCs w:val="18"/>
        </w:rPr>
        <w:t xml:space="preserve"> </w:t>
      </w:r>
      <w:r>
        <w:rPr>
          <w:rStyle w:val="pun"/>
          <w:rFonts w:ascii="Arial" w:hAnsi="Arial" w:cs="Arial"/>
          <w:color w:val="000000"/>
          <w:sz w:val="18"/>
          <w:szCs w:val="18"/>
        </w:rPr>
        <w:t>(</w:t>
      </w:r>
      <w:r>
        <w:rPr>
          <w:rStyle w:val="typ"/>
          <w:rFonts w:ascii="Arial" w:hAnsi="Arial" w:cs="Arial"/>
          <w:color w:val="2B91AF"/>
        </w:rPr>
        <w:t>ThreadStackSize</w:t>
      </w:r>
      <w:r>
        <w:rPr>
          <w:rStyle w:val="pun"/>
          <w:rFonts w:ascii="Arial" w:hAnsi="Arial" w:cs="Arial"/>
          <w:color w:val="000000"/>
          <w:sz w:val="18"/>
          <w:szCs w:val="18"/>
        </w:rPr>
        <w:t>)</w:t>
      </w:r>
      <w:r>
        <w:rPr>
          <w:rStyle w:val="pln"/>
          <w:rFonts w:ascii="Arial" w:hAnsi="Arial" w:cs="Arial"/>
          <w:color w:val="000000"/>
          <w:sz w:val="18"/>
          <w:szCs w:val="18"/>
        </w:rPr>
        <w:t xml:space="preserve"> </w:t>
      </w:r>
      <w:r>
        <w:rPr>
          <w:rStyle w:val="pun"/>
          <w:rFonts w:ascii="Arial" w:hAnsi="Arial" w:cs="Arial"/>
          <w:color w:val="000000"/>
          <w:sz w:val="18"/>
          <w:szCs w:val="18"/>
        </w:rPr>
        <w:t>=</w:t>
      </w:r>
      <w:r>
        <w:rPr>
          <w:rStyle w:val="pln"/>
          <w:rFonts w:ascii="Arial" w:hAnsi="Arial" w:cs="Arial"/>
          <w:color w:val="000000"/>
          <w:sz w:val="18"/>
          <w:szCs w:val="18"/>
        </w:rPr>
        <w:t xml:space="preserve"> </w:t>
      </w:r>
      <w:r>
        <w:rPr>
          <w:rStyle w:val="typ"/>
          <w:rFonts w:ascii="Arial" w:hAnsi="Arial" w:cs="Arial"/>
          <w:color w:val="2B91AF"/>
        </w:rPr>
        <w:t>Number</w:t>
      </w:r>
      <w:r>
        <w:rPr>
          <w:rStyle w:val="pln"/>
          <w:rFonts w:ascii="Arial" w:hAnsi="Arial" w:cs="Arial"/>
          <w:color w:val="000000"/>
          <w:sz w:val="18"/>
          <w:szCs w:val="18"/>
        </w:rPr>
        <w:t xml:space="preserve"> of threads</w:t>
      </w:r>
    </w:p>
    <w:p w:rsidR="0001129B" w:rsidRDefault="0001129B" w:rsidP="0001129B">
      <w:pPr>
        <w:pStyle w:val="a7"/>
        <w:spacing w:before="0" w:beforeAutospacing="0" w:after="135" w:afterAutospacing="0" w:line="360" w:lineRule="atLeast"/>
        <w:rPr>
          <w:rFonts w:ascii="Arial" w:hAnsi="Arial" w:cs="Arial"/>
          <w:color w:val="000000"/>
          <w:sz w:val="21"/>
          <w:szCs w:val="21"/>
        </w:rPr>
      </w:pPr>
      <w:r>
        <w:rPr>
          <w:rFonts w:ascii="Arial" w:hAnsi="Arial" w:cs="Arial"/>
          <w:color w:val="000000"/>
          <w:sz w:val="21"/>
          <w:szCs w:val="21"/>
        </w:rPr>
        <w:t>对于</w:t>
      </w:r>
      <w:r>
        <w:rPr>
          <w:rFonts w:ascii="Arial" w:hAnsi="Arial" w:cs="Arial"/>
          <w:color w:val="000000"/>
          <w:sz w:val="21"/>
          <w:szCs w:val="21"/>
        </w:rPr>
        <w:t>jdk1.5</w:t>
      </w:r>
      <w:r>
        <w:rPr>
          <w:rFonts w:ascii="Arial" w:hAnsi="Arial" w:cs="Arial"/>
          <w:color w:val="000000"/>
          <w:sz w:val="21"/>
          <w:szCs w:val="21"/>
        </w:rPr>
        <w:t>而言，假设操作系统保留</w:t>
      </w:r>
      <w:r>
        <w:rPr>
          <w:rFonts w:ascii="Arial" w:hAnsi="Arial" w:cs="Arial"/>
          <w:color w:val="000000"/>
          <w:sz w:val="21"/>
          <w:szCs w:val="21"/>
        </w:rPr>
        <w:t>120M</w:t>
      </w:r>
      <w:r>
        <w:rPr>
          <w:rFonts w:ascii="Arial" w:hAnsi="Arial" w:cs="Arial"/>
          <w:color w:val="000000"/>
          <w:sz w:val="21"/>
          <w:szCs w:val="21"/>
        </w:rPr>
        <w:t>内存：</w:t>
      </w:r>
    </w:p>
    <w:p w:rsidR="0001129B" w:rsidRDefault="0001129B" w:rsidP="0001129B">
      <w:pPr>
        <w:pStyle w:val="HTML0"/>
        <w:shd w:val="clear" w:color="auto" w:fill="E1E1E1"/>
        <w:spacing w:after="150"/>
        <w:rPr>
          <w:rStyle w:val="pln"/>
          <w:rFonts w:ascii="Arial" w:hAnsi="Arial" w:cs="Arial"/>
          <w:color w:val="000000"/>
          <w:sz w:val="18"/>
          <w:szCs w:val="18"/>
        </w:rPr>
      </w:pPr>
      <w:r>
        <w:rPr>
          <w:rStyle w:val="lit"/>
          <w:rFonts w:ascii="Arial" w:hAnsi="Arial" w:cs="Arial"/>
          <w:color w:val="800000"/>
        </w:rPr>
        <w:t>1.5GB</w:t>
      </w:r>
      <w:r>
        <w:rPr>
          <w:rStyle w:val="pln"/>
          <w:rFonts w:ascii="Arial" w:hAnsi="Arial" w:cs="Arial"/>
          <w:color w:val="000000"/>
          <w:sz w:val="18"/>
          <w:szCs w:val="18"/>
        </w:rPr>
        <w:t xml:space="preserve"> JVM</w:t>
      </w:r>
      <w:r>
        <w:rPr>
          <w:rStyle w:val="pun"/>
          <w:rFonts w:ascii="Arial" w:hAnsi="Arial" w:cs="Arial"/>
          <w:color w:val="000000"/>
          <w:sz w:val="18"/>
          <w:szCs w:val="18"/>
        </w:rPr>
        <w:t>:</w:t>
      </w:r>
      <w:r>
        <w:rPr>
          <w:rStyle w:val="pln"/>
          <w:rFonts w:ascii="Arial" w:hAnsi="Arial" w:cs="Arial"/>
          <w:color w:val="000000"/>
          <w:sz w:val="18"/>
          <w:szCs w:val="18"/>
        </w:rPr>
        <w:t xml:space="preserve"> </w:t>
      </w:r>
      <w:r>
        <w:rPr>
          <w:rStyle w:val="pun"/>
          <w:rFonts w:ascii="Arial" w:hAnsi="Arial" w:cs="Arial"/>
          <w:color w:val="000000"/>
          <w:sz w:val="18"/>
          <w:szCs w:val="18"/>
        </w:rPr>
        <w:t>(</w:t>
      </w:r>
      <w:r>
        <w:rPr>
          <w:rStyle w:val="lit"/>
          <w:rFonts w:ascii="Arial" w:hAnsi="Arial" w:cs="Arial"/>
          <w:color w:val="800000"/>
        </w:rPr>
        <w:t>2GB</w:t>
      </w:r>
      <w:r>
        <w:rPr>
          <w:rStyle w:val="pun"/>
          <w:rFonts w:ascii="Arial" w:hAnsi="Arial" w:cs="Arial"/>
          <w:color w:val="000000"/>
          <w:sz w:val="18"/>
          <w:szCs w:val="18"/>
        </w:rPr>
        <w:t>-</w:t>
      </w:r>
      <w:r>
        <w:rPr>
          <w:rStyle w:val="lit"/>
          <w:rFonts w:ascii="Arial" w:hAnsi="Arial" w:cs="Arial"/>
          <w:color w:val="800000"/>
        </w:rPr>
        <w:t>1.5Gb</w:t>
      </w:r>
      <w:r>
        <w:rPr>
          <w:rStyle w:val="pun"/>
          <w:rFonts w:ascii="Arial" w:hAnsi="Arial" w:cs="Arial"/>
          <w:color w:val="000000"/>
          <w:sz w:val="18"/>
          <w:szCs w:val="18"/>
        </w:rPr>
        <w:t>-</w:t>
      </w:r>
      <w:r>
        <w:rPr>
          <w:rStyle w:val="lit"/>
          <w:rFonts w:ascii="Arial" w:hAnsi="Arial" w:cs="Arial"/>
          <w:color w:val="800000"/>
        </w:rPr>
        <w:t>120MB</w:t>
      </w:r>
      <w:r>
        <w:rPr>
          <w:rStyle w:val="pun"/>
          <w:rFonts w:ascii="Arial" w:hAnsi="Arial" w:cs="Arial"/>
          <w:color w:val="000000"/>
          <w:sz w:val="18"/>
          <w:szCs w:val="18"/>
        </w:rPr>
        <w:t>)/(</w:t>
      </w:r>
      <w:r>
        <w:rPr>
          <w:rStyle w:val="lit"/>
          <w:rFonts w:ascii="Arial" w:hAnsi="Arial" w:cs="Arial"/>
          <w:color w:val="800000"/>
        </w:rPr>
        <w:t>1MB</w:t>
      </w:r>
      <w:r>
        <w:rPr>
          <w:rStyle w:val="pun"/>
          <w:rFonts w:ascii="Arial" w:hAnsi="Arial" w:cs="Arial"/>
          <w:color w:val="000000"/>
          <w:sz w:val="18"/>
          <w:szCs w:val="18"/>
        </w:rPr>
        <w:t>)</w:t>
      </w:r>
      <w:r>
        <w:rPr>
          <w:rStyle w:val="pln"/>
          <w:rFonts w:ascii="Arial" w:hAnsi="Arial" w:cs="Arial"/>
          <w:color w:val="000000"/>
          <w:sz w:val="18"/>
          <w:szCs w:val="18"/>
        </w:rPr>
        <w:t xml:space="preserve"> </w:t>
      </w:r>
      <w:r>
        <w:rPr>
          <w:rStyle w:val="pun"/>
          <w:rFonts w:ascii="Arial" w:hAnsi="Arial" w:cs="Arial"/>
          <w:color w:val="000000"/>
          <w:sz w:val="18"/>
          <w:szCs w:val="18"/>
        </w:rPr>
        <w:t>=</w:t>
      </w:r>
      <w:r>
        <w:rPr>
          <w:rStyle w:val="pln"/>
          <w:rFonts w:ascii="Arial" w:hAnsi="Arial" w:cs="Arial"/>
          <w:color w:val="000000"/>
          <w:sz w:val="18"/>
          <w:szCs w:val="18"/>
        </w:rPr>
        <w:t xml:space="preserve"> </w:t>
      </w:r>
      <w:r>
        <w:rPr>
          <w:rStyle w:val="pun"/>
          <w:rFonts w:ascii="Arial" w:hAnsi="Arial" w:cs="Arial"/>
          <w:color w:val="000000"/>
          <w:sz w:val="18"/>
          <w:szCs w:val="18"/>
        </w:rPr>
        <w:t>~</w:t>
      </w:r>
      <w:r>
        <w:rPr>
          <w:rStyle w:val="lit"/>
          <w:rFonts w:ascii="Arial" w:hAnsi="Arial" w:cs="Arial"/>
          <w:color w:val="800000"/>
        </w:rPr>
        <w:t>380</w:t>
      </w:r>
      <w:r>
        <w:rPr>
          <w:rStyle w:val="pln"/>
          <w:rFonts w:ascii="Arial" w:hAnsi="Arial" w:cs="Arial"/>
          <w:color w:val="000000"/>
          <w:sz w:val="18"/>
          <w:szCs w:val="18"/>
        </w:rPr>
        <w:t xml:space="preserve"> threads</w:t>
      </w:r>
    </w:p>
    <w:p w:rsidR="0001129B" w:rsidRDefault="0001129B" w:rsidP="0001129B">
      <w:pPr>
        <w:pStyle w:val="HTML0"/>
        <w:shd w:val="clear" w:color="auto" w:fill="E1E1E1"/>
        <w:spacing w:after="150"/>
        <w:rPr>
          <w:rFonts w:ascii="Consolas" w:hAnsi="Consolas"/>
          <w:color w:val="000000"/>
          <w:sz w:val="18"/>
          <w:szCs w:val="18"/>
        </w:rPr>
      </w:pPr>
      <w:r>
        <w:rPr>
          <w:rStyle w:val="lit"/>
          <w:rFonts w:ascii="Arial" w:hAnsi="Arial" w:cs="Arial"/>
          <w:color w:val="800000"/>
        </w:rPr>
        <w:t>1.0GB</w:t>
      </w:r>
      <w:r>
        <w:rPr>
          <w:rStyle w:val="pln"/>
          <w:rFonts w:ascii="Arial" w:hAnsi="Arial" w:cs="Arial"/>
          <w:color w:val="000000"/>
          <w:sz w:val="18"/>
          <w:szCs w:val="18"/>
        </w:rPr>
        <w:t xml:space="preserve"> JVM</w:t>
      </w:r>
      <w:r>
        <w:rPr>
          <w:rStyle w:val="pun"/>
          <w:rFonts w:ascii="Arial" w:hAnsi="Arial" w:cs="Arial"/>
          <w:color w:val="000000"/>
          <w:sz w:val="18"/>
          <w:szCs w:val="18"/>
        </w:rPr>
        <w:t>:</w:t>
      </w:r>
      <w:r>
        <w:rPr>
          <w:rStyle w:val="pln"/>
          <w:rFonts w:ascii="Arial" w:hAnsi="Arial" w:cs="Arial"/>
          <w:color w:val="000000"/>
          <w:sz w:val="18"/>
          <w:szCs w:val="18"/>
        </w:rPr>
        <w:t xml:space="preserve"> </w:t>
      </w:r>
      <w:r>
        <w:rPr>
          <w:rStyle w:val="pun"/>
          <w:rFonts w:ascii="Arial" w:hAnsi="Arial" w:cs="Arial"/>
          <w:color w:val="000000"/>
          <w:sz w:val="18"/>
          <w:szCs w:val="18"/>
        </w:rPr>
        <w:t>(</w:t>
      </w:r>
      <w:r>
        <w:rPr>
          <w:rStyle w:val="lit"/>
          <w:rFonts w:ascii="Arial" w:hAnsi="Arial" w:cs="Arial"/>
          <w:color w:val="800000"/>
        </w:rPr>
        <w:t>2GB</w:t>
      </w:r>
      <w:r>
        <w:rPr>
          <w:rStyle w:val="pun"/>
          <w:rFonts w:ascii="Arial" w:hAnsi="Arial" w:cs="Arial"/>
          <w:color w:val="000000"/>
          <w:sz w:val="18"/>
          <w:szCs w:val="18"/>
        </w:rPr>
        <w:t>-</w:t>
      </w:r>
      <w:r>
        <w:rPr>
          <w:rStyle w:val="lit"/>
          <w:rFonts w:ascii="Arial" w:hAnsi="Arial" w:cs="Arial"/>
          <w:color w:val="800000"/>
        </w:rPr>
        <w:t>1.0Gb</w:t>
      </w:r>
      <w:r>
        <w:rPr>
          <w:rStyle w:val="pun"/>
          <w:rFonts w:ascii="Arial" w:hAnsi="Arial" w:cs="Arial"/>
          <w:color w:val="000000"/>
          <w:sz w:val="18"/>
          <w:szCs w:val="18"/>
        </w:rPr>
        <w:t>-</w:t>
      </w:r>
      <w:r>
        <w:rPr>
          <w:rStyle w:val="lit"/>
          <w:rFonts w:ascii="Arial" w:hAnsi="Arial" w:cs="Arial"/>
          <w:color w:val="800000"/>
        </w:rPr>
        <w:t>120MB</w:t>
      </w:r>
      <w:r>
        <w:rPr>
          <w:rStyle w:val="pun"/>
          <w:rFonts w:ascii="Arial" w:hAnsi="Arial" w:cs="Arial"/>
          <w:color w:val="000000"/>
          <w:sz w:val="18"/>
          <w:szCs w:val="18"/>
        </w:rPr>
        <w:t>)/(</w:t>
      </w:r>
      <w:r>
        <w:rPr>
          <w:rStyle w:val="lit"/>
          <w:rFonts w:ascii="Arial" w:hAnsi="Arial" w:cs="Arial"/>
          <w:color w:val="800000"/>
        </w:rPr>
        <w:t>1MB</w:t>
      </w:r>
      <w:r>
        <w:rPr>
          <w:rStyle w:val="pun"/>
          <w:rFonts w:ascii="Arial" w:hAnsi="Arial" w:cs="Arial"/>
          <w:color w:val="000000"/>
          <w:sz w:val="18"/>
          <w:szCs w:val="18"/>
        </w:rPr>
        <w:t>)</w:t>
      </w:r>
      <w:r>
        <w:rPr>
          <w:rStyle w:val="pln"/>
          <w:rFonts w:ascii="Arial" w:hAnsi="Arial" w:cs="Arial"/>
          <w:color w:val="000000"/>
          <w:sz w:val="18"/>
          <w:szCs w:val="18"/>
        </w:rPr>
        <w:t xml:space="preserve"> </w:t>
      </w:r>
      <w:r>
        <w:rPr>
          <w:rStyle w:val="pun"/>
          <w:rFonts w:ascii="Arial" w:hAnsi="Arial" w:cs="Arial"/>
          <w:color w:val="000000"/>
          <w:sz w:val="18"/>
          <w:szCs w:val="18"/>
        </w:rPr>
        <w:t>=</w:t>
      </w:r>
      <w:r>
        <w:rPr>
          <w:rStyle w:val="pln"/>
          <w:rFonts w:ascii="Arial" w:hAnsi="Arial" w:cs="Arial"/>
          <w:color w:val="000000"/>
          <w:sz w:val="18"/>
          <w:szCs w:val="18"/>
        </w:rPr>
        <w:t xml:space="preserve"> </w:t>
      </w:r>
      <w:r>
        <w:rPr>
          <w:rStyle w:val="pun"/>
          <w:rFonts w:ascii="Arial" w:hAnsi="Arial" w:cs="Arial"/>
          <w:color w:val="000000"/>
          <w:sz w:val="18"/>
          <w:szCs w:val="18"/>
        </w:rPr>
        <w:t>~</w:t>
      </w:r>
      <w:r>
        <w:rPr>
          <w:rStyle w:val="lit"/>
          <w:rFonts w:ascii="Arial" w:hAnsi="Arial" w:cs="Arial"/>
          <w:color w:val="800000"/>
        </w:rPr>
        <w:t>880</w:t>
      </w:r>
      <w:r>
        <w:rPr>
          <w:rStyle w:val="pln"/>
          <w:rFonts w:ascii="Arial" w:hAnsi="Arial" w:cs="Arial"/>
          <w:color w:val="000000"/>
          <w:sz w:val="18"/>
          <w:szCs w:val="18"/>
        </w:rPr>
        <w:t xml:space="preserve"> threads</w:t>
      </w:r>
    </w:p>
    <w:p w:rsidR="0001129B" w:rsidRDefault="0001129B" w:rsidP="0001129B">
      <w:pPr>
        <w:pStyle w:val="a7"/>
        <w:spacing w:before="0" w:beforeAutospacing="0" w:after="135" w:afterAutospacing="0" w:line="360" w:lineRule="atLeast"/>
        <w:rPr>
          <w:rFonts w:ascii="Arial" w:hAnsi="Arial" w:cs="Arial"/>
          <w:color w:val="000000"/>
          <w:sz w:val="21"/>
          <w:szCs w:val="21"/>
        </w:rPr>
      </w:pPr>
      <w:r>
        <w:rPr>
          <w:rFonts w:ascii="Arial" w:hAnsi="Arial" w:cs="Arial"/>
          <w:color w:val="000000"/>
          <w:sz w:val="21"/>
          <w:szCs w:val="21"/>
        </w:rPr>
        <w:t>对于栈大小为</w:t>
      </w:r>
      <w:r>
        <w:rPr>
          <w:rFonts w:ascii="Arial" w:hAnsi="Arial" w:cs="Arial"/>
          <w:color w:val="000000"/>
          <w:sz w:val="21"/>
          <w:szCs w:val="21"/>
        </w:rPr>
        <w:t>256KB</w:t>
      </w:r>
      <w:r>
        <w:rPr>
          <w:rFonts w:ascii="Arial" w:hAnsi="Arial" w:cs="Arial"/>
          <w:color w:val="000000"/>
          <w:sz w:val="21"/>
          <w:szCs w:val="21"/>
        </w:rPr>
        <w:t>的</w:t>
      </w:r>
      <w:r>
        <w:rPr>
          <w:rFonts w:ascii="Arial" w:hAnsi="Arial" w:cs="Arial"/>
          <w:color w:val="000000"/>
          <w:sz w:val="21"/>
          <w:szCs w:val="21"/>
        </w:rPr>
        <w:t>jdk1.4</w:t>
      </w:r>
      <w:r>
        <w:rPr>
          <w:rFonts w:ascii="Arial" w:hAnsi="Arial" w:cs="Arial"/>
          <w:color w:val="000000"/>
          <w:sz w:val="21"/>
          <w:szCs w:val="21"/>
        </w:rPr>
        <w:t>而言，</w:t>
      </w:r>
    </w:p>
    <w:p w:rsidR="0001129B" w:rsidRDefault="0001129B" w:rsidP="0001129B">
      <w:pPr>
        <w:pStyle w:val="HTML0"/>
        <w:shd w:val="clear" w:color="auto" w:fill="E1E1E1"/>
        <w:spacing w:after="150"/>
        <w:rPr>
          <w:rStyle w:val="pln"/>
          <w:rFonts w:ascii="Arial" w:hAnsi="Arial" w:cs="Arial"/>
          <w:color w:val="000000"/>
          <w:sz w:val="18"/>
          <w:szCs w:val="18"/>
        </w:rPr>
      </w:pPr>
      <w:r>
        <w:rPr>
          <w:rStyle w:val="lit"/>
          <w:rFonts w:ascii="Arial" w:hAnsi="Arial" w:cs="Arial"/>
          <w:color w:val="800000"/>
        </w:rPr>
        <w:t>1.5GB</w:t>
      </w:r>
      <w:r>
        <w:rPr>
          <w:rStyle w:val="pln"/>
          <w:rFonts w:ascii="Arial" w:hAnsi="Arial" w:cs="Arial"/>
          <w:color w:val="000000"/>
          <w:sz w:val="18"/>
          <w:szCs w:val="18"/>
        </w:rPr>
        <w:t xml:space="preserve"> allocated to JVM</w:t>
      </w:r>
      <w:r>
        <w:rPr>
          <w:rStyle w:val="pun"/>
          <w:rFonts w:ascii="Arial" w:hAnsi="Arial" w:cs="Arial"/>
          <w:color w:val="000000"/>
          <w:sz w:val="18"/>
          <w:szCs w:val="18"/>
        </w:rPr>
        <w:t>:</w:t>
      </w:r>
      <w:r>
        <w:rPr>
          <w:rStyle w:val="pln"/>
          <w:rFonts w:ascii="Arial" w:hAnsi="Arial" w:cs="Arial"/>
          <w:color w:val="000000"/>
          <w:sz w:val="18"/>
          <w:szCs w:val="18"/>
        </w:rPr>
        <w:t xml:space="preserve"> </w:t>
      </w:r>
      <w:r>
        <w:rPr>
          <w:rStyle w:val="pun"/>
          <w:rFonts w:ascii="Arial" w:hAnsi="Arial" w:cs="Arial"/>
          <w:color w:val="000000"/>
          <w:sz w:val="18"/>
          <w:szCs w:val="18"/>
        </w:rPr>
        <w:t>~</w:t>
      </w:r>
      <w:r>
        <w:rPr>
          <w:rStyle w:val="lit"/>
          <w:rFonts w:ascii="Arial" w:hAnsi="Arial" w:cs="Arial"/>
          <w:color w:val="800000"/>
        </w:rPr>
        <w:t>1520</w:t>
      </w:r>
      <w:r>
        <w:rPr>
          <w:rStyle w:val="pln"/>
          <w:rFonts w:ascii="Arial" w:hAnsi="Arial" w:cs="Arial"/>
          <w:color w:val="000000"/>
          <w:sz w:val="18"/>
          <w:szCs w:val="18"/>
        </w:rPr>
        <w:t xml:space="preserve"> threads</w:t>
      </w:r>
    </w:p>
    <w:p w:rsidR="0001129B" w:rsidRDefault="0001129B" w:rsidP="0001129B">
      <w:pPr>
        <w:pStyle w:val="HTML0"/>
        <w:shd w:val="clear" w:color="auto" w:fill="E1E1E1"/>
        <w:spacing w:after="150"/>
        <w:rPr>
          <w:rFonts w:ascii="Consolas" w:hAnsi="Consolas"/>
          <w:color w:val="000000"/>
          <w:sz w:val="18"/>
          <w:szCs w:val="18"/>
        </w:rPr>
      </w:pPr>
      <w:r>
        <w:rPr>
          <w:rStyle w:val="lit"/>
          <w:rFonts w:ascii="Arial" w:hAnsi="Arial" w:cs="Arial"/>
          <w:color w:val="800000"/>
        </w:rPr>
        <w:t>1.0GB</w:t>
      </w:r>
      <w:r>
        <w:rPr>
          <w:rStyle w:val="pln"/>
          <w:rFonts w:ascii="Arial" w:hAnsi="Arial" w:cs="Arial"/>
          <w:color w:val="000000"/>
          <w:sz w:val="18"/>
          <w:szCs w:val="18"/>
        </w:rPr>
        <w:t xml:space="preserve"> allocated to JVM</w:t>
      </w:r>
      <w:r>
        <w:rPr>
          <w:rStyle w:val="pun"/>
          <w:rFonts w:ascii="Arial" w:hAnsi="Arial" w:cs="Arial"/>
          <w:color w:val="000000"/>
          <w:sz w:val="18"/>
          <w:szCs w:val="18"/>
        </w:rPr>
        <w:t>:</w:t>
      </w:r>
      <w:r>
        <w:rPr>
          <w:rStyle w:val="pln"/>
          <w:rFonts w:ascii="Arial" w:hAnsi="Arial" w:cs="Arial"/>
          <w:color w:val="000000"/>
          <w:sz w:val="18"/>
          <w:szCs w:val="18"/>
        </w:rPr>
        <w:t xml:space="preserve"> </w:t>
      </w:r>
      <w:r>
        <w:rPr>
          <w:rStyle w:val="pun"/>
          <w:rFonts w:ascii="Arial" w:hAnsi="Arial" w:cs="Arial"/>
          <w:color w:val="000000"/>
          <w:sz w:val="18"/>
          <w:szCs w:val="18"/>
        </w:rPr>
        <w:t>~</w:t>
      </w:r>
      <w:r>
        <w:rPr>
          <w:rStyle w:val="lit"/>
          <w:rFonts w:ascii="Arial" w:hAnsi="Arial" w:cs="Arial"/>
          <w:color w:val="800000"/>
        </w:rPr>
        <w:t>3520</w:t>
      </w:r>
      <w:r>
        <w:rPr>
          <w:rStyle w:val="pln"/>
          <w:rFonts w:ascii="Arial" w:hAnsi="Arial" w:cs="Arial"/>
          <w:color w:val="000000"/>
          <w:sz w:val="18"/>
          <w:szCs w:val="18"/>
        </w:rPr>
        <w:t xml:space="preserve"> threads </w:t>
      </w:r>
    </w:p>
    <w:p w:rsidR="0001129B" w:rsidRDefault="0001129B" w:rsidP="00E24D98">
      <w:pPr>
        <w:rPr>
          <w:rFonts w:ascii="Arial" w:hAnsi="Arial" w:cs="Arial"/>
          <w:color w:val="000000"/>
          <w:szCs w:val="21"/>
        </w:rPr>
      </w:pPr>
      <w:r>
        <w:rPr>
          <w:rFonts w:ascii="Arial" w:hAnsi="Arial" w:cs="Arial"/>
          <w:color w:val="000000"/>
          <w:szCs w:val="21"/>
        </w:rPr>
        <w:t>对于这个异常我们首先需要判断下，发生内存溢出时进程中到底都有什么样的线程，这些线程是否是应该存在的，是否可以通过优化来降低线程数；</w:t>
      </w:r>
      <w:r>
        <w:rPr>
          <w:rFonts w:ascii="Arial" w:hAnsi="Arial" w:cs="Arial"/>
          <w:color w:val="000000"/>
          <w:szCs w:val="21"/>
        </w:rPr>
        <w:t xml:space="preserve"> </w:t>
      </w:r>
      <w:r>
        <w:rPr>
          <w:rFonts w:ascii="Arial" w:hAnsi="Arial" w:cs="Arial"/>
          <w:color w:val="000000"/>
          <w:szCs w:val="21"/>
        </w:rPr>
        <w:t>另外一方面默认情况下</w:t>
      </w:r>
      <w:r>
        <w:rPr>
          <w:rFonts w:ascii="Arial" w:hAnsi="Arial" w:cs="Arial"/>
          <w:color w:val="000000"/>
          <w:szCs w:val="21"/>
        </w:rPr>
        <w:t>java</w:t>
      </w:r>
      <w:r>
        <w:rPr>
          <w:rFonts w:ascii="Arial" w:hAnsi="Arial" w:cs="Arial"/>
          <w:color w:val="000000"/>
          <w:szCs w:val="21"/>
        </w:rPr>
        <w:t>为每个线程分配的栈内存大小是</w:t>
      </w:r>
      <w:r>
        <w:rPr>
          <w:rFonts w:ascii="Arial" w:hAnsi="Arial" w:cs="Arial"/>
          <w:color w:val="000000"/>
          <w:szCs w:val="21"/>
        </w:rPr>
        <w:t>1M</w:t>
      </w:r>
      <w:r>
        <w:rPr>
          <w:rFonts w:ascii="Arial" w:hAnsi="Arial" w:cs="Arial"/>
          <w:color w:val="000000"/>
          <w:szCs w:val="21"/>
        </w:rPr>
        <w:t>，通常情况下，这</w:t>
      </w:r>
      <w:r>
        <w:rPr>
          <w:rFonts w:ascii="Arial" w:hAnsi="Arial" w:cs="Arial"/>
          <w:color w:val="000000"/>
          <w:szCs w:val="21"/>
        </w:rPr>
        <w:t>1M</w:t>
      </w:r>
      <w:r>
        <w:rPr>
          <w:rFonts w:ascii="Arial" w:hAnsi="Arial" w:cs="Arial"/>
          <w:color w:val="000000"/>
          <w:szCs w:val="21"/>
        </w:rPr>
        <w:t>的栈内存空间是足足够用了，因为在通常在栈上存放的只是基础类型的数据或者对象的引用，这些东西都不会占据太大的内存，</w:t>
      </w:r>
      <w:r>
        <w:rPr>
          <w:rFonts w:ascii="Arial" w:hAnsi="Arial" w:cs="Arial"/>
          <w:color w:val="000000"/>
          <w:szCs w:val="21"/>
        </w:rPr>
        <w:t xml:space="preserve"> </w:t>
      </w:r>
      <w:r>
        <w:rPr>
          <w:rFonts w:ascii="Arial" w:hAnsi="Arial" w:cs="Arial"/>
          <w:color w:val="000000"/>
          <w:szCs w:val="21"/>
        </w:rPr>
        <w:t>我们可以通过调整</w:t>
      </w:r>
      <w:r>
        <w:rPr>
          <w:rFonts w:ascii="Arial" w:hAnsi="Arial" w:cs="Arial"/>
          <w:color w:val="000000"/>
          <w:szCs w:val="21"/>
        </w:rPr>
        <w:t>jvm</w:t>
      </w:r>
      <w:r>
        <w:rPr>
          <w:rFonts w:ascii="Arial" w:hAnsi="Arial" w:cs="Arial"/>
          <w:color w:val="000000"/>
          <w:szCs w:val="21"/>
        </w:rPr>
        <w:t>参数，降低为每个线程分配的栈内存大小来解决问题，例如在</w:t>
      </w:r>
      <w:r>
        <w:rPr>
          <w:rFonts w:ascii="Arial" w:hAnsi="Arial" w:cs="Arial"/>
          <w:color w:val="000000"/>
          <w:szCs w:val="21"/>
        </w:rPr>
        <w:t>jvm</w:t>
      </w:r>
      <w:r>
        <w:rPr>
          <w:rFonts w:ascii="Arial" w:hAnsi="Arial" w:cs="Arial"/>
          <w:color w:val="000000"/>
          <w:szCs w:val="21"/>
        </w:rPr>
        <w:t>参数中添加</w:t>
      </w:r>
      <w:r>
        <w:rPr>
          <w:rStyle w:val="HTML"/>
          <w:rFonts w:ascii="Consolas" w:hAnsi="Consolas"/>
          <w:color w:val="000000"/>
          <w:szCs w:val="21"/>
          <w:shd w:val="clear" w:color="auto" w:fill="E1E1E1"/>
        </w:rPr>
        <w:t>-Xss128k</w:t>
      </w:r>
      <w:r>
        <w:rPr>
          <w:rFonts w:ascii="Arial" w:hAnsi="Arial" w:cs="Arial"/>
          <w:color w:val="000000"/>
          <w:szCs w:val="21"/>
        </w:rPr>
        <w:t>将线程栈内存大小设置为</w:t>
      </w:r>
      <w:r>
        <w:rPr>
          <w:rFonts w:ascii="Arial" w:hAnsi="Arial" w:cs="Arial"/>
          <w:color w:val="000000"/>
          <w:szCs w:val="21"/>
        </w:rPr>
        <w:t>128k</w:t>
      </w:r>
      <w:r>
        <w:rPr>
          <w:rFonts w:ascii="Arial" w:hAnsi="Arial" w:cs="Arial"/>
          <w:color w:val="000000"/>
          <w:szCs w:val="21"/>
        </w:rPr>
        <w:t>。</w:t>
      </w:r>
    </w:p>
    <w:p w:rsidR="00C600E1" w:rsidRDefault="00C600E1" w:rsidP="00E24D98">
      <w:pPr>
        <w:rPr>
          <w:rFonts w:ascii="Arial" w:hAnsi="Arial" w:cs="Arial"/>
          <w:color w:val="000000"/>
          <w:szCs w:val="21"/>
        </w:rPr>
      </w:pPr>
    </w:p>
    <w:p w:rsidR="00C600E1" w:rsidRDefault="00C600E1" w:rsidP="00E24D98">
      <w:pPr>
        <w:rPr>
          <w:rFonts w:ascii="Arial" w:hAnsi="Arial" w:cs="Arial"/>
          <w:color w:val="000000"/>
          <w:szCs w:val="21"/>
        </w:rPr>
      </w:pPr>
    </w:p>
    <w:p w:rsidR="00C600E1" w:rsidRDefault="00C600E1" w:rsidP="00E24D98">
      <w:pPr>
        <w:rPr>
          <w:rFonts w:ascii="Verdana" w:hAnsi="Verdana"/>
          <w:b/>
          <w:color w:val="111111"/>
          <w:sz w:val="20"/>
          <w:szCs w:val="20"/>
          <w:shd w:val="clear" w:color="auto" w:fill="FFFFFF"/>
        </w:rPr>
      </w:pPr>
      <w:r w:rsidRPr="00C600E1">
        <w:rPr>
          <w:rFonts w:ascii="Verdana" w:hAnsi="Verdana"/>
          <w:b/>
          <w:color w:val="111111"/>
          <w:sz w:val="20"/>
          <w:szCs w:val="20"/>
          <w:shd w:val="clear" w:color="auto" w:fill="FFFFFF"/>
        </w:rPr>
        <w:t>在查找内存是程序中的什么对象占用时，需要分析内存的具体消耗状况，对于有图形界面可用的情况，</w:t>
      </w:r>
      <w:r w:rsidRPr="00C600E1">
        <w:rPr>
          <w:rFonts w:ascii="Verdana" w:hAnsi="Verdana"/>
          <w:b/>
          <w:color w:val="111111"/>
          <w:sz w:val="20"/>
          <w:szCs w:val="20"/>
          <w:shd w:val="clear" w:color="auto" w:fill="FFFFFF"/>
        </w:rPr>
        <w:t>VisualVM</w:t>
      </w:r>
      <w:r w:rsidRPr="00C600E1">
        <w:rPr>
          <w:rFonts w:ascii="Verdana" w:hAnsi="Verdana"/>
          <w:b/>
          <w:color w:val="111111"/>
          <w:sz w:val="20"/>
          <w:szCs w:val="20"/>
          <w:shd w:val="clear" w:color="auto" w:fill="FFFFFF"/>
        </w:rPr>
        <w:t>是常用的选择；对于不能采用图形界面方式的，可通过</w:t>
      </w:r>
      <w:r w:rsidRPr="00C600E1">
        <w:rPr>
          <w:rFonts w:ascii="Verdana" w:hAnsi="Verdana"/>
          <w:b/>
          <w:color w:val="111111"/>
          <w:sz w:val="20"/>
          <w:szCs w:val="20"/>
          <w:shd w:val="clear" w:color="auto" w:fill="FFFFFF"/>
        </w:rPr>
        <w:t>jmap dump</w:t>
      </w:r>
      <w:r w:rsidRPr="00C600E1">
        <w:rPr>
          <w:rFonts w:ascii="Verdana" w:hAnsi="Verdana"/>
          <w:b/>
          <w:color w:val="111111"/>
          <w:sz w:val="20"/>
          <w:szCs w:val="20"/>
          <w:shd w:val="clear" w:color="auto" w:fill="FFFFFF"/>
        </w:rPr>
        <w:t>生成文件后，再通过</w:t>
      </w:r>
      <w:r w:rsidRPr="00C600E1">
        <w:rPr>
          <w:rFonts w:ascii="Verdana" w:hAnsi="Verdana"/>
          <w:b/>
          <w:color w:val="111111"/>
          <w:sz w:val="20"/>
          <w:szCs w:val="20"/>
          <w:shd w:val="clear" w:color="auto" w:fill="FFFFFF"/>
        </w:rPr>
        <w:t>MAT</w:t>
      </w:r>
      <w:r w:rsidRPr="00C600E1">
        <w:rPr>
          <w:rFonts w:ascii="Verdana" w:hAnsi="Verdana"/>
          <w:b/>
          <w:color w:val="111111"/>
          <w:sz w:val="20"/>
          <w:szCs w:val="20"/>
          <w:shd w:val="clear" w:color="auto" w:fill="FFFFFF"/>
        </w:rPr>
        <w:t>进行分析是常用的选择。</w:t>
      </w:r>
    </w:p>
    <w:p w:rsidR="00C90294" w:rsidRDefault="00C90294" w:rsidP="00E24D98">
      <w:pPr>
        <w:rPr>
          <w:rFonts w:ascii="Verdana" w:hAnsi="Verdana"/>
          <w:b/>
          <w:color w:val="111111"/>
          <w:sz w:val="20"/>
          <w:szCs w:val="20"/>
          <w:shd w:val="clear" w:color="auto" w:fill="FFFFFF"/>
        </w:rPr>
      </w:pPr>
    </w:p>
    <w:p w:rsidR="00B94CE3" w:rsidRDefault="00B94CE3" w:rsidP="00B94CE3">
      <w:pPr>
        <w:pStyle w:val="2"/>
        <w:rPr>
          <w:shd w:val="clear" w:color="auto" w:fill="FFFFFF"/>
        </w:rPr>
      </w:pPr>
      <w:r>
        <w:rPr>
          <w:shd w:val="clear" w:color="auto" w:fill="FFFFFF"/>
        </w:rPr>
        <w:lastRenderedPageBreak/>
        <w:t>J</w:t>
      </w:r>
      <w:r>
        <w:rPr>
          <w:rFonts w:hint="eastAsia"/>
          <w:shd w:val="clear" w:color="auto" w:fill="FFFFFF"/>
        </w:rPr>
        <w:t>vm</w:t>
      </w:r>
      <w:r>
        <w:rPr>
          <w:rFonts w:hint="eastAsia"/>
          <w:shd w:val="clear" w:color="auto" w:fill="FFFFFF"/>
        </w:rPr>
        <w:t>命令</w:t>
      </w:r>
    </w:p>
    <w:p w:rsidR="00B94CE3" w:rsidRDefault="00B94CE3" w:rsidP="00B94CE3">
      <w:pPr>
        <w:pStyle w:val="3"/>
      </w:pPr>
      <w:r>
        <w:t>J</w:t>
      </w:r>
      <w:r>
        <w:rPr>
          <w:rFonts w:hint="eastAsia"/>
        </w:rPr>
        <w:t>ps</w:t>
      </w:r>
    </w:p>
    <w:p w:rsidR="00B94CE3" w:rsidRDefault="00B94CE3" w:rsidP="00B94CE3">
      <w:r>
        <w:rPr>
          <w:rFonts w:hint="eastAsia"/>
        </w:rPr>
        <w:t>用于查看基于</w:t>
      </w:r>
      <w:r>
        <w:rPr>
          <w:rFonts w:hint="eastAsia"/>
        </w:rPr>
        <w:t>HotSpot</w:t>
      </w:r>
      <w:r>
        <w:rPr>
          <w:rFonts w:hint="eastAsia"/>
        </w:rPr>
        <w:t>的</w:t>
      </w:r>
      <w:r>
        <w:rPr>
          <w:rFonts w:hint="eastAsia"/>
        </w:rPr>
        <w:t>JVM</w:t>
      </w:r>
      <w:r>
        <w:rPr>
          <w:rFonts w:hint="eastAsia"/>
        </w:rPr>
        <w:t>中，所有具有访问权限的</w:t>
      </w:r>
      <w:r>
        <w:rPr>
          <w:rFonts w:hint="eastAsia"/>
        </w:rPr>
        <w:t>java</w:t>
      </w:r>
      <w:r>
        <w:rPr>
          <w:rFonts w:hint="eastAsia"/>
        </w:rPr>
        <w:t>进程的具体状态，包括进程</w:t>
      </w:r>
      <w:r>
        <w:rPr>
          <w:rFonts w:hint="eastAsia"/>
        </w:rPr>
        <w:t>id</w:t>
      </w:r>
      <w:r>
        <w:rPr>
          <w:rFonts w:hint="eastAsia"/>
        </w:rPr>
        <w:t>，进程的启动路径以及启动参数等。</w:t>
      </w:r>
    </w:p>
    <w:p w:rsidR="00B94CE3" w:rsidRDefault="00B94CE3" w:rsidP="00B94CE3">
      <w:r>
        <w:rPr>
          <w:rFonts w:hint="eastAsia"/>
        </w:rPr>
        <w:t>使用</w:t>
      </w:r>
      <w:r>
        <w:rPr>
          <w:rFonts w:hint="eastAsia"/>
        </w:rPr>
        <w:t>jps</w:t>
      </w:r>
      <w:r>
        <w:rPr>
          <w:rFonts w:hint="eastAsia"/>
        </w:rPr>
        <w:t>时，如果没有指定</w:t>
      </w:r>
      <w:r>
        <w:rPr>
          <w:rFonts w:hint="eastAsia"/>
        </w:rPr>
        <w:t>hostid</w:t>
      </w:r>
      <w:r>
        <w:rPr>
          <w:rFonts w:hint="eastAsia"/>
        </w:rPr>
        <w:t>，则会显示本地环境中所有的</w:t>
      </w:r>
      <w:r>
        <w:rPr>
          <w:rFonts w:hint="eastAsia"/>
        </w:rPr>
        <w:t>java</w:t>
      </w:r>
      <w:r>
        <w:rPr>
          <w:rFonts w:hint="eastAsia"/>
        </w:rPr>
        <w:t>进程，如果指定了</w:t>
      </w:r>
      <w:r>
        <w:rPr>
          <w:rFonts w:hint="eastAsia"/>
        </w:rPr>
        <w:t>hostid</w:t>
      </w:r>
      <w:r>
        <w:rPr>
          <w:rFonts w:hint="eastAsia"/>
        </w:rPr>
        <w:t>，则会显示指定</w:t>
      </w:r>
      <w:r>
        <w:rPr>
          <w:rFonts w:hint="eastAsia"/>
        </w:rPr>
        <w:t>hostid</w:t>
      </w:r>
      <w:r>
        <w:rPr>
          <w:rFonts w:hint="eastAsia"/>
        </w:rPr>
        <w:t>上面的</w:t>
      </w:r>
      <w:r>
        <w:rPr>
          <w:rFonts w:hint="eastAsia"/>
        </w:rPr>
        <w:t>java</w:t>
      </w:r>
      <w:r>
        <w:rPr>
          <w:rFonts w:hint="eastAsia"/>
        </w:rPr>
        <w:t>进程，这要求远程服务上开启了</w:t>
      </w:r>
      <w:r>
        <w:rPr>
          <w:rFonts w:hint="eastAsia"/>
        </w:rPr>
        <w:t>jstatd</w:t>
      </w:r>
      <w:r>
        <w:rPr>
          <w:rFonts w:hint="eastAsia"/>
        </w:rPr>
        <w:t>服务。</w:t>
      </w:r>
    </w:p>
    <w:p w:rsidR="00B94CE3" w:rsidRDefault="00B94CE3" w:rsidP="00B94CE3"/>
    <w:p w:rsidR="00B94CE3" w:rsidRDefault="00B94CE3" w:rsidP="00E24D98">
      <w:r>
        <w:rPr>
          <w:rFonts w:hint="eastAsia"/>
        </w:rPr>
        <w:t>命令格式</w:t>
      </w:r>
    </w:p>
    <w:p w:rsidR="00B94CE3" w:rsidRDefault="00B94CE3" w:rsidP="00E24D98">
      <w:r w:rsidRPr="00B94CE3">
        <w:t>jps [ options ] [ hostid ]</w:t>
      </w:r>
    </w:p>
    <w:p w:rsidR="00B94CE3" w:rsidRDefault="00B94CE3" w:rsidP="00E24D98"/>
    <w:p w:rsidR="00B94CE3" w:rsidRDefault="00B94CE3" w:rsidP="00E24D98"/>
    <w:p w:rsidR="00B94CE3" w:rsidRDefault="00B94CE3" w:rsidP="00E24D98">
      <w:r>
        <w:rPr>
          <w:rFonts w:hint="eastAsia"/>
        </w:rPr>
        <w:t>常用参数说明</w:t>
      </w:r>
    </w:p>
    <w:p w:rsidR="00B94CE3" w:rsidRPr="00B94CE3" w:rsidRDefault="00B94CE3" w:rsidP="00B94CE3">
      <w:r w:rsidRPr="00B94CE3">
        <w:t>-q </w:t>
      </w:r>
      <w:r w:rsidRPr="00B94CE3">
        <w:rPr>
          <w:rFonts w:hint="eastAsia"/>
        </w:rPr>
        <w:t>忽略输出的类名、</w:t>
      </w:r>
      <w:r w:rsidRPr="00B94CE3">
        <w:t>Jar</w:t>
      </w:r>
      <w:r w:rsidRPr="00B94CE3">
        <w:rPr>
          <w:rFonts w:hint="eastAsia"/>
        </w:rPr>
        <w:t>名以及传递给</w:t>
      </w:r>
      <w:r w:rsidRPr="00B94CE3">
        <w:t>main</w:t>
      </w:r>
      <w:r w:rsidRPr="00B94CE3">
        <w:rPr>
          <w:rFonts w:hint="eastAsia"/>
        </w:rPr>
        <w:t>方法的参数，只输出</w:t>
      </w:r>
      <w:r w:rsidRPr="00B94CE3">
        <w:t>pid</w:t>
      </w:r>
      <w:r w:rsidRPr="00B94CE3">
        <w:rPr>
          <w:rFonts w:hint="eastAsia"/>
        </w:rPr>
        <w:t>。</w:t>
      </w:r>
    </w:p>
    <w:p w:rsidR="00B94CE3" w:rsidRPr="00B94CE3" w:rsidRDefault="00B94CE3" w:rsidP="00B94CE3">
      <w:r w:rsidRPr="00B94CE3">
        <w:t>-m </w:t>
      </w:r>
      <w:r w:rsidRPr="00B94CE3">
        <w:rPr>
          <w:rFonts w:hint="eastAsia"/>
        </w:rPr>
        <w:t>输出传递给</w:t>
      </w:r>
      <w:r w:rsidRPr="00B94CE3">
        <w:t>main</w:t>
      </w:r>
      <w:r w:rsidRPr="00B94CE3">
        <w:rPr>
          <w:rFonts w:hint="eastAsia"/>
        </w:rPr>
        <w:t>方法的参数，如果是内嵌的</w:t>
      </w:r>
      <w:r w:rsidRPr="00B94CE3">
        <w:t>JVM</w:t>
      </w:r>
      <w:r w:rsidRPr="00B94CE3">
        <w:rPr>
          <w:rFonts w:hint="eastAsia"/>
        </w:rPr>
        <w:t>则输出为</w:t>
      </w:r>
      <w:r w:rsidRPr="00B94CE3">
        <w:t>null</w:t>
      </w:r>
      <w:r w:rsidRPr="00B94CE3">
        <w:rPr>
          <w:rFonts w:hint="eastAsia"/>
        </w:rPr>
        <w:t>。</w:t>
      </w:r>
    </w:p>
    <w:p w:rsidR="00B94CE3" w:rsidRPr="00B94CE3" w:rsidRDefault="00B94CE3" w:rsidP="00B94CE3">
      <w:r w:rsidRPr="00B94CE3">
        <w:t>-l </w:t>
      </w:r>
      <w:r w:rsidRPr="00B94CE3">
        <w:rPr>
          <w:rFonts w:hint="eastAsia"/>
        </w:rPr>
        <w:t>输出应用程序主类的完整包名，或者是应用程序</w:t>
      </w:r>
      <w:r w:rsidRPr="00B94CE3">
        <w:t>JAR</w:t>
      </w:r>
      <w:r w:rsidRPr="00B94CE3">
        <w:rPr>
          <w:rFonts w:hint="eastAsia"/>
        </w:rPr>
        <w:t>文件的完整路径。</w:t>
      </w:r>
    </w:p>
    <w:p w:rsidR="00B94CE3" w:rsidRPr="00B94CE3" w:rsidRDefault="00B94CE3" w:rsidP="00B94CE3">
      <w:r w:rsidRPr="00B94CE3">
        <w:t>-v </w:t>
      </w:r>
      <w:r w:rsidRPr="00B94CE3">
        <w:rPr>
          <w:rFonts w:hint="eastAsia"/>
        </w:rPr>
        <w:t>输出传给</w:t>
      </w:r>
      <w:r w:rsidRPr="00B94CE3">
        <w:t>JVM</w:t>
      </w:r>
      <w:r w:rsidRPr="00B94CE3">
        <w:rPr>
          <w:rFonts w:hint="eastAsia"/>
        </w:rPr>
        <w:t>的参数。</w:t>
      </w:r>
    </w:p>
    <w:p w:rsidR="00B94CE3" w:rsidRPr="00B94CE3" w:rsidRDefault="00B94CE3" w:rsidP="00B94CE3">
      <w:r w:rsidRPr="00B94CE3">
        <w:t>-V </w:t>
      </w:r>
      <w:r w:rsidRPr="00B94CE3">
        <w:rPr>
          <w:rFonts w:hint="eastAsia"/>
        </w:rPr>
        <w:t>输出通过标记的文件传递给</w:t>
      </w:r>
      <w:r w:rsidRPr="00B94CE3">
        <w:t>JVM</w:t>
      </w:r>
      <w:r w:rsidRPr="00B94CE3">
        <w:rPr>
          <w:rFonts w:hint="eastAsia"/>
        </w:rPr>
        <w:t>的参数（</w:t>
      </w:r>
      <w:r w:rsidRPr="00B94CE3">
        <w:t>.hotspotrc</w:t>
      </w:r>
      <w:r w:rsidRPr="00B94CE3">
        <w:rPr>
          <w:rFonts w:hint="eastAsia"/>
        </w:rPr>
        <w:t>文件，或者是通过参数</w:t>
      </w:r>
      <w:r w:rsidRPr="00B94CE3">
        <w:t>-XX:Flags=&lt;filename&gt;</w:t>
      </w:r>
      <w:r w:rsidRPr="00B94CE3">
        <w:rPr>
          <w:rFonts w:hint="eastAsia"/>
        </w:rPr>
        <w:t>指定的文件）。</w:t>
      </w:r>
    </w:p>
    <w:p w:rsidR="00B94CE3" w:rsidRPr="00B94CE3" w:rsidRDefault="00B94CE3" w:rsidP="00B94CE3">
      <w:r w:rsidRPr="00B94CE3">
        <w:t>-J </w:t>
      </w:r>
      <w:r w:rsidRPr="00B94CE3">
        <w:rPr>
          <w:rFonts w:hint="eastAsia"/>
        </w:rPr>
        <w:t>用于传递</w:t>
      </w:r>
      <w:r w:rsidRPr="00B94CE3">
        <w:t>jvm</w:t>
      </w:r>
      <w:r w:rsidRPr="00B94CE3">
        <w:rPr>
          <w:rFonts w:hint="eastAsia"/>
        </w:rPr>
        <w:t>选项到由</w:t>
      </w:r>
      <w:r w:rsidRPr="00B94CE3">
        <w:t>javac</w:t>
      </w:r>
      <w:r w:rsidRPr="00B94CE3">
        <w:rPr>
          <w:rFonts w:hint="eastAsia"/>
        </w:rPr>
        <w:t>调用的</w:t>
      </w:r>
      <w:r w:rsidRPr="00B94CE3">
        <w:t>java</w:t>
      </w:r>
      <w:r w:rsidRPr="00B94CE3">
        <w:rPr>
          <w:rFonts w:hint="eastAsia"/>
        </w:rPr>
        <w:t>加载器中，例如，“</w:t>
      </w:r>
      <w:r w:rsidRPr="00B94CE3">
        <w:t>-J-Xms48m</w:t>
      </w:r>
      <w:r w:rsidRPr="00B94CE3">
        <w:rPr>
          <w:rFonts w:hint="eastAsia"/>
        </w:rPr>
        <w:t>”将把启动内存设置为</w:t>
      </w:r>
      <w:r w:rsidRPr="00B94CE3">
        <w:t>48M</w:t>
      </w:r>
      <w:r w:rsidRPr="00B94CE3">
        <w:rPr>
          <w:rFonts w:hint="eastAsia"/>
        </w:rPr>
        <w:t>，使用</w:t>
      </w:r>
      <w:r w:rsidRPr="00B94CE3">
        <w:t>-J</w:t>
      </w:r>
      <w:r w:rsidRPr="00B94CE3">
        <w:rPr>
          <w:rFonts w:hint="eastAsia"/>
        </w:rPr>
        <w:t>选项可以非常方便的向基于</w:t>
      </w:r>
      <w:r w:rsidRPr="00B94CE3">
        <w:t>Java</w:t>
      </w:r>
      <w:r w:rsidRPr="00B94CE3">
        <w:rPr>
          <w:rFonts w:hint="eastAsia"/>
        </w:rPr>
        <w:t>的开发的底层虚拟机应用程序传递参数。</w:t>
      </w:r>
    </w:p>
    <w:p w:rsidR="00B94CE3" w:rsidRDefault="00B94CE3" w:rsidP="00E24D98"/>
    <w:p w:rsidR="00B94CE3" w:rsidRDefault="00B94CE3" w:rsidP="00E24D98">
      <w:r>
        <w:rPr>
          <w:rFonts w:hint="eastAsia"/>
        </w:rPr>
        <w:t>服务器标识</w:t>
      </w:r>
    </w:p>
    <w:p w:rsidR="00B94CE3" w:rsidRPr="00B94CE3" w:rsidRDefault="00B94CE3" w:rsidP="00B94CE3">
      <w:r w:rsidRPr="00B94CE3">
        <w:t>hostid</w:t>
      </w:r>
      <w:r w:rsidRPr="00B94CE3">
        <w:rPr>
          <w:rFonts w:hint="eastAsia"/>
        </w:rPr>
        <w:t>指定了目标的服务器，它的语法如下：</w:t>
      </w:r>
    </w:p>
    <w:p w:rsidR="00B94CE3" w:rsidRPr="00B94CE3" w:rsidRDefault="00B94CE3" w:rsidP="00B94CE3">
      <w:r w:rsidRPr="00B94CE3">
        <w:t>[protocol:][[//]hostname][:port][/servername]</w:t>
      </w:r>
    </w:p>
    <w:p w:rsidR="00B94CE3" w:rsidRPr="00B94CE3" w:rsidRDefault="00B94CE3" w:rsidP="00B94CE3">
      <w:r w:rsidRPr="00B94CE3">
        <w:t>protocol - </w:t>
      </w:r>
      <w:r w:rsidRPr="00B94CE3">
        <w:rPr>
          <w:rFonts w:hint="eastAsia"/>
        </w:rPr>
        <w:t>如果</w:t>
      </w:r>
      <w:r w:rsidRPr="00B94CE3">
        <w:t>protocol</w:t>
      </w:r>
      <w:r w:rsidRPr="00B94CE3">
        <w:rPr>
          <w:rFonts w:hint="eastAsia"/>
        </w:rPr>
        <w:t>及</w:t>
      </w:r>
      <w:r w:rsidRPr="00B94CE3">
        <w:t>hostname</w:t>
      </w:r>
      <w:r w:rsidRPr="00B94CE3">
        <w:rPr>
          <w:rFonts w:hint="eastAsia"/>
        </w:rPr>
        <w:t>都没有指定，那表示的是与当前环境相关的本地协议，如果指定了</w:t>
      </w:r>
      <w:r w:rsidRPr="00B94CE3">
        <w:t>hostname</w:t>
      </w:r>
      <w:r w:rsidRPr="00B94CE3">
        <w:rPr>
          <w:rFonts w:hint="eastAsia"/>
        </w:rPr>
        <w:t>却没有指定</w:t>
      </w:r>
      <w:r w:rsidRPr="00B94CE3">
        <w:t>protocol</w:t>
      </w:r>
      <w:r w:rsidRPr="00B94CE3">
        <w:rPr>
          <w:rFonts w:hint="eastAsia"/>
        </w:rPr>
        <w:t>，那么</w:t>
      </w:r>
      <w:r w:rsidRPr="00B94CE3">
        <w:t>protocol</w:t>
      </w:r>
      <w:r w:rsidRPr="00B94CE3">
        <w:rPr>
          <w:rFonts w:hint="eastAsia"/>
        </w:rPr>
        <w:t>的默认就是</w:t>
      </w:r>
      <w:r w:rsidRPr="00B94CE3">
        <w:t>rmi</w:t>
      </w:r>
      <w:r w:rsidRPr="00B94CE3">
        <w:rPr>
          <w:rFonts w:hint="eastAsia"/>
        </w:rPr>
        <w:t>。</w:t>
      </w:r>
    </w:p>
    <w:p w:rsidR="00B94CE3" w:rsidRPr="00B94CE3" w:rsidRDefault="00B94CE3" w:rsidP="00B94CE3">
      <w:r w:rsidRPr="00B94CE3">
        <w:t>hostname - </w:t>
      </w:r>
      <w:r w:rsidRPr="00B94CE3">
        <w:rPr>
          <w:rFonts w:hint="eastAsia"/>
        </w:rPr>
        <w:t>服务器的</w:t>
      </w:r>
      <w:r w:rsidRPr="00B94CE3">
        <w:t>IP</w:t>
      </w:r>
      <w:r w:rsidRPr="00B94CE3">
        <w:rPr>
          <w:rFonts w:hint="eastAsia"/>
        </w:rPr>
        <w:t>或者名称，没有指定则表示本机。</w:t>
      </w:r>
    </w:p>
    <w:p w:rsidR="00B94CE3" w:rsidRPr="00B94CE3" w:rsidRDefault="00B94CE3" w:rsidP="00B94CE3">
      <w:r w:rsidRPr="00B94CE3">
        <w:t>port - </w:t>
      </w:r>
      <w:r w:rsidRPr="00B94CE3">
        <w:rPr>
          <w:rFonts w:hint="eastAsia"/>
        </w:rPr>
        <w:t>远程</w:t>
      </w:r>
      <w:r w:rsidRPr="00B94CE3">
        <w:t>rmi</w:t>
      </w:r>
      <w:r w:rsidRPr="00B94CE3">
        <w:rPr>
          <w:rFonts w:hint="eastAsia"/>
        </w:rPr>
        <w:t>的端口，如果没有指定则默认为</w:t>
      </w:r>
      <w:r w:rsidRPr="00B94CE3">
        <w:t>1099</w:t>
      </w:r>
      <w:r w:rsidRPr="00B94CE3">
        <w:rPr>
          <w:rFonts w:hint="eastAsia"/>
        </w:rPr>
        <w:t>。</w:t>
      </w:r>
    </w:p>
    <w:p w:rsidR="00B94CE3" w:rsidRPr="00B94CE3" w:rsidRDefault="00B94CE3" w:rsidP="00B94CE3">
      <w:r w:rsidRPr="00B94CE3">
        <w:t>Servername - </w:t>
      </w:r>
      <w:r w:rsidRPr="00B94CE3">
        <w:rPr>
          <w:rFonts w:hint="eastAsia"/>
        </w:rPr>
        <w:t>注册到</w:t>
      </w:r>
      <w:r w:rsidRPr="00B94CE3">
        <w:t>RMI</w:t>
      </w:r>
      <w:r w:rsidRPr="00B94CE3">
        <w:rPr>
          <w:rFonts w:hint="eastAsia"/>
        </w:rPr>
        <w:t>注册中心中的</w:t>
      </w:r>
      <w:r w:rsidRPr="00B94CE3">
        <w:t>jstatd</w:t>
      </w:r>
      <w:r w:rsidRPr="00B94CE3">
        <w:rPr>
          <w:rFonts w:hint="eastAsia"/>
        </w:rPr>
        <w:t>的名称。</w:t>
      </w:r>
    </w:p>
    <w:p w:rsidR="00B94CE3" w:rsidRDefault="00B94CE3" w:rsidP="00E24D98"/>
    <w:p w:rsidR="00B94CE3" w:rsidRDefault="00B94CE3" w:rsidP="00B94CE3">
      <w:pPr>
        <w:pStyle w:val="3"/>
      </w:pPr>
      <w:r>
        <w:t>J</w:t>
      </w:r>
      <w:r>
        <w:rPr>
          <w:rFonts w:hint="eastAsia"/>
        </w:rPr>
        <w:t>stat</w:t>
      </w:r>
    </w:p>
    <w:p w:rsidR="00B94CE3" w:rsidRPr="00B94CE3" w:rsidRDefault="00B94CE3" w:rsidP="00B94CE3">
      <w:r w:rsidRPr="00B94CE3">
        <w:t>jstack</w:t>
      </w:r>
      <w:r w:rsidRPr="00B94CE3">
        <w:rPr>
          <w:rFonts w:hint="eastAsia"/>
        </w:rPr>
        <w:t>用于打印出给定的</w:t>
      </w:r>
      <w:r w:rsidRPr="00B94CE3">
        <w:t>java</w:t>
      </w:r>
      <w:r w:rsidRPr="00B94CE3">
        <w:rPr>
          <w:rFonts w:hint="eastAsia"/>
        </w:rPr>
        <w:t>进程</w:t>
      </w:r>
      <w:r w:rsidRPr="00B94CE3">
        <w:t>ID</w:t>
      </w:r>
      <w:r w:rsidRPr="00B94CE3">
        <w:rPr>
          <w:rFonts w:hint="eastAsia"/>
        </w:rPr>
        <w:t>或</w:t>
      </w:r>
      <w:r w:rsidRPr="00B94CE3">
        <w:t>core file</w:t>
      </w:r>
      <w:r w:rsidRPr="00B94CE3">
        <w:rPr>
          <w:rFonts w:hint="eastAsia"/>
        </w:rPr>
        <w:t>或远程调试服务的</w:t>
      </w:r>
      <w:r w:rsidRPr="00B94CE3">
        <w:t>Java</w:t>
      </w:r>
      <w:r w:rsidRPr="00B94CE3">
        <w:rPr>
          <w:rFonts w:hint="eastAsia"/>
        </w:rPr>
        <w:t>堆栈信息，如果是在</w:t>
      </w:r>
      <w:r w:rsidRPr="00B94CE3">
        <w:t>64</w:t>
      </w:r>
      <w:r w:rsidRPr="00B94CE3">
        <w:rPr>
          <w:rFonts w:hint="eastAsia"/>
        </w:rPr>
        <w:t>位机器上，需要指定选项</w:t>
      </w:r>
      <w:r w:rsidRPr="00B94CE3">
        <w:t>"-J-d64"</w:t>
      </w:r>
      <w:r w:rsidRPr="00B94CE3">
        <w:rPr>
          <w:rFonts w:hint="eastAsia"/>
        </w:rPr>
        <w:t>，</w:t>
      </w:r>
      <w:r w:rsidRPr="00B94CE3">
        <w:t>Windows</w:t>
      </w:r>
      <w:r w:rsidRPr="00B94CE3">
        <w:rPr>
          <w:rFonts w:hint="eastAsia"/>
        </w:rPr>
        <w:t>的</w:t>
      </w:r>
      <w:r w:rsidRPr="00B94CE3">
        <w:t>jstack</w:t>
      </w:r>
      <w:r w:rsidRPr="00B94CE3">
        <w:rPr>
          <w:rFonts w:hint="eastAsia"/>
        </w:rPr>
        <w:t>使用方式只支持以下的这种方式：</w:t>
      </w:r>
    </w:p>
    <w:p w:rsidR="00B94CE3" w:rsidRPr="00B94CE3" w:rsidRDefault="00B94CE3" w:rsidP="00B94CE3">
      <w:r w:rsidRPr="00B94CE3">
        <w:t>jstack [-l] pid</w:t>
      </w:r>
    </w:p>
    <w:p w:rsidR="00B94CE3" w:rsidRPr="00B94CE3" w:rsidRDefault="00B94CE3" w:rsidP="00B94CE3">
      <w:r w:rsidRPr="00B94CE3">
        <w:rPr>
          <w:rFonts w:hint="eastAsia"/>
        </w:rPr>
        <w:t>如</w:t>
      </w:r>
      <w:r w:rsidRPr="00B94CE3">
        <w:t>果</w:t>
      </w:r>
      <w:r w:rsidRPr="00B94CE3">
        <w:t>java</w:t>
      </w:r>
      <w:r w:rsidRPr="00B94CE3">
        <w:rPr>
          <w:rFonts w:hint="eastAsia"/>
        </w:rPr>
        <w:t>程序崩溃生成</w:t>
      </w:r>
      <w:r w:rsidRPr="00B94CE3">
        <w:t>core</w:t>
      </w:r>
      <w:r w:rsidRPr="00B94CE3">
        <w:rPr>
          <w:rFonts w:hint="eastAsia"/>
        </w:rPr>
        <w:t>文件，</w:t>
      </w:r>
      <w:r w:rsidRPr="00B94CE3">
        <w:t>jstack</w:t>
      </w:r>
      <w:r w:rsidRPr="00B94CE3">
        <w:rPr>
          <w:rFonts w:hint="eastAsia"/>
        </w:rPr>
        <w:t>工具可以用来获得</w:t>
      </w:r>
      <w:r w:rsidRPr="00B94CE3">
        <w:t>core</w:t>
      </w:r>
      <w:r w:rsidRPr="00B94CE3">
        <w:rPr>
          <w:rFonts w:hint="eastAsia"/>
        </w:rPr>
        <w:t>文件的</w:t>
      </w:r>
      <w:r w:rsidRPr="00B94CE3">
        <w:t>java stack</w:t>
      </w:r>
      <w:r w:rsidRPr="00B94CE3">
        <w:rPr>
          <w:rFonts w:hint="eastAsia"/>
        </w:rPr>
        <w:t>和</w:t>
      </w:r>
      <w:r w:rsidRPr="00B94CE3">
        <w:t>native stack</w:t>
      </w:r>
      <w:r w:rsidRPr="00B94CE3">
        <w:rPr>
          <w:rFonts w:hint="eastAsia"/>
        </w:rPr>
        <w:t>的信息，从而可以轻松地知道</w:t>
      </w:r>
      <w:r w:rsidRPr="00B94CE3">
        <w:t>java</w:t>
      </w:r>
      <w:r w:rsidRPr="00B94CE3">
        <w:rPr>
          <w:rFonts w:hint="eastAsia"/>
        </w:rPr>
        <w:t>程序是如何崩溃和在程序何处发生问题。另外，</w:t>
      </w:r>
      <w:r w:rsidRPr="00B94CE3">
        <w:t>jstack</w:t>
      </w:r>
      <w:r w:rsidRPr="00B94CE3">
        <w:rPr>
          <w:rFonts w:hint="eastAsia"/>
        </w:rPr>
        <w:t>工具还可以附属到正在运行的</w:t>
      </w:r>
      <w:r w:rsidRPr="00B94CE3">
        <w:t>java</w:t>
      </w:r>
      <w:r w:rsidRPr="00B94CE3">
        <w:rPr>
          <w:rFonts w:hint="eastAsia"/>
        </w:rPr>
        <w:t>程序中，看到当时运行的</w:t>
      </w:r>
      <w:r w:rsidRPr="00B94CE3">
        <w:t>java</w:t>
      </w:r>
      <w:r w:rsidRPr="00B94CE3">
        <w:rPr>
          <w:rFonts w:hint="eastAsia"/>
        </w:rPr>
        <w:t>程序的</w:t>
      </w:r>
      <w:r w:rsidRPr="00B94CE3">
        <w:t>java stack</w:t>
      </w:r>
      <w:r w:rsidRPr="00B94CE3">
        <w:rPr>
          <w:rFonts w:hint="eastAsia"/>
        </w:rPr>
        <w:t>和</w:t>
      </w:r>
      <w:r w:rsidRPr="00B94CE3">
        <w:t>native stack</w:t>
      </w:r>
      <w:r w:rsidRPr="00B94CE3">
        <w:rPr>
          <w:rFonts w:hint="eastAsia"/>
        </w:rPr>
        <w:t>的信息</w:t>
      </w:r>
      <w:r w:rsidRPr="00B94CE3">
        <w:t>, </w:t>
      </w:r>
      <w:r w:rsidRPr="00B94CE3">
        <w:rPr>
          <w:rFonts w:hint="eastAsia"/>
        </w:rPr>
        <w:t>如果现在运行的</w:t>
      </w:r>
      <w:r w:rsidRPr="00B94CE3">
        <w:t>java</w:t>
      </w:r>
      <w:r w:rsidRPr="00B94CE3">
        <w:rPr>
          <w:rFonts w:hint="eastAsia"/>
        </w:rPr>
        <w:t>程序呈现</w:t>
      </w:r>
      <w:r w:rsidRPr="00B94CE3">
        <w:t>hung</w:t>
      </w:r>
      <w:r w:rsidRPr="00B94CE3">
        <w:rPr>
          <w:rFonts w:hint="eastAsia"/>
        </w:rPr>
        <w:t>的状态，</w:t>
      </w:r>
      <w:r w:rsidRPr="00B94CE3">
        <w:t>jstack</w:t>
      </w:r>
      <w:r w:rsidRPr="00B94CE3">
        <w:rPr>
          <w:rFonts w:hint="eastAsia"/>
        </w:rPr>
        <w:t>是非常有用的。</w:t>
      </w:r>
    </w:p>
    <w:p w:rsidR="00B94CE3" w:rsidRDefault="00B94CE3" w:rsidP="00B94CE3"/>
    <w:p w:rsidR="00B94CE3" w:rsidRDefault="00B94CE3" w:rsidP="00B94CE3">
      <w:r>
        <w:rPr>
          <w:rFonts w:hint="eastAsia"/>
        </w:rPr>
        <w:t>命令格式</w:t>
      </w:r>
    </w:p>
    <w:p w:rsidR="00B94CE3" w:rsidRDefault="00B94CE3" w:rsidP="00B94CE3">
      <w:r w:rsidRPr="00B94CE3">
        <w:t>jstack [ option ] pid</w:t>
      </w:r>
      <w:r w:rsidRPr="00B94CE3">
        <w:br/>
        <w:t>jstack [ option ] executable core</w:t>
      </w:r>
      <w:r w:rsidRPr="00B94CE3">
        <w:br/>
        <w:t>jstack [ option ] [server-id@]remote-hostname-or-IP</w:t>
      </w:r>
    </w:p>
    <w:p w:rsidR="00B94CE3" w:rsidRDefault="00B94CE3" w:rsidP="00B94CE3"/>
    <w:p w:rsidR="00B94CE3" w:rsidRDefault="00B94CE3" w:rsidP="00B94CE3">
      <w:r>
        <w:rPr>
          <w:rFonts w:hint="eastAsia"/>
        </w:rPr>
        <w:t>常用参数</w:t>
      </w:r>
    </w:p>
    <w:p w:rsidR="00B94CE3" w:rsidRPr="00B94CE3" w:rsidRDefault="00B94CE3" w:rsidP="00B94CE3">
      <w:r w:rsidRPr="00B94CE3">
        <w:rPr>
          <w:rFonts w:hint="eastAsia"/>
        </w:rPr>
        <w:t>1)</w:t>
      </w:r>
      <w:r w:rsidRPr="00B94CE3">
        <w:rPr>
          <w:rFonts w:hint="eastAsia"/>
        </w:rPr>
        <w:t>、</w:t>
      </w:r>
      <w:r w:rsidRPr="00B94CE3">
        <w:t>options</w:t>
      </w:r>
      <w:r w:rsidRPr="00B94CE3">
        <w:rPr>
          <w:rFonts w:hint="eastAsia"/>
        </w:rPr>
        <w:t>：</w:t>
      </w:r>
      <w:r w:rsidRPr="00B94CE3">
        <w:t> </w:t>
      </w:r>
    </w:p>
    <w:p w:rsidR="00B94CE3" w:rsidRPr="00B94CE3" w:rsidRDefault="00B94CE3" w:rsidP="00B94CE3">
      <w:r w:rsidRPr="00B94CE3">
        <w:t>executable Java executable from which the core dump was produced.</w:t>
      </w:r>
    </w:p>
    <w:p w:rsidR="00B94CE3" w:rsidRPr="00B94CE3" w:rsidRDefault="00B94CE3" w:rsidP="00B94CE3">
      <w:r w:rsidRPr="00B94CE3">
        <w:t>(</w:t>
      </w:r>
      <w:r w:rsidRPr="00B94CE3">
        <w:rPr>
          <w:rFonts w:hint="eastAsia"/>
        </w:rPr>
        <w:t>可能是产生</w:t>
      </w:r>
      <w:r w:rsidRPr="00B94CE3">
        <w:t>core dump</w:t>
      </w:r>
      <w:r w:rsidRPr="00B94CE3">
        <w:rPr>
          <w:rFonts w:hint="eastAsia"/>
        </w:rPr>
        <w:t>的</w:t>
      </w:r>
      <w:r w:rsidRPr="00B94CE3">
        <w:t>java</w:t>
      </w:r>
      <w:r w:rsidRPr="00B94CE3">
        <w:rPr>
          <w:rFonts w:hint="eastAsia"/>
        </w:rPr>
        <w:t>可执行程序</w:t>
      </w:r>
      <w:r w:rsidRPr="00B94CE3">
        <w:t>)</w:t>
      </w:r>
    </w:p>
    <w:p w:rsidR="00B94CE3" w:rsidRPr="00B94CE3" w:rsidRDefault="00B94CE3" w:rsidP="00B94CE3">
      <w:r w:rsidRPr="00B94CE3">
        <w:t>core </w:t>
      </w:r>
      <w:r w:rsidRPr="00B94CE3">
        <w:rPr>
          <w:rFonts w:hint="eastAsia"/>
        </w:rPr>
        <w:t>将被打印信息的</w:t>
      </w:r>
      <w:r w:rsidRPr="00B94CE3">
        <w:t>core dump</w:t>
      </w:r>
      <w:r w:rsidRPr="00B94CE3">
        <w:rPr>
          <w:rFonts w:hint="eastAsia"/>
        </w:rPr>
        <w:t>文件</w:t>
      </w:r>
    </w:p>
    <w:p w:rsidR="00B94CE3" w:rsidRPr="00B94CE3" w:rsidRDefault="00B94CE3" w:rsidP="00B94CE3">
      <w:r w:rsidRPr="00B94CE3">
        <w:t>remote-hostname-or-IP </w:t>
      </w:r>
      <w:r w:rsidRPr="00B94CE3">
        <w:rPr>
          <w:rFonts w:hint="eastAsia"/>
        </w:rPr>
        <w:t>远程</w:t>
      </w:r>
      <w:r w:rsidRPr="00B94CE3">
        <w:t>debug</w:t>
      </w:r>
      <w:r w:rsidRPr="00B94CE3">
        <w:rPr>
          <w:rFonts w:hint="eastAsia"/>
        </w:rPr>
        <w:t>服务的主机名或</w:t>
      </w:r>
      <w:r w:rsidRPr="00B94CE3">
        <w:t>ip</w:t>
      </w:r>
    </w:p>
    <w:p w:rsidR="00B94CE3" w:rsidRPr="00B94CE3" w:rsidRDefault="00B94CE3" w:rsidP="00B94CE3">
      <w:r w:rsidRPr="00B94CE3">
        <w:t>server-id </w:t>
      </w:r>
      <w:r w:rsidRPr="00B94CE3">
        <w:rPr>
          <w:rFonts w:hint="eastAsia"/>
        </w:rPr>
        <w:t>唯一</w:t>
      </w:r>
      <w:r w:rsidRPr="00B94CE3">
        <w:t>id,</w:t>
      </w:r>
      <w:r w:rsidRPr="00B94CE3">
        <w:rPr>
          <w:rFonts w:hint="eastAsia"/>
        </w:rPr>
        <w:t>假如一台主机上多个远程</w:t>
      </w:r>
      <w:r w:rsidRPr="00B94CE3">
        <w:t>debug</w:t>
      </w:r>
      <w:r w:rsidRPr="00B94CE3">
        <w:rPr>
          <w:rFonts w:hint="eastAsia"/>
        </w:rPr>
        <w:t>服务</w:t>
      </w:r>
      <w:r w:rsidRPr="00B94CE3">
        <w:rPr>
          <w:rFonts w:hint="eastAsia"/>
        </w:rPr>
        <w:t> </w:t>
      </w:r>
    </w:p>
    <w:p w:rsidR="00B94CE3" w:rsidRPr="00B94CE3" w:rsidRDefault="00B94CE3" w:rsidP="00B94CE3">
      <w:r w:rsidRPr="00B94CE3">
        <w:rPr>
          <w:rFonts w:hint="eastAsia"/>
        </w:rPr>
        <w:t>2</w:t>
      </w:r>
      <w:r w:rsidRPr="00B94CE3">
        <w:rPr>
          <w:rFonts w:hint="eastAsia"/>
        </w:rPr>
        <w:t>）、基本参数：</w:t>
      </w:r>
    </w:p>
    <w:p w:rsidR="00B94CE3" w:rsidRPr="00B94CE3" w:rsidRDefault="00B94CE3" w:rsidP="00B94CE3">
      <w:r w:rsidRPr="00B94CE3">
        <w:t>-F</w:t>
      </w:r>
      <w:r w:rsidRPr="00B94CE3">
        <w:rPr>
          <w:rFonts w:hint="eastAsia"/>
        </w:rPr>
        <w:t>当</w:t>
      </w:r>
      <w:r w:rsidRPr="00B94CE3">
        <w:t>’jstack [-l] pid’</w:t>
      </w:r>
      <w:r w:rsidRPr="00B94CE3">
        <w:rPr>
          <w:rFonts w:hint="eastAsia"/>
        </w:rPr>
        <w:t>没有相应的时候强制打印栈信息</w:t>
      </w:r>
    </w:p>
    <w:p w:rsidR="00B94CE3" w:rsidRPr="00B94CE3" w:rsidRDefault="00B94CE3" w:rsidP="00B94CE3">
      <w:r w:rsidRPr="00B94CE3">
        <w:t>-l</w:t>
      </w:r>
      <w:r w:rsidRPr="00B94CE3">
        <w:rPr>
          <w:rFonts w:hint="eastAsia"/>
        </w:rPr>
        <w:t>长列表</w:t>
      </w:r>
      <w:r w:rsidRPr="00B94CE3">
        <w:t>. </w:t>
      </w:r>
      <w:r w:rsidRPr="00B94CE3">
        <w:rPr>
          <w:rFonts w:hint="eastAsia"/>
        </w:rPr>
        <w:t>打印关于锁的附加信息</w:t>
      </w:r>
      <w:r w:rsidRPr="00B94CE3">
        <w:t>,</w:t>
      </w:r>
      <w:r w:rsidRPr="00B94CE3">
        <w:rPr>
          <w:rFonts w:hint="eastAsia"/>
        </w:rPr>
        <w:t>例如属于</w:t>
      </w:r>
      <w:r w:rsidRPr="00B94CE3">
        <w:t>java.util.concurrent</w:t>
      </w:r>
      <w:r w:rsidRPr="00B94CE3">
        <w:rPr>
          <w:rFonts w:hint="eastAsia"/>
        </w:rPr>
        <w:t>的</w:t>
      </w:r>
      <w:r w:rsidRPr="00B94CE3">
        <w:t>ownable synchronizers</w:t>
      </w:r>
      <w:r w:rsidRPr="00B94CE3">
        <w:rPr>
          <w:rFonts w:hint="eastAsia"/>
        </w:rPr>
        <w:t>列表</w:t>
      </w:r>
      <w:r w:rsidRPr="00B94CE3">
        <w:t>.</w:t>
      </w:r>
    </w:p>
    <w:p w:rsidR="00B94CE3" w:rsidRPr="00B94CE3" w:rsidRDefault="00B94CE3" w:rsidP="00B94CE3">
      <w:r w:rsidRPr="00B94CE3">
        <w:t>-m</w:t>
      </w:r>
      <w:r w:rsidRPr="00B94CE3">
        <w:rPr>
          <w:rFonts w:hint="eastAsia"/>
        </w:rPr>
        <w:t>打印</w:t>
      </w:r>
      <w:r w:rsidRPr="00B94CE3">
        <w:t>java</w:t>
      </w:r>
      <w:r w:rsidRPr="00B94CE3">
        <w:rPr>
          <w:rFonts w:hint="eastAsia"/>
        </w:rPr>
        <w:t>和</w:t>
      </w:r>
      <w:r w:rsidRPr="00B94CE3">
        <w:t>native c/c++</w:t>
      </w:r>
      <w:r w:rsidRPr="00B94CE3">
        <w:rPr>
          <w:rFonts w:hint="eastAsia"/>
        </w:rPr>
        <w:t>框架的所有栈信息</w:t>
      </w:r>
      <w:r w:rsidRPr="00B94CE3">
        <w:t>.</w:t>
      </w:r>
    </w:p>
    <w:p w:rsidR="00B94CE3" w:rsidRPr="00B94CE3" w:rsidRDefault="00B94CE3" w:rsidP="00B94CE3">
      <w:r w:rsidRPr="00B94CE3">
        <w:t>-h | -help</w:t>
      </w:r>
      <w:r w:rsidRPr="00B94CE3">
        <w:rPr>
          <w:rFonts w:hint="eastAsia"/>
        </w:rPr>
        <w:t>打印帮助信息</w:t>
      </w:r>
    </w:p>
    <w:p w:rsidR="00B94CE3" w:rsidRPr="00B94CE3" w:rsidRDefault="00B94CE3" w:rsidP="00B94CE3">
      <w:r w:rsidRPr="00B94CE3">
        <w:t>pid </w:t>
      </w:r>
      <w:r w:rsidRPr="00B94CE3">
        <w:rPr>
          <w:rFonts w:hint="eastAsia"/>
        </w:rPr>
        <w:t>需要被打印配置信息的</w:t>
      </w:r>
      <w:r w:rsidRPr="00B94CE3">
        <w:t>java</w:t>
      </w:r>
      <w:r w:rsidRPr="00B94CE3">
        <w:rPr>
          <w:rFonts w:hint="eastAsia"/>
        </w:rPr>
        <w:t>进程</w:t>
      </w:r>
      <w:r w:rsidRPr="00B94CE3">
        <w:t>id,</w:t>
      </w:r>
      <w:r w:rsidRPr="00B94CE3">
        <w:rPr>
          <w:rFonts w:hint="eastAsia"/>
        </w:rPr>
        <w:t>可以用</w:t>
      </w:r>
      <w:r w:rsidRPr="00B94CE3">
        <w:t>jps</w:t>
      </w:r>
      <w:r w:rsidRPr="00B94CE3">
        <w:rPr>
          <w:rFonts w:hint="eastAsia"/>
        </w:rPr>
        <w:t>查询</w:t>
      </w:r>
    </w:p>
    <w:p w:rsidR="00B94CE3" w:rsidRDefault="00B94CE3" w:rsidP="00B94CE3"/>
    <w:p w:rsidR="00B94CE3" w:rsidRDefault="00B94CE3" w:rsidP="00B94CE3">
      <w:pPr>
        <w:pStyle w:val="3"/>
      </w:pPr>
      <w:r>
        <w:rPr>
          <w:rFonts w:hint="eastAsia"/>
        </w:rPr>
        <w:t>jstat</w:t>
      </w:r>
    </w:p>
    <w:p w:rsidR="006F0C43" w:rsidRPr="006F0C43" w:rsidRDefault="006F0C43" w:rsidP="006F0C43">
      <w:r w:rsidRPr="006F0C43">
        <w:t>Jstat</w:t>
      </w:r>
      <w:r w:rsidRPr="006F0C43">
        <w:rPr>
          <w:rFonts w:hint="eastAsia"/>
        </w:rPr>
        <w:t>用于监控基于</w:t>
      </w:r>
      <w:r w:rsidRPr="006F0C43">
        <w:rPr>
          <w:rFonts w:hint="eastAsia"/>
        </w:rPr>
        <w:t>HotSpot</w:t>
      </w:r>
      <w:r w:rsidRPr="006F0C43">
        <w:rPr>
          <w:rFonts w:hint="eastAsia"/>
        </w:rPr>
        <w:t>的</w:t>
      </w:r>
      <w:r w:rsidRPr="006F0C43">
        <w:t>JVM</w:t>
      </w:r>
      <w:r w:rsidRPr="006F0C43">
        <w:t>，对其堆</w:t>
      </w:r>
      <w:r w:rsidRPr="006F0C43">
        <w:rPr>
          <w:rFonts w:hint="eastAsia"/>
        </w:rPr>
        <w:t>的使用情况进行实时的命令行的统计，使用</w:t>
      </w:r>
      <w:r w:rsidRPr="006F0C43">
        <w:rPr>
          <w:rFonts w:hint="eastAsia"/>
        </w:rPr>
        <w:t>jstat</w:t>
      </w:r>
      <w:r w:rsidRPr="006F0C43">
        <w:rPr>
          <w:rFonts w:hint="eastAsia"/>
        </w:rPr>
        <w:t>我们可以对指定的</w:t>
      </w:r>
      <w:r w:rsidRPr="006F0C43">
        <w:rPr>
          <w:rFonts w:hint="eastAsia"/>
        </w:rPr>
        <w:t>JVM</w:t>
      </w:r>
      <w:r w:rsidRPr="006F0C43">
        <w:rPr>
          <w:rFonts w:hint="eastAsia"/>
        </w:rPr>
        <w:t>做如下监控：</w:t>
      </w:r>
    </w:p>
    <w:p w:rsidR="006F0C43" w:rsidRPr="006F0C43" w:rsidRDefault="006F0C43" w:rsidP="006F0C43">
      <w:r w:rsidRPr="006F0C43">
        <w:rPr>
          <w:rFonts w:hint="eastAsia"/>
        </w:rPr>
        <w:t xml:space="preserve">- </w:t>
      </w:r>
      <w:r w:rsidRPr="006F0C43">
        <w:rPr>
          <w:rFonts w:hint="eastAsia"/>
        </w:rPr>
        <w:t>类的加载及卸载情况</w:t>
      </w:r>
    </w:p>
    <w:p w:rsidR="006F0C43" w:rsidRPr="006F0C43" w:rsidRDefault="006F0C43" w:rsidP="006F0C43">
      <w:r w:rsidRPr="006F0C43">
        <w:rPr>
          <w:rFonts w:hint="eastAsia"/>
        </w:rPr>
        <w:t xml:space="preserve">- </w:t>
      </w:r>
      <w:r w:rsidRPr="006F0C43">
        <w:rPr>
          <w:rFonts w:hint="eastAsia"/>
        </w:rPr>
        <w:t>查看新生代、老生代及持久代的容量及使用情况</w:t>
      </w:r>
    </w:p>
    <w:p w:rsidR="006F0C43" w:rsidRPr="006F0C43" w:rsidRDefault="006F0C43" w:rsidP="006F0C43">
      <w:r w:rsidRPr="006F0C43">
        <w:rPr>
          <w:rFonts w:hint="eastAsia"/>
        </w:rPr>
        <w:t xml:space="preserve">- </w:t>
      </w:r>
      <w:r w:rsidRPr="006F0C43">
        <w:rPr>
          <w:rFonts w:hint="eastAsia"/>
        </w:rPr>
        <w:t>查看新生代、老生代及持久代的垃圾收集情况，包括垃圾回收的次数及垃圾回收所占用的时间</w:t>
      </w:r>
    </w:p>
    <w:p w:rsidR="006F0C43" w:rsidRPr="006F0C43" w:rsidRDefault="006F0C43" w:rsidP="006F0C43">
      <w:r w:rsidRPr="006F0C43">
        <w:rPr>
          <w:rFonts w:hint="eastAsia"/>
        </w:rPr>
        <w:t xml:space="preserve">- </w:t>
      </w:r>
      <w:r w:rsidRPr="006F0C43">
        <w:rPr>
          <w:rFonts w:hint="eastAsia"/>
        </w:rPr>
        <w:t>查看新生代中</w:t>
      </w:r>
      <w:r w:rsidRPr="006F0C43">
        <w:rPr>
          <w:rFonts w:hint="eastAsia"/>
        </w:rPr>
        <w:t>Eden</w:t>
      </w:r>
      <w:r w:rsidRPr="006F0C43">
        <w:rPr>
          <w:rFonts w:hint="eastAsia"/>
        </w:rPr>
        <w:t>区及</w:t>
      </w:r>
      <w:r w:rsidRPr="006F0C43">
        <w:rPr>
          <w:rFonts w:hint="eastAsia"/>
        </w:rPr>
        <w:t>Survior</w:t>
      </w:r>
      <w:r w:rsidRPr="006F0C43">
        <w:rPr>
          <w:rFonts w:hint="eastAsia"/>
        </w:rPr>
        <w:t>区中容量及分配情况等</w:t>
      </w:r>
    </w:p>
    <w:p w:rsidR="006F0C43" w:rsidRPr="006F0C43" w:rsidRDefault="006F0C43" w:rsidP="006F0C43">
      <w:r w:rsidRPr="006F0C43">
        <w:t>jstat</w:t>
      </w:r>
      <w:r w:rsidRPr="006F0C43">
        <w:rPr>
          <w:rFonts w:hint="eastAsia"/>
        </w:rPr>
        <w:t>工具特别强大，它有众多的可选项，通过提供多种不同的监控维度，使我们可以从不同的维度来了解到当前</w:t>
      </w:r>
      <w:r w:rsidRPr="006F0C43">
        <w:rPr>
          <w:rFonts w:hint="eastAsia"/>
        </w:rPr>
        <w:t>JVM</w:t>
      </w:r>
      <w:r w:rsidRPr="006F0C43">
        <w:rPr>
          <w:rFonts w:hint="eastAsia"/>
        </w:rPr>
        <w:t>堆的使用情况。详细查看堆内各个部分的使用量，使用的时候必须加上待统计的</w:t>
      </w:r>
      <w:r w:rsidRPr="006F0C43">
        <w:rPr>
          <w:rFonts w:hint="eastAsia"/>
        </w:rPr>
        <w:t>Java</w:t>
      </w:r>
      <w:r w:rsidRPr="006F0C43">
        <w:rPr>
          <w:rFonts w:hint="eastAsia"/>
        </w:rPr>
        <w:t>进程号，可选的不同维度参数以及可选的统计频率参数。</w:t>
      </w:r>
    </w:p>
    <w:p w:rsidR="00B94CE3" w:rsidRDefault="00B94CE3" w:rsidP="00B94CE3"/>
    <w:p w:rsidR="006F0C43" w:rsidRDefault="006F0C43" w:rsidP="00B94CE3">
      <w:r>
        <w:rPr>
          <w:rFonts w:hint="eastAsia"/>
        </w:rPr>
        <w:t>语法</w:t>
      </w:r>
    </w:p>
    <w:p w:rsidR="006F0C43" w:rsidRPr="006F0C43" w:rsidRDefault="006F0C43" w:rsidP="006F0C43">
      <w:r w:rsidRPr="006F0C43">
        <w:t>  jstat [ generalOption | outputOptions vmid [interval[s|ms] [count]] ]</w:t>
      </w:r>
    </w:p>
    <w:p w:rsidR="006F0C43" w:rsidRPr="006F0C43" w:rsidRDefault="006F0C43" w:rsidP="006F0C43">
      <w:r w:rsidRPr="006F0C43">
        <w:rPr>
          <w:b/>
          <w:bCs/>
        </w:rPr>
        <w:t>    generalOption</w:t>
      </w:r>
      <w:r w:rsidRPr="006F0C43">
        <w:rPr>
          <w:rFonts w:hint="eastAsia"/>
        </w:rPr>
        <w:t xml:space="preserve"> - </w:t>
      </w:r>
      <w:r w:rsidRPr="006F0C43">
        <w:rPr>
          <w:rFonts w:hint="eastAsia"/>
        </w:rPr>
        <w:t>单个的常用的命令行选项，如</w:t>
      </w:r>
      <w:r w:rsidRPr="006F0C43">
        <w:t>-help, -options, </w:t>
      </w:r>
      <w:r w:rsidRPr="006F0C43">
        <w:rPr>
          <w:rFonts w:hint="eastAsia"/>
        </w:rPr>
        <w:t>或</w:t>
      </w:r>
      <w:r w:rsidRPr="006F0C43">
        <w:rPr>
          <w:rFonts w:hint="eastAsia"/>
        </w:rPr>
        <w:t> </w:t>
      </w:r>
      <w:r w:rsidRPr="006F0C43">
        <w:t>-version</w:t>
      </w:r>
      <w:r w:rsidRPr="006F0C43">
        <w:rPr>
          <w:rFonts w:hint="eastAsia"/>
        </w:rPr>
        <w:t>。</w:t>
      </w:r>
    </w:p>
    <w:p w:rsidR="006F0C43" w:rsidRPr="006F0C43" w:rsidRDefault="006F0C43" w:rsidP="006F0C43">
      <w:r w:rsidRPr="006F0C43">
        <w:rPr>
          <w:b/>
          <w:bCs/>
        </w:rPr>
        <w:t>    outputOptions -</w:t>
      </w:r>
      <w:r w:rsidRPr="006F0C43">
        <w:rPr>
          <w:rFonts w:hint="eastAsia"/>
        </w:rPr>
        <w:t>一个或多个输出选项，由单个的</w:t>
      </w:r>
      <w:r w:rsidRPr="006F0C43">
        <w:t>statOption</w:t>
      </w:r>
      <w:r w:rsidRPr="006F0C43">
        <w:rPr>
          <w:rFonts w:hint="eastAsia"/>
        </w:rPr>
        <w:t>选项组成，可以和</w:t>
      </w:r>
      <w:r w:rsidRPr="006F0C43">
        <w:t>-t, -h, and -J</w:t>
      </w:r>
      <w:r w:rsidRPr="006F0C43">
        <w:t>等</w:t>
      </w:r>
      <w:r w:rsidRPr="006F0C43">
        <w:rPr>
          <w:rFonts w:hint="eastAsia"/>
        </w:rPr>
        <w:t>选项配合使用。</w:t>
      </w:r>
    </w:p>
    <w:p w:rsidR="006F0C43" w:rsidRPr="006F0C43" w:rsidRDefault="006F0C43" w:rsidP="006F0C43">
      <w:r w:rsidRPr="006F0C43">
        <w:rPr>
          <w:rFonts w:hint="eastAsia"/>
        </w:rPr>
        <w:t>    </w:t>
      </w:r>
      <w:r w:rsidRPr="006F0C43">
        <w:rPr>
          <w:rFonts w:hint="eastAsia"/>
          <w:b/>
          <w:bCs/>
        </w:rPr>
        <w:t>statOption</w:t>
      </w:r>
      <w:r w:rsidRPr="006F0C43">
        <w:rPr>
          <w:rFonts w:hint="eastAsia"/>
        </w:rPr>
        <w:t>：</w:t>
      </w:r>
    </w:p>
    <w:p w:rsidR="006F0C43" w:rsidRPr="006F0C43" w:rsidRDefault="006F0C43" w:rsidP="006F0C43">
      <w:r w:rsidRPr="006F0C43">
        <w:rPr>
          <w:rFonts w:hint="eastAsia"/>
        </w:rPr>
        <w:t xml:space="preserve">    </w:t>
      </w:r>
      <w:r w:rsidRPr="006F0C43">
        <w:rPr>
          <w:rFonts w:hint="eastAsia"/>
        </w:rPr>
        <w:t>根据</w:t>
      </w:r>
      <w:r w:rsidRPr="006F0C43">
        <w:rPr>
          <w:rFonts w:hint="eastAsia"/>
        </w:rPr>
        <w:t>jstat</w:t>
      </w:r>
      <w:r w:rsidRPr="006F0C43">
        <w:rPr>
          <w:rFonts w:hint="eastAsia"/>
        </w:rPr>
        <w:t>统计的维度不同，可以使用如下表中的选项进行不同维度的统计，不同的</w:t>
      </w:r>
      <w:r w:rsidRPr="006F0C43">
        <w:rPr>
          <w:rFonts w:hint="eastAsia"/>
          <w:bCs/>
        </w:rPr>
        <w:t>操作系统</w:t>
      </w:r>
      <w:r w:rsidRPr="006F0C43">
        <w:rPr>
          <w:rFonts w:hint="eastAsia"/>
        </w:rPr>
        <w:t>支持的选项可能会不一样，可以通过</w:t>
      </w:r>
      <w:r w:rsidRPr="006F0C43">
        <w:rPr>
          <w:rFonts w:hint="eastAsia"/>
        </w:rPr>
        <w:t>-options</w:t>
      </w:r>
      <w:r w:rsidRPr="006F0C43">
        <w:rPr>
          <w:rFonts w:hint="eastAsia"/>
        </w:rPr>
        <w:t>选项，查看不同操作系统所支持选项，如：</w:t>
      </w:r>
    </w:p>
    <w:p w:rsidR="006F0C43" w:rsidRDefault="006F0C43" w:rsidP="00B94CE3">
      <w:r>
        <w:tab/>
      </w:r>
      <w:r>
        <w:rPr>
          <w:noProof/>
        </w:rPr>
        <w:lastRenderedPageBreak/>
        <w:drawing>
          <wp:inline distT="0" distB="0" distL="0" distR="0" wp14:anchorId="432335C7" wp14:editId="39632C74">
            <wp:extent cx="5274310" cy="310134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101340"/>
                    </a:xfrm>
                    <a:prstGeom prst="rect">
                      <a:avLst/>
                    </a:prstGeom>
                  </pic:spPr>
                </pic:pic>
              </a:graphicData>
            </a:graphic>
          </wp:inline>
        </w:drawing>
      </w:r>
    </w:p>
    <w:p w:rsidR="006F0C43" w:rsidRPr="006F0C43" w:rsidRDefault="006F0C43" w:rsidP="006F0C43">
      <w:r w:rsidRPr="006F0C43">
        <w:rPr>
          <w:b/>
          <w:bCs/>
        </w:rPr>
        <w:t>   -h</w:t>
      </w:r>
      <w:r w:rsidRPr="006F0C43">
        <w:t> n</w:t>
      </w:r>
    </w:p>
    <w:p w:rsidR="006F0C43" w:rsidRPr="006F0C43" w:rsidRDefault="006F0C43" w:rsidP="006F0C43">
      <w:r w:rsidRPr="006F0C43">
        <w:t xml:space="preserve">        </w:t>
      </w:r>
      <w:r w:rsidRPr="006F0C43">
        <w:t>用于指定每隔几行就输出列头，如果不指定，默认是只在第一行出现列头。</w:t>
      </w:r>
    </w:p>
    <w:p w:rsidR="006F0C43" w:rsidRPr="006F0C43" w:rsidRDefault="006F0C43" w:rsidP="006F0C43">
      <w:r w:rsidRPr="006F0C43">
        <w:rPr>
          <w:b/>
          <w:bCs/>
        </w:rPr>
        <w:t>    -J</w:t>
      </w:r>
      <w:r w:rsidRPr="006F0C43">
        <w:t>javaOption</w:t>
      </w:r>
    </w:p>
    <w:p w:rsidR="006F0C43" w:rsidRPr="006F0C43" w:rsidRDefault="006F0C43" w:rsidP="006F0C43">
      <w:r w:rsidRPr="006F0C43">
        <w:t xml:space="preserve">        </w:t>
      </w:r>
      <w:r w:rsidRPr="006F0C43">
        <w:t>用于将给定的</w:t>
      </w:r>
      <w:r w:rsidRPr="006F0C43">
        <w:rPr>
          <w:i/>
          <w:iCs/>
        </w:rPr>
        <w:t>javaOption</w:t>
      </w:r>
      <w:r w:rsidRPr="006F0C43">
        <w:t>传给</w:t>
      </w:r>
      <w:r w:rsidRPr="006F0C43">
        <w:t>java</w:t>
      </w:r>
      <w:r w:rsidRPr="006F0C43">
        <w:t>应用程序加载器，例如，</w:t>
      </w:r>
      <w:r w:rsidRPr="006F0C43">
        <w:t>“-J-Xms48m”</w:t>
      </w:r>
      <w:r w:rsidRPr="006F0C43">
        <w:t>将把启动内存设置为</w:t>
      </w:r>
      <w:r w:rsidRPr="006F0C43">
        <w:t>48M</w:t>
      </w:r>
      <w:r w:rsidRPr="006F0C43">
        <w:t>。如果想查看可以传递哪些选项到应用程序加载器中，可以相看如下的文档：</w:t>
      </w:r>
    </w:p>
    <w:p w:rsidR="006F0C43" w:rsidRPr="006F0C43" w:rsidRDefault="006F0C43" w:rsidP="006F0C43">
      <w:r w:rsidRPr="006F0C43">
        <w:t>        </w:t>
      </w:r>
      <w:r w:rsidRPr="006F0C43">
        <w:rPr>
          <w:b/>
          <w:bCs/>
        </w:rPr>
        <w:t>Linux</w:t>
      </w:r>
      <w:r w:rsidRPr="006F0C43">
        <w:t> and Solaris</w:t>
      </w:r>
      <w:r w:rsidRPr="006F0C43">
        <w:t>：</w:t>
      </w:r>
      <w:r w:rsidRPr="006F0C43">
        <w:t>http://docs.oracle.com/javase/1.5.0/docs/tooldocs/solaris/java.html</w:t>
      </w:r>
    </w:p>
    <w:p w:rsidR="006F0C43" w:rsidRPr="006F0C43" w:rsidRDefault="006F0C43" w:rsidP="006F0C43">
      <w:r w:rsidRPr="006F0C43">
        <w:t>        Windows</w:t>
      </w:r>
      <w:r w:rsidRPr="006F0C43">
        <w:t>：</w:t>
      </w:r>
      <w:r w:rsidRPr="006F0C43">
        <w:t> http://docs.oracle.com/javase/1.5.0/docs/tooldocs/windows/java.html</w:t>
      </w:r>
    </w:p>
    <w:p w:rsidR="006F0C43" w:rsidRPr="006F0C43" w:rsidRDefault="006F0C43" w:rsidP="006F0C43">
      <w:r w:rsidRPr="006F0C43">
        <w:rPr>
          <w:b/>
          <w:bCs/>
        </w:rPr>
        <w:t>    -t </w:t>
      </w:r>
      <w:r w:rsidRPr="006F0C43">
        <w:t>n</w:t>
      </w:r>
    </w:p>
    <w:p w:rsidR="006F0C43" w:rsidRPr="006F0C43" w:rsidRDefault="006F0C43" w:rsidP="006F0C43">
      <w:r w:rsidRPr="006F0C43">
        <w:t xml:space="preserve">        </w:t>
      </w:r>
      <w:r w:rsidRPr="006F0C43">
        <w:t>用于在输出内容的第一列显示时间戳，这个时间戳代表的时</w:t>
      </w:r>
      <w:r w:rsidRPr="006F0C43">
        <w:t>JVM</w:t>
      </w:r>
      <w:r w:rsidRPr="006F0C43">
        <w:t>开始启动到现在的时间（注：在</w:t>
      </w:r>
      <w:r w:rsidRPr="006F0C43">
        <w:t>IBM JDK5</w:t>
      </w:r>
      <w:r w:rsidRPr="006F0C43">
        <w:t>中是没有这个选项的）。</w:t>
      </w:r>
    </w:p>
    <w:p w:rsidR="006F0C43" w:rsidRPr="006F0C43" w:rsidRDefault="006F0C43" w:rsidP="006F0C43"/>
    <w:p w:rsidR="006F0C43" w:rsidRPr="006F0C43" w:rsidRDefault="006F0C43" w:rsidP="006F0C43">
      <w:r w:rsidRPr="006F0C43">
        <w:rPr>
          <w:b/>
          <w:bCs/>
        </w:rPr>
        <w:t>    vmid  </w:t>
      </w:r>
      <w:r w:rsidRPr="006F0C43">
        <w:t>- VM</w:t>
      </w:r>
      <w:r w:rsidRPr="006F0C43">
        <w:rPr>
          <w:rFonts w:hint="eastAsia"/>
        </w:rPr>
        <w:t>的进程号，即当前运行的</w:t>
      </w:r>
      <w:r w:rsidRPr="006F0C43">
        <w:t>java</w:t>
      </w:r>
      <w:r w:rsidRPr="006F0C43">
        <w:rPr>
          <w:rFonts w:hint="eastAsia"/>
        </w:rPr>
        <w:t>进程号。</w:t>
      </w:r>
    </w:p>
    <w:p w:rsidR="006F0C43" w:rsidRPr="006F0C43" w:rsidRDefault="006F0C43" w:rsidP="006F0C43">
      <w:r w:rsidRPr="006F0C43">
        <w:t xml:space="preserve">    </w:t>
      </w:r>
      <w:r w:rsidRPr="006F0C43">
        <w:t>还有两个关于显示频率的选项：</w:t>
      </w:r>
    </w:p>
    <w:p w:rsidR="006F0C43" w:rsidRPr="006F0C43" w:rsidRDefault="006F0C43" w:rsidP="006F0C43">
      <w:r w:rsidRPr="006F0C43">
        <w:rPr>
          <w:b/>
          <w:bCs/>
        </w:rPr>
        <w:t>    interval</w:t>
      </w:r>
      <w:r w:rsidRPr="006F0C43">
        <w:t>–</w:t>
      </w:r>
      <w:r w:rsidRPr="006F0C43">
        <w:rPr>
          <w:rFonts w:hint="eastAsia"/>
        </w:rPr>
        <w:t>间隔时间，单位可以是秒或者毫秒，通过指定</w:t>
      </w:r>
      <w:r w:rsidRPr="006F0C43">
        <w:rPr>
          <w:rFonts w:hint="eastAsia"/>
        </w:rPr>
        <w:t>s</w:t>
      </w:r>
      <w:r w:rsidRPr="006F0C43">
        <w:rPr>
          <w:rFonts w:hint="eastAsia"/>
        </w:rPr>
        <w:t>或</w:t>
      </w:r>
      <w:r w:rsidRPr="006F0C43">
        <w:rPr>
          <w:rFonts w:hint="eastAsia"/>
        </w:rPr>
        <w:t>ms</w:t>
      </w:r>
      <w:r w:rsidRPr="006F0C43">
        <w:rPr>
          <w:rFonts w:hint="eastAsia"/>
        </w:rPr>
        <w:t>确定，默认单位为毫秒。</w:t>
      </w:r>
    </w:p>
    <w:p w:rsidR="006F0C43" w:rsidRPr="006F0C43" w:rsidRDefault="006F0C43" w:rsidP="006F0C43">
      <w:r w:rsidRPr="006F0C43">
        <w:rPr>
          <w:b/>
          <w:bCs/>
        </w:rPr>
        <w:t>    count</w:t>
      </w:r>
      <w:r w:rsidRPr="006F0C43">
        <w:t>-</w:t>
      </w:r>
      <w:r w:rsidRPr="006F0C43">
        <w:rPr>
          <w:rFonts w:hint="eastAsia"/>
        </w:rPr>
        <w:t>打印次数，如果缺省则打印无数次。</w:t>
      </w:r>
    </w:p>
    <w:p w:rsidR="006F0C43" w:rsidRPr="006F0C43" w:rsidRDefault="006F0C43" w:rsidP="00B94CE3"/>
    <w:p w:rsidR="00B94CE3" w:rsidRDefault="006F0C43" w:rsidP="00E24D98">
      <w:r>
        <w:rPr>
          <w:rFonts w:hint="eastAsia"/>
        </w:rPr>
        <w:t>输出说明</w:t>
      </w:r>
    </w:p>
    <w:p w:rsidR="006F0C43" w:rsidRDefault="006F0C43" w:rsidP="00E24D98">
      <w:r>
        <w:rPr>
          <w:noProof/>
        </w:rPr>
        <w:lastRenderedPageBreak/>
        <w:drawing>
          <wp:inline distT="0" distB="0" distL="0" distR="0" wp14:anchorId="449A2D59" wp14:editId="61763455">
            <wp:extent cx="5274310" cy="425196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4251960"/>
                    </a:xfrm>
                    <a:prstGeom prst="rect">
                      <a:avLst/>
                    </a:prstGeom>
                  </pic:spPr>
                </pic:pic>
              </a:graphicData>
            </a:graphic>
          </wp:inline>
        </w:drawing>
      </w:r>
    </w:p>
    <w:p w:rsidR="006F0C43" w:rsidRDefault="006F0C43" w:rsidP="00E24D98">
      <w:r>
        <w:rPr>
          <w:noProof/>
        </w:rPr>
        <w:drawing>
          <wp:inline distT="0" distB="0" distL="0" distR="0" wp14:anchorId="57D70829" wp14:editId="0DCFD1D0">
            <wp:extent cx="5274310" cy="398970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989705"/>
                    </a:xfrm>
                    <a:prstGeom prst="rect">
                      <a:avLst/>
                    </a:prstGeom>
                  </pic:spPr>
                </pic:pic>
              </a:graphicData>
            </a:graphic>
          </wp:inline>
        </w:drawing>
      </w:r>
    </w:p>
    <w:p w:rsidR="006F0C43" w:rsidRDefault="006F0C43" w:rsidP="00E24D98">
      <w:r>
        <w:rPr>
          <w:noProof/>
        </w:rPr>
        <w:lastRenderedPageBreak/>
        <w:drawing>
          <wp:inline distT="0" distB="0" distL="0" distR="0" wp14:anchorId="3172FBE3" wp14:editId="0B6AB8BF">
            <wp:extent cx="5274310" cy="4527550"/>
            <wp:effectExtent l="0" t="0" r="2540" b="635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4527550"/>
                    </a:xfrm>
                    <a:prstGeom prst="rect">
                      <a:avLst/>
                    </a:prstGeom>
                  </pic:spPr>
                </pic:pic>
              </a:graphicData>
            </a:graphic>
          </wp:inline>
        </w:drawing>
      </w:r>
    </w:p>
    <w:p w:rsidR="006F0C43" w:rsidRDefault="006F0C43" w:rsidP="00E24D98">
      <w:r>
        <w:rPr>
          <w:noProof/>
        </w:rPr>
        <w:drawing>
          <wp:inline distT="0" distB="0" distL="0" distR="0" wp14:anchorId="564A4E2C" wp14:editId="020FF3CB">
            <wp:extent cx="5274310" cy="1045210"/>
            <wp:effectExtent l="0" t="0" r="2540"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045210"/>
                    </a:xfrm>
                    <a:prstGeom prst="rect">
                      <a:avLst/>
                    </a:prstGeom>
                  </pic:spPr>
                </pic:pic>
              </a:graphicData>
            </a:graphic>
          </wp:inline>
        </w:drawing>
      </w:r>
    </w:p>
    <w:p w:rsidR="006F0C43" w:rsidRDefault="006F0C43" w:rsidP="00E24D98">
      <w:r>
        <w:rPr>
          <w:noProof/>
        </w:rPr>
        <w:lastRenderedPageBreak/>
        <w:drawing>
          <wp:inline distT="0" distB="0" distL="0" distR="0" wp14:anchorId="00A7432A" wp14:editId="4273AE86">
            <wp:extent cx="5274310" cy="388683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886835"/>
                    </a:xfrm>
                    <a:prstGeom prst="rect">
                      <a:avLst/>
                    </a:prstGeom>
                  </pic:spPr>
                </pic:pic>
              </a:graphicData>
            </a:graphic>
          </wp:inline>
        </w:drawing>
      </w:r>
    </w:p>
    <w:p w:rsidR="006F0C43" w:rsidRDefault="006F0C43" w:rsidP="00E24D98">
      <w:r>
        <w:rPr>
          <w:noProof/>
        </w:rPr>
        <w:drawing>
          <wp:inline distT="0" distB="0" distL="0" distR="0" wp14:anchorId="2C2C161B" wp14:editId="7F68FB00">
            <wp:extent cx="5274310" cy="303593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035935"/>
                    </a:xfrm>
                    <a:prstGeom prst="rect">
                      <a:avLst/>
                    </a:prstGeom>
                  </pic:spPr>
                </pic:pic>
              </a:graphicData>
            </a:graphic>
          </wp:inline>
        </w:drawing>
      </w:r>
    </w:p>
    <w:p w:rsidR="006F0C43" w:rsidRDefault="006F0C43" w:rsidP="00E24D98">
      <w:r>
        <w:rPr>
          <w:noProof/>
        </w:rPr>
        <w:lastRenderedPageBreak/>
        <w:drawing>
          <wp:inline distT="0" distB="0" distL="0" distR="0" wp14:anchorId="25E8E8DD" wp14:editId="6DCD7CB3">
            <wp:extent cx="5274310" cy="22948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294890"/>
                    </a:xfrm>
                    <a:prstGeom prst="rect">
                      <a:avLst/>
                    </a:prstGeom>
                  </pic:spPr>
                </pic:pic>
              </a:graphicData>
            </a:graphic>
          </wp:inline>
        </w:drawing>
      </w:r>
    </w:p>
    <w:p w:rsidR="006F0C43" w:rsidRDefault="006F0C43" w:rsidP="00E24D98">
      <w:r>
        <w:rPr>
          <w:noProof/>
        </w:rPr>
        <w:drawing>
          <wp:inline distT="0" distB="0" distL="0" distR="0" wp14:anchorId="7B7C5F98" wp14:editId="775942D5">
            <wp:extent cx="5274310" cy="2148840"/>
            <wp:effectExtent l="0" t="0" r="2540" b="381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2148840"/>
                    </a:xfrm>
                    <a:prstGeom prst="rect">
                      <a:avLst/>
                    </a:prstGeom>
                  </pic:spPr>
                </pic:pic>
              </a:graphicData>
            </a:graphic>
          </wp:inline>
        </w:drawing>
      </w:r>
    </w:p>
    <w:p w:rsidR="006F0C43" w:rsidRDefault="006F0C43" w:rsidP="00E24D98">
      <w:r>
        <w:rPr>
          <w:noProof/>
        </w:rPr>
        <w:drawing>
          <wp:inline distT="0" distB="0" distL="0" distR="0" wp14:anchorId="1096A33E" wp14:editId="22035FA0">
            <wp:extent cx="5274310" cy="246634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466340"/>
                    </a:xfrm>
                    <a:prstGeom prst="rect">
                      <a:avLst/>
                    </a:prstGeom>
                  </pic:spPr>
                </pic:pic>
              </a:graphicData>
            </a:graphic>
          </wp:inline>
        </w:drawing>
      </w:r>
    </w:p>
    <w:p w:rsidR="006F0C43" w:rsidRDefault="006F0C43" w:rsidP="00E24D98">
      <w:r>
        <w:rPr>
          <w:noProof/>
        </w:rPr>
        <w:lastRenderedPageBreak/>
        <w:drawing>
          <wp:inline distT="0" distB="0" distL="0" distR="0" wp14:anchorId="782EAFE5" wp14:editId="33BC988D">
            <wp:extent cx="5274310" cy="273177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731770"/>
                    </a:xfrm>
                    <a:prstGeom prst="rect">
                      <a:avLst/>
                    </a:prstGeom>
                  </pic:spPr>
                </pic:pic>
              </a:graphicData>
            </a:graphic>
          </wp:inline>
        </w:drawing>
      </w:r>
    </w:p>
    <w:p w:rsidR="006F0C43" w:rsidRDefault="006F0C43" w:rsidP="00E24D98">
      <w:r>
        <w:rPr>
          <w:noProof/>
        </w:rPr>
        <w:drawing>
          <wp:inline distT="0" distB="0" distL="0" distR="0" wp14:anchorId="57E714D9" wp14:editId="080F66F4">
            <wp:extent cx="5274310" cy="166497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664970"/>
                    </a:xfrm>
                    <a:prstGeom prst="rect">
                      <a:avLst/>
                    </a:prstGeom>
                  </pic:spPr>
                </pic:pic>
              </a:graphicData>
            </a:graphic>
          </wp:inline>
        </w:drawing>
      </w:r>
    </w:p>
    <w:p w:rsidR="00B94CE3" w:rsidRDefault="006F0C43" w:rsidP="00E24D98">
      <w:r>
        <w:rPr>
          <w:rFonts w:hint="eastAsia"/>
        </w:rPr>
        <w:t>每次</w:t>
      </w:r>
      <w:r>
        <w:rPr>
          <w:rFonts w:hint="eastAsia"/>
        </w:rPr>
        <w:t>young</w:t>
      </w:r>
      <w:r>
        <w:t xml:space="preserve"> </w:t>
      </w:r>
      <w:r>
        <w:rPr>
          <w:rFonts w:hint="eastAsia"/>
        </w:rPr>
        <w:t>gc</w:t>
      </w:r>
      <w:r>
        <w:rPr>
          <w:rFonts w:hint="eastAsia"/>
        </w:rPr>
        <w:t>消耗的时间，可以用相间隔的两行</w:t>
      </w:r>
      <w:r>
        <w:rPr>
          <w:rFonts w:hint="eastAsia"/>
        </w:rPr>
        <w:t>YGCT</w:t>
      </w:r>
      <w:r>
        <w:rPr>
          <w:rFonts w:hint="eastAsia"/>
        </w:rPr>
        <w:t>相减得到，每次</w:t>
      </w:r>
      <w:r>
        <w:rPr>
          <w:rFonts w:hint="eastAsia"/>
        </w:rPr>
        <w:t>full</w:t>
      </w:r>
      <w:r>
        <w:t xml:space="preserve"> </w:t>
      </w:r>
      <w:r>
        <w:rPr>
          <w:rFonts w:hint="eastAsia"/>
        </w:rPr>
        <w:t>gc</w:t>
      </w:r>
      <w:r>
        <w:rPr>
          <w:rFonts w:hint="eastAsia"/>
        </w:rPr>
        <w:t>消耗的时间可以用相隔的两行</w:t>
      </w:r>
      <w:r>
        <w:rPr>
          <w:rFonts w:hint="eastAsia"/>
        </w:rPr>
        <w:t xml:space="preserve"> FGCT</w:t>
      </w:r>
      <w:r>
        <w:rPr>
          <w:rFonts w:hint="eastAsia"/>
        </w:rPr>
        <w:t>相减得到。</w:t>
      </w:r>
    </w:p>
    <w:p w:rsidR="006F0C43" w:rsidRDefault="006F0C43" w:rsidP="00E24D98">
      <w:r>
        <w:rPr>
          <w:rFonts w:hint="eastAsia"/>
        </w:rPr>
        <w:t>常驻内存区（</w:t>
      </w:r>
      <w:r>
        <w:rPr>
          <w:rFonts w:hint="eastAsia"/>
        </w:rPr>
        <w:t>P</w:t>
      </w:r>
      <w:r>
        <w:rPr>
          <w:rFonts w:hint="eastAsia"/>
        </w:rPr>
        <w:t>）的使用率：如果没有发生突变，是一个比较稳定的值，则正常。</w:t>
      </w:r>
    </w:p>
    <w:p w:rsidR="006F0C43" w:rsidRDefault="006F0C43" w:rsidP="00E24D98">
      <w:r>
        <w:rPr>
          <w:rFonts w:hint="eastAsia"/>
        </w:rPr>
        <w:t>如果</w:t>
      </w:r>
      <w:r>
        <w:rPr>
          <w:rFonts w:hint="eastAsia"/>
        </w:rPr>
        <w:t>young</w:t>
      </w:r>
      <w:r>
        <w:t xml:space="preserve"> </w:t>
      </w:r>
      <w:r>
        <w:rPr>
          <w:rFonts w:hint="eastAsia"/>
        </w:rPr>
        <w:t>gc</w:t>
      </w:r>
      <w:r>
        <w:rPr>
          <w:rFonts w:hint="eastAsia"/>
        </w:rPr>
        <w:t>和</w:t>
      </w:r>
      <w:r>
        <w:rPr>
          <w:rFonts w:hint="eastAsia"/>
        </w:rPr>
        <w:t>full</w:t>
      </w:r>
      <w:r>
        <w:t xml:space="preserve"> </w:t>
      </w:r>
      <w:r>
        <w:rPr>
          <w:rFonts w:hint="eastAsia"/>
        </w:rPr>
        <w:t>gc</w:t>
      </w:r>
      <w:r>
        <w:rPr>
          <w:rFonts w:hint="eastAsia"/>
        </w:rPr>
        <w:t>能够正常发生，而且都能有效回收内存，常驻内存区变化不明显，则说明</w:t>
      </w:r>
      <w:r>
        <w:rPr>
          <w:rFonts w:hint="eastAsia"/>
        </w:rPr>
        <w:t>java</w:t>
      </w:r>
      <w:r>
        <w:rPr>
          <w:rFonts w:hint="eastAsia"/>
        </w:rPr>
        <w:t>内存释放情况正常。</w:t>
      </w:r>
      <w:r w:rsidR="0041674C">
        <w:t>J</w:t>
      </w:r>
      <w:r w:rsidR="0041674C">
        <w:rPr>
          <w:rFonts w:hint="eastAsia"/>
        </w:rPr>
        <w:t>ava</w:t>
      </w:r>
      <w:r w:rsidR="0041674C">
        <w:rPr>
          <w:rFonts w:hint="eastAsia"/>
        </w:rPr>
        <w:t>内存泄露的几率就会大大降低。</w:t>
      </w:r>
    </w:p>
    <w:p w:rsidR="0041674C" w:rsidRDefault="0041674C" w:rsidP="00E24D98"/>
    <w:p w:rsidR="006F0C43" w:rsidRDefault="006F0C43" w:rsidP="00E24D98"/>
    <w:p w:rsidR="006F0C43" w:rsidRPr="00B94CE3" w:rsidRDefault="006F0C43" w:rsidP="00E24D98"/>
    <w:p w:rsidR="00775D68" w:rsidRDefault="00775D68" w:rsidP="00775D68">
      <w:pPr>
        <w:pStyle w:val="2"/>
        <w:rPr>
          <w:shd w:val="clear" w:color="auto" w:fill="FFFFFF"/>
        </w:rPr>
      </w:pPr>
      <w:r>
        <w:rPr>
          <w:rFonts w:hint="eastAsia"/>
          <w:shd w:val="clear" w:color="auto" w:fill="FFFFFF"/>
        </w:rPr>
        <w:t>布隆过滤器</w:t>
      </w:r>
    </w:p>
    <w:p w:rsidR="00B71786" w:rsidRDefault="00CF59C6" w:rsidP="00B71786">
      <w:hyperlink r:id="rId258" w:history="1">
        <w:r w:rsidR="00B71786" w:rsidRPr="00A615A8">
          <w:rPr>
            <w:rStyle w:val="a5"/>
          </w:rPr>
          <w:t>https://ooon.me/2016/07/bloom-filter/</w:t>
        </w:r>
      </w:hyperlink>
    </w:p>
    <w:p w:rsidR="00B71786" w:rsidRPr="00B71786" w:rsidRDefault="00B71786" w:rsidP="00B71786"/>
    <w:p w:rsidR="00775D68" w:rsidRDefault="00775D68" w:rsidP="00775D68">
      <w:r>
        <w:rPr>
          <w:rFonts w:hint="eastAsia"/>
        </w:rPr>
        <w:t>适应范围：可以用来实现数据字典，进行数据的判重，或者集合求交集</w:t>
      </w:r>
    </w:p>
    <w:p w:rsidR="00775D68" w:rsidRDefault="00944CF0" w:rsidP="00775D68">
      <w:r>
        <w:rPr>
          <w:rFonts w:hint="eastAsia"/>
        </w:rPr>
        <w:t>是由位数组</w:t>
      </w:r>
      <w:r>
        <w:rPr>
          <w:rFonts w:hint="eastAsia"/>
        </w:rPr>
        <w:t>+k</w:t>
      </w:r>
      <w:r>
        <w:rPr>
          <w:rFonts w:hint="eastAsia"/>
        </w:rPr>
        <w:t>个</w:t>
      </w:r>
      <w:r>
        <w:rPr>
          <w:rFonts w:hint="eastAsia"/>
        </w:rPr>
        <w:t>hash</w:t>
      </w:r>
      <w:r>
        <w:rPr>
          <w:rFonts w:hint="eastAsia"/>
        </w:rPr>
        <w:t>函数构成。</w:t>
      </w:r>
    </w:p>
    <w:p w:rsidR="00944CF0" w:rsidRDefault="00944CF0" w:rsidP="00775D68">
      <w:r>
        <w:rPr>
          <w:rFonts w:hint="eastAsia"/>
        </w:rPr>
        <w:t>初始状态时，</w:t>
      </w:r>
      <w:r>
        <w:rPr>
          <w:rFonts w:hint="eastAsia"/>
        </w:rPr>
        <w:t>bloom</w:t>
      </w:r>
      <w:r>
        <w:t xml:space="preserve"> </w:t>
      </w:r>
      <w:r>
        <w:rPr>
          <w:rFonts w:hint="eastAsia"/>
        </w:rPr>
        <w:t>filter</w:t>
      </w:r>
      <w:r>
        <w:rPr>
          <w:rFonts w:hint="eastAsia"/>
        </w:rPr>
        <w:t>是一个包含</w:t>
      </w:r>
      <w:r>
        <w:rPr>
          <w:rFonts w:hint="eastAsia"/>
        </w:rPr>
        <w:t>m</w:t>
      </w:r>
      <w:r>
        <w:rPr>
          <w:rFonts w:hint="eastAsia"/>
        </w:rPr>
        <w:t>位的位数组，每一位都为</w:t>
      </w:r>
      <w:r>
        <w:rPr>
          <w:rFonts w:hint="eastAsia"/>
        </w:rPr>
        <w:t>0.Bloom</w:t>
      </w:r>
      <w:r>
        <w:t xml:space="preserve"> </w:t>
      </w:r>
      <w:r>
        <w:rPr>
          <w:rFonts w:hint="eastAsia"/>
        </w:rPr>
        <w:t>Filter</w:t>
      </w:r>
      <w:r>
        <w:rPr>
          <w:rFonts w:hint="eastAsia"/>
        </w:rPr>
        <w:t>使用</w:t>
      </w:r>
      <w:r>
        <w:rPr>
          <w:rFonts w:hint="eastAsia"/>
        </w:rPr>
        <w:t>k</w:t>
      </w:r>
      <w:r>
        <w:rPr>
          <w:rFonts w:hint="eastAsia"/>
        </w:rPr>
        <w:t>个相互独立的哈希函数，它们分别将元素映射到</w:t>
      </w:r>
      <w:r>
        <w:rPr>
          <w:rFonts w:hint="eastAsia"/>
        </w:rPr>
        <w:t>{1</w:t>
      </w:r>
      <w:r>
        <w:t>…m}</w:t>
      </w:r>
      <w:r>
        <w:rPr>
          <w:rFonts w:hint="eastAsia"/>
        </w:rPr>
        <w:t>中。对于任意一个元素，第</w:t>
      </w:r>
      <w:r>
        <w:rPr>
          <w:rFonts w:hint="eastAsia"/>
        </w:rPr>
        <w:t>i</w:t>
      </w:r>
      <w:r>
        <w:rPr>
          <w:rFonts w:hint="eastAsia"/>
        </w:rPr>
        <w:t>个哈希函数的位置</w:t>
      </w:r>
      <w:r>
        <w:rPr>
          <w:rFonts w:hint="eastAsia"/>
        </w:rPr>
        <w:t>hi(x)</w:t>
      </w:r>
      <w:r>
        <w:rPr>
          <w:rFonts w:hint="eastAsia"/>
        </w:rPr>
        <w:t>就会被置为</w:t>
      </w:r>
      <w:r>
        <w:rPr>
          <w:rFonts w:hint="eastAsia"/>
        </w:rPr>
        <w:t>1.</w:t>
      </w:r>
      <w:r>
        <w:rPr>
          <w:rFonts w:hint="eastAsia"/>
        </w:rPr>
        <w:t>如果一个位置多次被置为</w:t>
      </w:r>
      <w:r>
        <w:rPr>
          <w:rFonts w:hint="eastAsia"/>
        </w:rPr>
        <w:t>1</w:t>
      </w:r>
      <w:r>
        <w:rPr>
          <w:rFonts w:hint="eastAsia"/>
        </w:rPr>
        <w:t>，那么只有第一次会起作用。</w:t>
      </w:r>
    </w:p>
    <w:p w:rsidR="00944CF0" w:rsidRDefault="00944CF0" w:rsidP="00775D68">
      <w:r>
        <w:rPr>
          <w:rFonts w:hint="eastAsia"/>
        </w:rPr>
        <w:t>在判断某个元素是否属于这个集合时，对</w:t>
      </w:r>
      <w:r>
        <w:rPr>
          <w:rFonts w:hint="eastAsia"/>
        </w:rPr>
        <w:t>x</w:t>
      </w:r>
      <w:r>
        <w:rPr>
          <w:rFonts w:hint="eastAsia"/>
        </w:rPr>
        <w:t>应用</w:t>
      </w:r>
      <w:r>
        <w:rPr>
          <w:rFonts w:hint="eastAsia"/>
        </w:rPr>
        <w:t>k</w:t>
      </w:r>
      <w:r>
        <w:rPr>
          <w:rFonts w:hint="eastAsia"/>
        </w:rPr>
        <w:t>次哈希函数，如果所有</w:t>
      </w:r>
      <w:r>
        <w:rPr>
          <w:rFonts w:hint="eastAsia"/>
        </w:rPr>
        <w:t>h</w:t>
      </w:r>
      <w:r>
        <w:t>i(x)</w:t>
      </w:r>
      <w:r>
        <w:rPr>
          <w:rFonts w:hint="eastAsia"/>
        </w:rPr>
        <w:t>的位置都是</w:t>
      </w:r>
      <w:r>
        <w:rPr>
          <w:rFonts w:hint="eastAsia"/>
        </w:rPr>
        <w:t>1</w:t>
      </w:r>
      <w:r>
        <w:rPr>
          <w:rFonts w:hint="eastAsia"/>
        </w:rPr>
        <w:t>，那么就认为</w:t>
      </w:r>
      <w:r>
        <w:rPr>
          <w:rFonts w:hint="eastAsia"/>
        </w:rPr>
        <w:t>x</w:t>
      </w:r>
      <w:r>
        <w:rPr>
          <w:rFonts w:hint="eastAsia"/>
        </w:rPr>
        <w:t>是集合中的元素，否则就不会认为</w:t>
      </w:r>
      <w:r>
        <w:rPr>
          <w:rFonts w:hint="eastAsia"/>
        </w:rPr>
        <w:t>x</w:t>
      </w:r>
      <w:r>
        <w:rPr>
          <w:rFonts w:hint="eastAsia"/>
        </w:rPr>
        <w:t>是集合中的元素。</w:t>
      </w:r>
    </w:p>
    <w:p w:rsidR="00775D68" w:rsidRDefault="00775D68" w:rsidP="00775D68"/>
    <w:p w:rsidR="00775D68" w:rsidRPr="00775D68" w:rsidRDefault="00944CF0" w:rsidP="00775D68">
      <w:r>
        <w:lastRenderedPageBreak/>
        <w:t xml:space="preserve">Bloom </w:t>
      </w:r>
      <w:r>
        <w:rPr>
          <w:rFonts w:hint="eastAsia"/>
        </w:rPr>
        <w:t>filter</w:t>
      </w:r>
      <w:r>
        <w:rPr>
          <w:rFonts w:hint="eastAsia"/>
        </w:rPr>
        <w:t>在判断一个元素是否属于它表示的集合时是有一定的错误率的。</w:t>
      </w:r>
    </w:p>
    <w:p w:rsidR="00775D68" w:rsidRDefault="00775D68" w:rsidP="00E24D98">
      <w:pPr>
        <w:rPr>
          <w:rFonts w:ascii="Verdana" w:hAnsi="Verdana"/>
          <w:b/>
          <w:color w:val="111111"/>
          <w:sz w:val="20"/>
          <w:szCs w:val="20"/>
          <w:shd w:val="clear" w:color="auto" w:fill="FFFFFF"/>
        </w:rPr>
      </w:pPr>
    </w:p>
    <w:p w:rsidR="00C90294" w:rsidRDefault="006A1576" w:rsidP="006A1576">
      <w:pPr>
        <w:pStyle w:val="2"/>
        <w:rPr>
          <w:shd w:val="clear" w:color="auto" w:fill="FFFFFF"/>
        </w:rPr>
      </w:pPr>
      <w:r>
        <w:rPr>
          <w:rFonts w:hint="eastAsia"/>
          <w:shd w:val="clear" w:color="auto" w:fill="FFFFFF"/>
        </w:rPr>
        <w:t>BitMap</w:t>
      </w:r>
    </w:p>
    <w:p w:rsidR="006A1576" w:rsidRDefault="006A1576" w:rsidP="006A1576">
      <w:r w:rsidRPr="006A1576">
        <w:t>bitmap</w:t>
      </w:r>
      <w:r w:rsidRPr="006A1576">
        <w:t>就是用一个</w:t>
      </w:r>
      <w:r w:rsidRPr="006A1576">
        <w:t>bit</w:t>
      </w:r>
      <w:r w:rsidRPr="006A1576">
        <w:t>位来标记某个元素对应的</w:t>
      </w:r>
      <w:r w:rsidRPr="006A1576">
        <w:t>value</w:t>
      </w:r>
      <w:r w:rsidRPr="006A1576">
        <w:t>，而</w:t>
      </w:r>
      <w:r w:rsidRPr="006A1576">
        <w:t>key</w:t>
      </w:r>
      <w:r w:rsidRPr="006A1576">
        <w:t>即是这个元素。由于采用</w:t>
      </w:r>
      <w:r w:rsidRPr="006A1576">
        <w:t>bit</w:t>
      </w:r>
      <w:r w:rsidRPr="006A1576">
        <w:t>为单位来存储数据，因此在可以大大的节省存储空间</w:t>
      </w:r>
    </w:p>
    <w:p w:rsidR="00B32AC4" w:rsidRDefault="00B32AC4" w:rsidP="006A1576"/>
    <w:p w:rsidR="00B32AC4" w:rsidRDefault="00B32AC4" w:rsidP="006A1576">
      <w:r w:rsidRPr="00B32AC4">
        <w:rPr>
          <w:rFonts w:hint="eastAsia"/>
        </w:rPr>
        <w:t>2Bitmap</w:t>
      </w:r>
      <w:r w:rsidRPr="00B32AC4">
        <w:rPr>
          <w:rFonts w:hint="eastAsia"/>
        </w:rPr>
        <w:t>就是用两个</w:t>
      </w:r>
      <w:r w:rsidRPr="00B32AC4">
        <w:rPr>
          <w:rFonts w:hint="eastAsia"/>
        </w:rPr>
        <w:t>bit</w:t>
      </w:r>
      <w:r w:rsidRPr="00B32AC4">
        <w:rPr>
          <w:rFonts w:hint="eastAsia"/>
        </w:rPr>
        <w:t>为来标记某个元素的个数，</w:t>
      </w:r>
      <w:r w:rsidRPr="00B32AC4">
        <w:rPr>
          <w:rFonts w:hint="eastAsia"/>
        </w:rPr>
        <w:t>00</w:t>
      </w:r>
      <w:r w:rsidRPr="00B32AC4">
        <w:rPr>
          <w:rFonts w:hint="eastAsia"/>
        </w:rPr>
        <w:t>，</w:t>
      </w:r>
      <w:r w:rsidRPr="00B32AC4">
        <w:rPr>
          <w:rFonts w:hint="eastAsia"/>
        </w:rPr>
        <w:t>01</w:t>
      </w:r>
      <w:r w:rsidRPr="00B32AC4">
        <w:rPr>
          <w:rFonts w:hint="eastAsia"/>
        </w:rPr>
        <w:t>，</w:t>
      </w:r>
      <w:r w:rsidRPr="00B32AC4">
        <w:rPr>
          <w:rFonts w:hint="eastAsia"/>
        </w:rPr>
        <w:t>10</w:t>
      </w:r>
      <w:r w:rsidRPr="00B32AC4">
        <w:rPr>
          <w:rFonts w:hint="eastAsia"/>
        </w:rPr>
        <w:t>，</w:t>
      </w:r>
      <w:r w:rsidRPr="00B32AC4">
        <w:rPr>
          <w:rFonts w:hint="eastAsia"/>
        </w:rPr>
        <w:t>11</w:t>
      </w:r>
      <w:r w:rsidRPr="00B32AC4">
        <w:rPr>
          <w:rFonts w:hint="eastAsia"/>
        </w:rPr>
        <w:t>（分别表示</w:t>
      </w:r>
      <w:r w:rsidRPr="00B32AC4">
        <w:rPr>
          <w:rFonts w:hint="eastAsia"/>
        </w:rPr>
        <w:t>0</w:t>
      </w:r>
      <w:r w:rsidRPr="00B32AC4">
        <w:rPr>
          <w:rFonts w:hint="eastAsia"/>
        </w:rPr>
        <w:t>，</w:t>
      </w:r>
      <w:r w:rsidRPr="00B32AC4">
        <w:rPr>
          <w:rFonts w:hint="eastAsia"/>
        </w:rPr>
        <w:t>1</w:t>
      </w:r>
      <w:r w:rsidRPr="00B32AC4">
        <w:rPr>
          <w:rFonts w:hint="eastAsia"/>
        </w:rPr>
        <w:t>，</w:t>
      </w:r>
      <w:r w:rsidRPr="00B32AC4">
        <w:rPr>
          <w:rFonts w:hint="eastAsia"/>
        </w:rPr>
        <w:t>2</w:t>
      </w:r>
      <w:r w:rsidRPr="00B32AC4">
        <w:rPr>
          <w:rFonts w:hint="eastAsia"/>
        </w:rPr>
        <w:t>，</w:t>
      </w:r>
      <w:r w:rsidRPr="00B32AC4">
        <w:rPr>
          <w:rFonts w:hint="eastAsia"/>
        </w:rPr>
        <w:t>3</w:t>
      </w:r>
      <w:r w:rsidRPr="00B32AC4">
        <w:rPr>
          <w:rFonts w:hint="eastAsia"/>
        </w:rPr>
        <w:t>，</w:t>
      </w:r>
      <w:r w:rsidRPr="00B32AC4">
        <w:rPr>
          <w:rFonts w:hint="eastAsia"/>
        </w:rPr>
        <w:t>0</w:t>
      </w:r>
      <w:r w:rsidRPr="00B32AC4">
        <w:rPr>
          <w:rFonts w:hint="eastAsia"/>
        </w:rPr>
        <w:t>表示不存在，</w:t>
      </w:r>
      <w:r w:rsidRPr="00B32AC4">
        <w:rPr>
          <w:rFonts w:hint="eastAsia"/>
        </w:rPr>
        <w:t>1</w:t>
      </w:r>
      <w:r w:rsidRPr="00B32AC4">
        <w:rPr>
          <w:rFonts w:hint="eastAsia"/>
        </w:rPr>
        <w:t>表示存在</w:t>
      </w:r>
      <w:r w:rsidRPr="00B32AC4">
        <w:rPr>
          <w:rFonts w:hint="eastAsia"/>
        </w:rPr>
        <w:t>1</w:t>
      </w:r>
      <w:r w:rsidRPr="00B32AC4">
        <w:rPr>
          <w:rFonts w:hint="eastAsia"/>
        </w:rPr>
        <w:t>次，后面依次）。</w:t>
      </w:r>
    </w:p>
    <w:p w:rsidR="005807DA" w:rsidRDefault="005807DA" w:rsidP="006A1576"/>
    <w:p w:rsidR="005807DA" w:rsidRDefault="005807DA" w:rsidP="006A1576">
      <w:r>
        <w:rPr>
          <w:rFonts w:hint="eastAsia"/>
        </w:rPr>
        <w:t>以</w:t>
      </w:r>
      <w:r>
        <w:rPr>
          <w:rFonts w:hint="eastAsia"/>
        </w:rPr>
        <w:t>bitmap</w:t>
      </w:r>
      <w:r>
        <w:rPr>
          <w:rFonts w:hint="eastAsia"/>
        </w:rPr>
        <w:t>为例，</w:t>
      </w:r>
      <w:r w:rsidRPr="005807DA">
        <w:t>假设我们要对</w:t>
      </w:r>
      <w:r w:rsidRPr="005807DA">
        <w:t>0-7</w:t>
      </w:r>
      <w:r w:rsidRPr="005807DA">
        <w:t>内的</w:t>
      </w:r>
      <w:r w:rsidRPr="005807DA">
        <w:t>5</w:t>
      </w:r>
      <w:r w:rsidRPr="005807DA">
        <w:t>个元素</w:t>
      </w:r>
      <w:r w:rsidRPr="005807DA">
        <w:t>(4,7,2,5,3)</w:t>
      </w:r>
      <w:r w:rsidRPr="005807DA">
        <w:t>排序（这里假设这些元素没有重复）。那么我们就可以采用</w:t>
      </w:r>
      <w:r w:rsidRPr="005807DA">
        <w:t>Bit-map</w:t>
      </w:r>
      <w:r w:rsidRPr="005807DA">
        <w:t>的方法来达到排序的目的。要表示</w:t>
      </w:r>
      <w:r w:rsidRPr="005807DA">
        <w:t>8</w:t>
      </w:r>
      <w:r w:rsidRPr="005807DA">
        <w:t>个数，我们就只需要</w:t>
      </w:r>
      <w:r w:rsidRPr="005807DA">
        <w:t>8</w:t>
      </w:r>
      <w:r w:rsidRPr="005807DA">
        <w:t>个</w:t>
      </w:r>
      <w:r w:rsidRPr="005807DA">
        <w:t>Bit</w:t>
      </w:r>
      <w:r w:rsidRPr="005807DA">
        <w:t>（</w:t>
      </w:r>
      <w:r w:rsidRPr="005807DA">
        <w:t>1Bytes</w:t>
      </w:r>
      <w:r w:rsidRPr="005807DA">
        <w:t>），首先我们开辟</w:t>
      </w:r>
      <w:r w:rsidRPr="005807DA">
        <w:t>1Byte</w:t>
      </w:r>
      <w:r w:rsidRPr="005807DA">
        <w:t>的空间，将这些空间的所有</w:t>
      </w:r>
      <w:r w:rsidRPr="005807DA">
        <w:t>Bit</w:t>
      </w:r>
      <w:r w:rsidRPr="005807DA">
        <w:t>位都置为</w:t>
      </w:r>
      <w:r w:rsidRPr="005807DA">
        <w:t>0(</w:t>
      </w:r>
      <w:r w:rsidRPr="005807DA">
        <w:t>如下图：</w:t>
      </w:r>
      <w:r w:rsidRPr="005807DA">
        <w:t>)</w:t>
      </w:r>
    </w:p>
    <w:p w:rsidR="005807DA" w:rsidRDefault="005807DA" w:rsidP="006A1576">
      <w:r>
        <w:rPr>
          <w:noProof/>
        </w:rPr>
        <w:drawing>
          <wp:inline distT="0" distB="0" distL="0" distR="0">
            <wp:extent cx="2326005" cy="600075"/>
            <wp:effectExtent l="0" t="0" r="0" b="9525"/>
            <wp:docPr id="151" name="图片 151" descr="http://hi.csdn.net/attachment/201108/14/0_1313301884r8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4/0_1313301884r8Im.gif"/>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326005" cy="600075"/>
                    </a:xfrm>
                    <a:prstGeom prst="rect">
                      <a:avLst/>
                    </a:prstGeom>
                    <a:noFill/>
                    <a:ln>
                      <a:noFill/>
                    </a:ln>
                  </pic:spPr>
                </pic:pic>
              </a:graphicData>
            </a:graphic>
          </wp:inline>
        </w:drawing>
      </w:r>
    </w:p>
    <w:p w:rsidR="005807DA" w:rsidRDefault="005807DA" w:rsidP="006A1576">
      <w:r w:rsidRPr="005807DA">
        <w:t>然后遍历这</w:t>
      </w:r>
      <w:r w:rsidRPr="005807DA">
        <w:t>5</w:t>
      </w:r>
      <w:r w:rsidRPr="005807DA">
        <w:t>个元素，首先第一个元素是</w:t>
      </w:r>
      <w:r w:rsidRPr="005807DA">
        <w:t>4</w:t>
      </w:r>
      <w:r w:rsidRPr="005807DA">
        <w:t>，那么就把</w:t>
      </w:r>
      <w:r w:rsidRPr="005807DA">
        <w:t>4</w:t>
      </w:r>
      <w:r w:rsidRPr="005807DA">
        <w:t>对应的位置为</w:t>
      </w:r>
      <w:r w:rsidRPr="005807DA">
        <w:t>1</w:t>
      </w:r>
      <w:r w:rsidRPr="005807DA">
        <w:t>（可以这样操作</w:t>
      </w:r>
      <w:r w:rsidRPr="005807DA">
        <w:t xml:space="preserve"> p+(i/8)|(0×01&lt;&lt;(i%8)) </w:t>
      </w:r>
      <w:r w:rsidRPr="005807DA">
        <w:t>当然了这里的操作涉及到</w:t>
      </w:r>
      <w:r w:rsidRPr="005807DA">
        <w:t>Big-ending</w:t>
      </w:r>
      <w:r w:rsidRPr="005807DA">
        <w:t>和</w:t>
      </w:r>
      <w:r w:rsidRPr="005807DA">
        <w:t>Little-ending</w:t>
      </w:r>
      <w:r w:rsidRPr="005807DA">
        <w:t>的情况，这里默认为</w:t>
      </w:r>
      <w:r w:rsidRPr="005807DA">
        <w:t>Big-ending</w:t>
      </w:r>
      <w:r w:rsidRPr="005807DA">
        <w:t>）</w:t>
      </w:r>
      <w:r w:rsidRPr="005807DA">
        <w:t>,</w:t>
      </w:r>
      <w:r w:rsidRPr="005807DA">
        <w:t>因为是从零开始的，所以要把第五位置为一（如下图）：</w:t>
      </w:r>
    </w:p>
    <w:p w:rsidR="005807DA" w:rsidRDefault="005807DA" w:rsidP="006A1576">
      <w:r>
        <w:rPr>
          <w:noProof/>
        </w:rPr>
        <w:drawing>
          <wp:inline distT="0" distB="0" distL="0" distR="0">
            <wp:extent cx="2882265" cy="702310"/>
            <wp:effectExtent l="0" t="0" r="0" b="2540"/>
            <wp:docPr id="152" name="图片 152" descr="http://hi.csdn.net/attachment/201108/14/0_1313301894Tg2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4/0_1313301894Tg2K.gif"/>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882265" cy="702310"/>
                    </a:xfrm>
                    <a:prstGeom prst="rect">
                      <a:avLst/>
                    </a:prstGeom>
                    <a:noFill/>
                    <a:ln>
                      <a:noFill/>
                    </a:ln>
                  </pic:spPr>
                </pic:pic>
              </a:graphicData>
            </a:graphic>
          </wp:inline>
        </w:drawing>
      </w:r>
    </w:p>
    <w:p w:rsidR="005807DA" w:rsidRDefault="005807DA" w:rsidP="006A1576">
      <w:r w:rsidRPr="005807DA">
        <w:t>然后再处理第二个元素</w:t>
      </w:r>
      <w:r w:rsidRPr="005807DA">
        <w:t>7</w:t>
      </w:r>
      <w:r w:rsidRPr="005807DA">
        <w:t>，将第八位置为</w:t>
      </w:r>
      <w:r w:rsidRPr="005807DA">
        <w:t>1,</w:t>
      </w:r>
      <w:r w:rsidRPr="005807DA">
        <w:t>，接着再处理第三个元素，一直到最后处理完所有的元素，将相应的位置为</w:t>
      </w:r>
      <w:r w:rsidRPr="005807DA">
        <w:t>1</w:t>
      </w:r>
      <w:r w:rsidRPr="005807DA">
        <w:t>，这时候的内存的</w:t>
      </w:r>
      <w:r w:rsidRPr="005807DA">
        <w:t>Bit</w:t>
      </w:r>
      <w:r w:rsidRPr="005807DA">
        <w:t>位的状态如下：</w:t>
      </w:r>
    </w:p>
    <w:p w:rsidR="005807DA" w:rsidRDefault="005807DA" w:rsidP="006A1576">
      <w:r>
        <w:rPr>
          <w:noProof/>
        </w:rPr>
        <w:drawing>
          <wp:inline distT="0" distB="0" distL="0" distR="0">
            <wp:extent cx="2326005" cy="621665"/>
            <wp:effectExtent l="0" t="0" r="0" b="6985"/>
            <wp:docPr id="153" name="图片 153" descr="http://hi.csdn.net/attachment/201108/14/0_1313301902884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4/0_1313301902884F.gif"/>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26005" cy="621665"/>
                    </a:xfrm>
                    <a:prstGeom prst="rect">
                      <a:avLst/>
                    </a:prstGeom>
                    <a:noFill/>
                    <a:ln>
                      <a:noFill/>
                    </a:ln>
                  </pic:spPr>
                </pic:pic>
              </a:graphicData>
            </a:graphic>
          </wp:inline>
        </w:drawing>
      </w:r>
    </w:p>
    <w:p w:rsidR="005807DA" w:rsidRDefault="005807DA" w:rsidP="006A1576">
      <w:r w:rsidRPr="005807DA">
        <w:t>然后我们现在遍历一遍</w:t>
      </w:r>
      <w:r w:rsidRPr="005807DA">
        <w:t>Bit</w:t>
      </w:r>
      <w:r w:rsidRPr="005807DA">
        <w:t>区域，将该位是一的位的编号输出（</w:t>
      </w:r>
      <w:r w:rsidRPr="005807DA">
        <w:t>2</w:t>
      </w:r>
      <w:r w:rsidRPr="005807DA">
        <w:t>，</w:t>
      </w:r>
      <w:r w:rsidRPr="005807DA">
        <w:t>3</w:t>
      </w:r>
      <w:r w:rsidRPr="005807DA">
        <w:t>，</w:t>
      </w:r>
      <w:r w:rsidRPr="005807DA">
        <w:t>4</w:t>
      </w:r>
      <w:r w:rsidRPr="005807DA">
        <w:t>，</w:t>
      </w:r>
      <w:r w:rsidRPr="005807DA">
        <w:t>5</w:t>
      </w:r>
      <w:r w:rsidRPr="005807DA">
        <w:t>，</w:t>
      </w:r>
      <w:r w:rsidRPr="005807DA">
        <w:t>7</w:t>
      </w:r>
      <w:r w:rsidRPr="005807DA">
        <w:t>），这样就达到了排序的目的。下面的代码给出了一个</w:t>
      </w:r>
      <w:r w:rsidRPr="005807DA">
        <w:t>BitMap</w:t>
      </w:r>
      <w:r w:rsidRPr="005807DA">
        <w:t>的用法：排序。</w:t>
      </w:r>
    </w:p>
    <w:p w:rsidR="005807DA" w:rsidRDefault="005807DA" w:rsidP="006A1576"/>
    <w:p w:rsidR="005807DA" w:rsidRDefault="005807DA" w:rsidP="006A1576">
      <w:r>
        <w:t>J</w:t>
      </w:r>
      <w:r>
        <w:rPr>
          <w:rFonts w:hint="eastAsia"/>
        </w:rPr>
        <w:t>ava</w:t>
      </w:r>
      <w:r>
        <w:rPr>
          <w:rFonts w:hint="eastAsia"/>
        </w:rPr>
        <w:t>中</w:t>
      </w:r>
      <w:r>
        <w:rPr>
          <w:rFonts w:hint="eastAsia"/>
        </w:rPr>
        <w:t>bitmap</w:t>
      </w:r>
      <w:r>
        <w:rPr>
          <w:rFonts w:hint="eastAsia"/>
        </w:rPr>
        <w:t>实现：</w:t>
      </w:r>
      <w:r>
        <w:rPr>
          <w:rFonts w:hint="eastAsia"/>
        </w:rPr>
        <w:t>int</w:t>
      </w:r>
      <w:r>
        <w:t xml:space="preserve"> </w:t>
      </w:r>
      <w:r>
        <w:rPr>
          <w:rFonts w:hint="eastAsia"/>
        </w:rPr>
        <w:t>32</w:t>
      </w:r>
      <w:r>
        <w:rPr>
          <w:rFonts w:hint="eastAsia"/>
        </w:rPr>
        <w:t>位，只能表示一个数，用</w:t>
      </w:r>
      <w:r>
        <w:rPr>
          <w:rFonts w:hint="eastAsia"/>
        </w:rPr>
        <w:t>bitmap</w:t>
      </w:r>
      <w:r>
        <w:rPr>
          <w:rFonts w:hint="eastAsia"/>
        </w:rPr>
        <w:t>可以表示</w:t>
      </w:r>
      <w:r>
        <w:rPr>
          <w:rFonts w:hint="eastAsia"/>
        </w:rPr>
        <w:t>32</w:t>
      </w:r>
      <w:r>
        <w:rPr>
          <w:rFonts w:hint="eastAsia"/>
        </w:rPr>
        <w:t>个数。</w:t>
      </w:r>
    </w:p>
    <w:p w:rsidR="005807DA" w:rsidRDefault="005807DA" w:rsidP="006A1576">
      <w:r>
        <w:t>I</w:t>
      </w:r>
      <w:r>
        <w:rPr>
          <w:rFonts w:hint="eastAsia"/>
        </w:rPr>
        <w:t>n</w:t>
      </w:r>
      <w:r>
        <w:t>t[] bitma</w:t>
      </w:r>
      <w:r>
        <w:rPr>
          <w:rFonts w:hint="eastAsia"/>
        </w:rPr>
        <w:t>p</w:t>
      </w:r>
    </w:p>
    <w:p w:rsidR="005807DA" w:rsidRDefault="005807DA" w:rsidP="006A1576">
      <w:r>
        <w:t>B</w:t>
      </w:r>
      <w:r>
        <w:rPr>
          <w:rFonts w:hint="eastAsia"/>
        </w:rPr>
        <w:t>itmap</w:t>
      </w:r>
      <w:r>
        <w:t>[0]</w:t>
      </w:r>
      <w:r>
        <w:rPr>
          <w:rFonts w:hint="eastAsia"/>
        </w:rPr>
        <w:t>表示数字</w:t>
      </w:r>
      <w:r>
        <w:rPr>
          <w:rFonts w:hint="eastAsia"/>
        </w:rPr>
        <w:t>0-31</w:t>
      </w:r>
      <w:r>
        <w:rPr>
          <w:rFonts w:hint="eastAsia"/>
        </w:rPr>
        <w:t>，比如</w:t>
      </w:r>
      <w:r w:rsidRPr="005807DA">
        <w:t>0</w:t>
      </w:r>
      <w:r w:rsidRPr="005807DA">
        <w:t>：</w:t>
      </w:r>
      <w:r w:rsidRPr="005807DA">
        <w:t>00000000 00000000 00000000 00000000 </w:t>
      </w:r>
    </w:p>
    <w:p w:rsidR="005807DA" w:rsidRDefault="005807DA" w:rsidP="006A1576">
      <w:r w:rsidRPr="005807DA">
        <w:t>1 : 00000000 00000000 00000000 00000001 </w:t>
      </w:r>
    </w:p>
    <w:p w:rsidR="005807DA" w:rsidRDefault="005807DA" w:rsidP="006A1576">
      <w:r>
        <w:t>B</w:t>
      </w:r>
      <w:r>
        <w:rPr>
          <w:rFonts w:hint="eastAsia"/>
        </w:rPr>
        <w:t>itmap</w:t>
      </w:r>
      <w:r>
        <w:t>[1]</w:t>
      </w:r>
      <w:r>
        <w:rPr>
          <w:rFonts w:hint="eastAsia"/>
        </w:rPr>
        <w:t>表示数字</w:t>
      </w:r>
      <w:r>
        <w:rPr>
          <w:rFonts w:hint="eastAsia"/>
        </w:rPr>
        <w:t>32-63</w:t>
      </w:r>
    </w:p>
    <w:p w:rsidR="005807DA" w:rsidRDefault="005807DA" w:rsidP="006A1576">
      <w:r>
        <w:t>B</w:t>
      </w:r>
      <w:r>
        <w:rPr>
          <w:rFonts w:hint="eastAsia"/>
        </w:rPr>
        <w:t>itmap</w:t>
      </w:r>
      <w:r>
        <w:t>[2]</w:t>
      </w:r>
      <w:r>
        <w:rPr>
          <w:rFonts w:hint="eastAsia"/>
        </w:rPr>
        <w:t>表示数字</w:t>
      </w:r>
      <w:r>
        <w:rPr>
          <w:rFonts w:hint="eastAsia"/>
        </w:rPr>
        <w:t>64-95</w:t>
      </w:r>
    </w:p>
    <w:p w:rsidR="005807DA" w:rsidRDefault="005807DA" w:rsidP="006A1576">
      <w:r>
        <w:t>…..</w:t>
      </w:r>
    </w:p>
    <w:p w:rsidR="005807DA" w:rsidRDefault="005807DA" w:rsidP="006A1576">
      <w:r>
        <w:rPr>
          <w:rFonts w:hint="eastAsia"/>
        </w:rPr>
        <w:t>将一个数插入到</w:t>
      </w:r>
      <w:r>
        <w:rPr>
          <w:rFonts w:hint="eastAsia"/>
        </w:rPr>
        <w:t>bitmap</w:t>
      </w:r>
      <w:r>
        <w:rPr>
          <w:rFonts w:hint="eastAsia"/>
        </w:rPr>
        <w:t>中要经过三个步骤：</w:t>
      </w:r>
    </w:p>
    <w:p w:rsidR="005807DA" w:rsidRDefault="005807DA" w:rsidP="006A1576">
      <w:r>
        <w:rPr>
          <w:rFonts w:hint="eastAsia"/>
        </w:rPr>
        <w:t>1</w:t>
      </w:r>
      <w:r>
        <w:t xml:space="preserve"> </w:t>
      </w:r>
      <w:r>
        <w:rPr>
          <w:rFonts w:hint="eastAsia"/>
        </w:rPr>
        <w:t>找到所在</w:t>
      </w:r>
      <w:r>
        <w:rPr>
          <w:rFonts w:hint="eastAsia"/>
        </w:rPr>
        <w:t>bitmap</w:t>
      </w:r>
      <w:r>
        <w:rPr>
          <w:rFonts w:hint="eastAsia"/>
        </w:rPr>
        <w:t>中的</w:t>
      </w:r>
      <w:r>
        <w:rPr>
          <w:rFonts w:hint="eastAsia"/>
        </w:rPr>
        <w:t>index</w:t>
      </w:r>
      <w:r>
        <w:rPr>
          <w:rFonts w:hint="eastAsia"/>
        </w:rPr>
        <w:t>，也就是</w:t>
      </w:r>
      <w:r>
        <w:rPr>
          <w:rFonts w:hint="eastAsia"/>
        </w:rPr>
        <w:t>bitmap</w:t>
      </w:r>
      <w:r>
        <w:rPr>
          <w:rFonts w:hint="eastAsia"/>
        </w:rPr>
        <w:t>数组的下标</w:t>
      </w:r>
    </w:p>
    <w:p w:rsidR="005807DA" w:rsidRDefault="005807DA" w:rsidP="006A1576">
      <w:r>
        <w:rPr>
          <w:rFonts w:hint="eastAsia"/>
        </w:rPr>
        <w:lastRenderedPageBreak/>
        <w:t>比如要插入元素</w:t>
      </w:r>
      <w:r>
        <w:rPr>
          <w:rFonts w:hint="eastAsia"/>
        </w:rPr>
        <w:t>63</w:t>
      </w:r>
      <w:r>
        <w:rPr>
          <w:rFonts w:hint="eastAsia"/>
        </w:rPr>
        <w:t>，</w:t>
      </w:r>
      <w:r>
        <w:rPr>
          <w:rFonts w:hint="eastAsia"/>
        </w:rPr>
        <w:t>index</w:t>
      </w:r>
      <w:r>
        <w:t>=63&gt;&gt;5=1</w:t>
      </w:r>
      <w:r>
        <w:rPr>
          <w:rFonts w:hint="eastAsia"/>
        </w:rPr>
        <w:t>，</w:t>
      </w:r>
      <w:r>
        <w:rPr>
          <w:rFonts w:hint="eastAsia"/>
        </w:rPr>
        <w:t>63</w:t>
      </w:r>
      <w:r>
        <w:rPr>
          <w:rFonts w:hint="eastAsia"/>
        </w:rPr>
        <w:t>应该在</w:t>
      </w:r>
      <w:r>
        <w:rPr>
          <w:rFonts w:hint="eastAsia"/>
        </w:rPr>
        <w:t>bitmap[1]</w:t>
      </w:r>
      <w:r>
        <w:rPr>
          <w:rFonts w:hint="eastAsia"/>
        </w:rPr>
        <w:t>中</w:t>
      </w:r>
    </w:p>
    <w:p w:rsidR="005807DA" w:rsidRDefault="005807DA" w:rsidP="006A1576">
      <w:r>
        <w:rPr>
          <w:rFonts w:hint="eastAsia"/>
        </w:rPr>
        <w:t>2</w:t>
      </w:r>
      <w:r>
        <w:t xml:space="preserve"> </w:t>
      </w:r>
      <w:r>
        <w:rPr>
          <w:rFonts w:hint="eastAsia"/>
        </w:rPr>
        <w:t>找到</w:t>
      </w:r>
      <w:r>
        <w:rPr>
          <w:rFonts w:hint="eastAsia"/>
        </w:rPr>
        <w:t>63</w:t>
      </w:r>
      <w:r>
        <w:rPr>
          <w:rFonts w:hint="eastAsia"/>
        </w:rPr>
        <w:t>在</w:t>
      </w:r>
      <w:r>
        <w:rPr>
          <w:rFonts w:hint="eastAsia"/>
        </w:rPr>
        <w:t>bitmap</w:t>
      </w:r>
      <w:r>
        <w:t>[1]</w:t>
      </w:r>
      <w:r>
        <w:rPr>
          <w:rFonts w:hint="eastAsia"/>
        </w:rPr>
        <w:t>中的偏移位置</w:t>
      </w:r>
    </w:p>
    <w:p w:rsidR="005807DA" w:rsidRDefault="005807DA" w:rsidP="006A1576">
      <w:r>
        <w:t>O</w:t>
      </w:r>
      <w:r>
        <w:rPr>
          <w:rFonts w:hint="eastAsia"/>
        </w:rPr>
        <w:t>ffset=</w:t>
      </w:r>
      <w:r>
        <w:t>63&amp;31=3</w:t>
      </w:r>
      <w:r>
        <w:rPr>
          <w:rFonts w:hint="eastAsia"/>
        </w:rPr>
        <w:t>1</w:t>
      </w:r>
      <w:r>
        <w:rPr>
          <w:rFonts w:hint="eastAsia"/>
        </w:rPr>
        <w:t>，说明</w:t>
      </w:r>
      <w:r>
        <w:rPr>
          <w:rFonts w:hint="eastAsia"/>
        </w:rPr>
        <w:t>63</w:t>
      </w:r>
      <w:r>
        <w:rPr>
          <w:rFonts w:hint="eastAsia"/>
        </w:rPr>
        <w:t>在</w:t>
      </w:r>
      <w:r>
        <w:rPr>
          <w:rFonts w:hint="eastAsia"/>
        </w:rPr>
        <w:t>bitmap[1]</w:t>
      </w:r>
      <w:r>
        <w:rPr>
          <w:rFonts w:hint="eastAsia"/>
        </w:rPr>
        <w:t>中</w:t>
      </w:r>
      <w:r>
        <w:rPr>
          <w:rFonts w:hint="eastAsia"/>
        </w:rPr>
        <w:t>32</w:t>
      </w:r>
      <w:r>
        <w:rPr>
          <w:rFonts w:hint="eastAsia"/>
        </w:rPr>
        <w:t>位的最高位。</w:t>
      </w:r>
    </w:p>
    <w:p w:rsidR="005807DA" w:rsidRDefault="005807DA" w:rsidP="006A1576">
      <w:r>
        <w:rPr>
          <w:rFonts w:hint="eastAsia"/>
        </w:rPr>
        <w:t>3</w:t>
      </w:r>
      <w:r>
        <w:t xml:space="preserve"> </w:t>
      </w:r>
      <w:r>
        <w:rPr>
          <w:rFonts w:hint="eastAsia"/>
        </w:rPr>
        <w:t>将最高位设为</w:t>
      </w:r>
      <w:r>
        <w:rPr>
          <w:rFonts w:hint="eastAsia"/>
        </w:rPr>
        <w:t>1</w:t>
      </w:r>
    </w:p>
    <w:p w:rsidR="005807DA" w:rsidRDefault="00B05A34" w:rsidP="006A1576">
      <w:r>
        <w:rPr>
          <w:rFonts w:hint="eastAsia"/>
        </w:rPr>
        <w:t>（用字节数组也行，看个人实现了）</w:t>
      </w:r>
    </w:p>
    <w:p w:rsidR="005807DA" w:rsidRPr="005807DA" w:rsidRDefault="005807DA" w:rsidP="006A1576"/>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BitMap {</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r>
        <w:rPr>
          <w:rFonts w:ascii="Courier New" w:hAnsi="Courier New" w:cs="Courier New"/>
          <w:color w:val="6A3E3E"/>
          <w:kern w:val="0"/>
          <w:sz w:val="20"/>
          <w:szCs w:val="20"/>
        </w:rPr>
        <w:t>args</w:t>
      </w:r>
      <w:r>
        <w:rPr>
          <w:rFonts w:ascii="Courier New" w:hAnsi="Courier New" w:cs="Courier New"/>
          <w:color w:val="000000"/>
          <w:kern w:val="0"/>
          <w:sz w:val="20"/>
          <w:szCs w:val="20"/>
        </w:rPr>
        <w:t>) {</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numbers</w:t>
      </w:r>
      <w:r>
        <w:rPr>
          <w:rFonts w:ascii="Courier New" w:hAnsi="Courier New" w:cs="Courier New"/>
          <w:color w:val="000000"/>
          <w:kern w:val="0"/>
          <w:sz w:val="20"/>
          <w:szCs w:val="20"/>
        </w:rPr>
        <w:t xml:space="preserve"> = {3,5,2,33,6,48,8,14,9};</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申请</w:t>
      </w:r>
      <w:r>
        <w:rPr>
          <w:rFonts w:ascii="Courier New" w:hAnsi="Courier New" w:cs="Courier New"/>
          <w:color w:val="3F7F5F"/>
          <w:kern w:val="0"/>
          <w:sz w:val="20"/>
          <w:szCs w:val="20"/>
        </w:rPr>
        <w:t>2</w:t>
      </w:r>
      <w:r>
        <w:rPr>
          <w:rFonts w:ascii="Courier New" w:hAnsi="Courier New" w:cs="Courier New"/>
          <w:color w:val="3F7F5F"/>
          <w:kern w:val="0"/>
          <w:sz w:val="20"/>
          <w:szCs w:val="20"/>
        </w:rPr>
        <w:t>个长度的</w:t>
      </w:r>
      <w:r>
        <w:rPr>
          <w:rFonts w:ascii="Courier New" w:hAnsi="Courier New" w:cs="Courier New"/>
          <w:color w:val="3F7F5F"/>
          <w:kern w:val="0"/>
          <w:sz w:val="20"/>
          <w:szCs w:val="20"/>
          <w:u w:val="single"/>
        </w:rPr>
        <w:t>int</w:t>
      </w:r>
      <w:r>
        <w:rPr>
          <w:rFonts w:ascii="Courier New" w:hAnsi="Courier New" w:cs="Courier New"/>
          <w:color w:val="3F7F5F"/>
          <w:kern w:val="0"/>
          <w:sz w:val="20"/>
          <w:szCs w:val="20"/>
        </w:rPr>
        <w:t>数组，因为输入数中最大值为</w:t>
      </w:r>
      <w:r>
        <w:rPr>
          <w:rFonts w:ascii="Courier New" w:hAnsi="Courier New" w:cs="Courier New"/>
          <w:color w:val="3F7F5F"/>
          <w:kern w:val="0"/>
          <w:sz w:val="20"/>
          <w:szCs w:val="20"/>
        </w:rPr>
        <w:t>48</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maps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[2];</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numbers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setBit</w:t>
      </w:r>
      <w:r>
        <w:rPr>
          <w:rFonts w:ascii="Courier New" w:hAnsi="Courier New" w:cs="Courier New"/>
          <w:color w:val="000000"/>
          <w:kern w:val="0"/>
          <w:sz w:val="20"/>
          <w:szCs w:val="20"/>
        </w:rPr>
        <w:t>(</w:t>
      </w:r>
      <w:r>
        <w:rPr>
          <w:rFonts w:ascii="Courier New" w:hAnsi="Courier New" w:cs="Courier New"/>
          <w:color w:val="6A3E3E"/>
          <w:kern w:val="0"/>
          <w:sz w:val="20"/>
          <w:szCs w:val="20"/>
        </w:rPr>
        <w:t>maps</w:t>
      </w:r>
      <w:r>
        <w:rPr>
          <w:rFonts w:ascii="Courier New" w:hAnsi="Courier New" w:cs="Courier New"/>
          <w:color w:val="000000"/>
          <w:kern w:val="0"/>
          <w:sz w:val="20"/>
          <w:szCs w:val="20"/>
        </w:rPr>
        <w:t>,</w:t>
      </w:r>
      <w:r>
        <w:rPr>
          <w:rFonts w:ascii="Courier New" w:hAnsi="Courier New" w:cs="Courier New"/>
          <w:color w:val="6A3E3E"/>
          <w:kern w:val="0"/>
          <w:sz w:val="20"/>
          <w:szCs w:val="20"/>
        </w:rPr>
        <w:t>numbers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maps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j</w:t>
      </w:r>
      <w:r>
        <w:rPr>
          <w:rFonts w:ascii="Courier New" w:hAnsi="Courier New" w:cs="Courier New"/>
          <w:color w:val="000000"/>
          <w:kern w:val="0"/>
          <w:sz w:val="20"/>
          <w:szCs w:val="20"/>
        </w:rPr>
        <w:t>=0;</w:t>
      </w:r>
      <w:r>
        <w:rPr>
          <w:rFonts w:ascii="Courier New" w:hAnsi="Courier New" w:cs="Courier New"/>
          <w:color w:val="6A3E3E"/>
          <w:kern w:val="0"/>
          <w:sz w:val="20"/>
          <w:szCs w:val="20"/>
        </w:rPr>
        <w:t>j</w:t>
      </w:r>
      <w:r>
        <w:rPr>
          <w:rFonts w:ascii="Courier New" w:hAnsi="Courier New" w:cs="Courier New"/>
          <w:color w:val="000000"/>
          <w:kern w:val="0"/>
          <w:sz w:val="20"/>
          <w:szCs w:val="20"/>
        </w:rPr>
        <w:t>&lt;32;</w:t>
      </w:r>
      <w:r>
        <w:rPr>
          <w:rFonts w:ascii="Courier New" w:hAnsi="Courier New" w:cs="Courier New"/>
          <w:color w:val="6A3E3E"/>
          <w:kern w:val="0"/>
          <w:sz w:val="20"/>
          <w:szCs w:val="20"/>
        </w:rPr>
        <w:t>j</w:t>
      </w:r>
      <w:r>
        <w:rPr>
          <w:rFonts w:ascii="Courier New" w:hAnsi="Courier New" w:cs="Courier New"/>
          <w:color w:val="000000"/>
          <w:kern w:val="0"/>
          <w:sz w:val="20"/>
          <w:szCs w:val="20"/>
        </w:rPr>
        <w:t>++) {</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maps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]&amp;(0x01&lt;&lt;</w:t>
      </w:r>
      <w:r>
        <w:rPr>
          <w:rFonts w:ascii="Courier New" w:hAnsi="Courier New" w:cs="Courier New"/>
          <w:color w:val="6A3E3E"/>
          <w:kern w:val="0"/>
          <w:sz w:val="20"/>
          <w:szCs w:val="20"/>
        </w:rPr>
        <w:t>j</w:t>
      </w:r>
      <w:r>
        <w:rPr>
          <w:rFonts w:ascii="Courier New" w:hAnsi="Courier New" w:cs="Courier New"/>
          <w:color w:val="000000"/>
          <w:kern w:val="0"/>
          <w:sz w:val="20"/>
          <w:szCs w:val="20"/>
        </w:rPr>
        <w:t>))== (0x01&lt;&lt;</w:t>
      </w:r>
      <w:r>
        <w:rPr>
          <w:rFonts w:ascii="Courier New" w:hAnsi="Courier New" w:cs="Courier New"/>
          <w:color w:val="6A3E3E"/>
          <w:kern w:val="0"/>
          <w:sz w:val="20"/>
          <w:szCs w:val="20"/>
        </w:rPr>
        <w:t>j</w:t>
      </w:r>
      <w:r>
        <w:rPr>
          <w:rFonts w:ascii="Courier New" w:hAnsi="Courier New" w:cs="Courier New"/>
          <w:color w:val="000000"/>
          <w:kern w:val="0"/>
          <w:sz w:val="20"/>
          <w:szCs w:val="20"/>
        </w:rPr>
        <w:t>)) {</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i</w:t>
      </w:r>
      <w:r>
        <w:rPr>
          <w:rFonts w:ascii="Courier New" w:hAnsi="Courier New" w:cs="Courier New"/>
          <w:color w:val="000000"/>
          <w:kern w:val="0"/>
          <w:sz w:val="20"/>
          <w:szCs w:val="20"/>
        </w:rPr>
        <w:t>*32+</w:t>
      </w:r>
      <w:r>
        <w:rPr>
          <w:rFonts w:ascii="Courier New" w:hAnsi="Courier New" w:cs="Courier New"/>
          <w:color w:val="6A3E3E"/>
          <w:kern w:val="0"/>
          <w:sz w:val="20"/>
          <w:szCs w:val="20"/>
        </w:rPr>
        <w:t>j</w:t>
      </w:r>
      <w:r>
        <w:rPr>
          <w:rFonts w:ascii="Courier New" w:hAnsi="Courier New" w:cs="Courier New"/>
          <w:color w:val="000000"/>
          <w:kern w:val="0"/>
          <w:sz w:val="20"/>
          <w:szCs w:val="20"/>
        </w:rPr>
        <w:t>);</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setBit(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maps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w:t>
      </w:r>
      <w:r>
        <w:rPr>
          <w:rFonts w:ascii="Courier New" w:hAnsi="Courier New" w:cs="Courier New"/>
          <w:color w:val="000000"/>
          <w:kern w:val="0"/>
          <w:sz w:val="20"/>
          <w:szCs w:val="20"/>
        </w:rPr>
        <w:t>) {</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num</w:t>
      </w:r>
      <w:r>
        <w:rPr>
          <w:rFonts w:ascii="Courier New" w:hAnsi="Courier New" w:cs="Courier New"/>
          <w:color w:val="3F7F5F"/>
          <w:kern w:val="0"/>
          <w:sz w:val="20"/>
          <w:szCs w:val="20"/>
        </w:rPr>
        <w:t>所对应的数组下标</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index</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num</w:t>
      </w:r>
      <w:r>
        <w:rPr>
          <w:rFonts w:ascii="Courier New" w:hAnsi="Courier New" w:cs="Courier New"/>
          <w:color w:val="000000"/>
          <w:kern w:val="0"/>
          <w:sz w:val="20"/>
          <w:szCs w:val="20"/>
        </w:rPr>
        <w:t>&gt;&gt;5;</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System.out.println(</w:t>
      </w:r>
      <w:r>
        <w:rPr>
          <w:rFonts w:ascii="Courier New" w:hAnsi="Courier New" w:cs="Courier New"/>
          <w:color w:val="3F7F5F"/>
          <w:kern w:val="0"/>
          <w:sz w:val="20"/>
          <w:szCs w:val="20"/>
          <w:u w:val="single"/>
        </w:rPr>
        <w:t>num</w:t>
      </w:r>
      <w:r>
        <w:rPr>
          <w:rFonts w:ascii="Courier New" w:hAnsi="Courier New" w:cs="Courier New"/>
          <w:color w:val="3F7F5F"/>
          <w:kern w:val="0"/>
          <w:sz w:val="20"/>
          <w:szCs w:val="20"/>
        </w:rPr>
        <w:t>+":"+index);</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offset</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num</w:t>
      </w:r>
      <w:r>
        <w:rPr>
          <w:rFonts w:ascii="Courier New" w:hAnsi="Courier New" w:cs="Courier New"/>
          <w:color w:val="000000"/>
          <w:kern w:val="0"/>
          <w:sz w:val="20"/>
          <w:szCs w:val="20"/>
        </w:rPr>
        <w:t>&amp;31;</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System.out.println(</w:t>
      </w:r>
      <w:r>
        <w:rPr>
          <w:rFonts w:ascii="Courier New" w:hAnsi="Courier New" w:cs="Courier New"/>
          <w:color w:val="3F7F5F"/>
          <w:kern w:val="0"/>
          <w:sz w:val="20"/>
          <w:szCs w:val="20"/>
          <w:u w:val="single"/>
        </w:rPr>
        <w:t>num</w:t>
      </w:r>
      <w:r>
        <w:rPr>
          <w:rFonts w:ascii="Courier New" w:hAnsi="Courier New" w:cs="Courier New"/>
          <w:color w:val="3F7F5F"/>
          <w:kern w:val="0"/>
          <w:sz w:val="20"/>
          <w:szCs w:val="20"/>
        </w:rPr>
        <w:t>+":"+offset);</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maps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maps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 | (0x01&lt;&lt;</w:t>
      </w:r>
      <w:r>
        <w:rPr>
          <w:rFonts w:ascii="Courier New" w:hAnsi="Courier New" w:cs="Courier New"/>
          <w:color w:val="6A3E3E"/>
          <w:kern w:val="0"/>
          <w:sz w:val="20"/>
          <w:szCs w:val="20"/>
        </w:rPr>
        <w:t>offset</w:t>
      </w:r>
      <w:r>
        <w:rPr>
          <w:rFonts w:ascii="Courier New" w:hAnsi="Courier New" w:cs="Courier New"/>
          <w:color w:val="000000"/>
          <w:kern w:val="0"/>
          <w:sz w:val="20"/>
          <w:szCs w:val="20"/>
        </w:rPr>
        <w:t>);</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System.out.println(maps[index]);</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813541" w:rsidRDefault="00813541" w:rsidP="0081354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6A1576" w:rsidRDefault="006A1576" w:rsidP="006A1576"/>
    <w:p w:rsidR="00813541" w:rsidRDefault="00813541" w:rsidP="006A1576"/>
    <w:p w:rsidR="00813541" w:rsidRPr="006A1576" w:rsidRDefault="00813541" w:rsidP="006A1576"/>
    <w:p w:rsidR="00C90294" w:rsidRDefault="00C90294" w:rsidP="00C90294">
      <w:pPr>
        <w:pStyle w:val="2"/>
        <w:rPr>
          <w:shd w:val="clear" w:color="auto" w:fill="FFFFFF"/>
        </w:rPr>
      </w:pPr>
      <w:r>
        <w:rPr>
          <w:rFonts w:hint="eastAsia"/>
          <w:shd w:val="clear" w:color="auto" w:fill="FFFFFF"/>
        </w:rPr>
        <w:t>海量数据面试题</w:t>
      </w:r>
    </w:p>
    <w:p w:rsidR="005E2E2F" w:rsidRPr="005E2E2F" w:rsidRDefault="005E2E2F" w:rsidP="005E2E2F">
      <w:r>
        <w:t>H</w:t>
      </w:r>
      <w:r>
        <w:rPr>
          <w:rFonts w:hint="eastAsia"/>
        </w:rPr>
        <w:t xml:space="preserve">ash </w:t>
      </w:r>
      <w:r>
        <w:rPr>
          <w:rFonts w:hint="eastAsia"/>
        </w:rPr>
        <w:t>分割成小文件</w:t>
      </w:r>
      <w:r>
        <w:rPr>
          <w:rFonts w:hint="eastAsia"/>
        </w:rPr>
        <w:t xml:space="preserve"> </w:t>
      </w:r>
      <w:r>
        <w:rPr>
          <w:rFonts w:hint="eastAsia"/>
        </w:rPr>
        <w:t>归并</w:t>
      </w:r>
      <w:r>
        <w:rPr>
          <w:rFonts w:hint="eastAsia"/>
        </w:rPr>
        <w:t>/</w:t>
      </w:r>
      <w:r>
        <w:rPr>
          <w:rFonts w:hint="eastAsia"/>
        </w:rPr>
        <w:t>堆排序</w:t>
      </w:r>
    </w:p>
    <w:p w:rsidR="00C90294" w:rsidRDefault="00C90294" w:rsidP="00C90294">
      <w:pPr>
        <w:pStyle w:val="3"/>
      </w:pPr>
      <w:r>
        <w:rPr>
          <w:rFonts w:hint="eastAsia"/>
        </w:rPr>
        <w:lastRenderedPageBreak/>
        <w:t>两个文件共同</w:t>
      </w:r>
      <w:r>
        <w:rPr>
          <w:rFonts w:hint="eastAsia"/>
        </w:rPr>
        <w:t>url</w:t>
      </w:r>
    </w:p>
    <w:p w:rsidR="00C90294" w:rsidRDefault="00C90294" w:rsidP="00C90294">
      <w:pPr>
        <w:rPr>
          <w:b/>
          <w:bCs/>
        </w:rPr>
      </w:pPr>
      <w:r w:rsidRPr="00C90294">
        <w:rPr>
          <w:b/>
          <w:bCs/>
        </w:rPr>
        <w:t>给定</w:t>
      </w:r>
      <w:r w:rsidRPr="00C90294">
        <w:rPr>
          <w:b/>
          <w:bCs/>
        </w:rPr>
        <w:t>a</w:t>
      </w:r>
      <w:r w:rsidRPr="00C90294">
        <w:rPr>
          <w:b/>
          <w:bCs/>
        </w:rPr>
        <w:t>、</w:t>
      </w:r>
      <w:r w:rsidRPr="00C90294">
        <w:rPr>
          <w:b/>
          <w:bCs/>
        </w:rPr>
        <w:t>b</w:t>
      </w:r>
      <w:r w:rsidRPr="00C90294">
        <w:rPr>
          <w:b/>
          <w:bCs/>
        </w:rPr>
        <w:t>两个文件，各存放</w:t>
      </w:r>
      <w:r w:rsidRPr="00C90294">
        <w:rPr>
          <w:b/>
          <w:bCs/>
        </w:rPr>
        <w:t>50</w:t>
      </w:r>
      <w:r w:rsidRPr="00C90294">
        <w:rPr>
          <w:b/>
          <w:bCs/>
        </w:rPr>
        <w:t>亿个</w:t>
      </w:r>
      <w:r w:rsidRPr="00C90294">
        <w:rPr>
          <w:b/>
          <w:bCs/>
        </w:rPr>
        <w:t>url</w:t>
      </w:r>
      <w:r w:rsidRPr="00C90294">
        <w:rPr>
          <w:b/>
          <w:bCs/>
        </w:rPr>
        <w:t>，每个</w:t>
      </w:r>
      <w:r w:rsidRPr="00C90294">
        <w:rPr>
          <w:b/>
          <w:bCs/>
        </w:rPr>
        <w:t>url</w:t>
      </w:r>
      <w:r w:rsidRPr="00C90294">
        <w:rPr>
          <w:b/>
          <w:bCs/>
        </w:rPr>
        <w:t>各占</w:t>
      </w:r>
      <w:r w:rsidRPr="00C90294">
        <w:rPr>
          <w:b/>
          <w:bCs/>
        </w:rPr>
        <w:t>64</w:t>
      </w:r>
      <w:r w:rsidRPr="00C90294">
        <w:rPr>
          <w:b/>
          <w:bCs/>
        </w:rPr>
        <w:t>字节，内存限制是</w:t>
      </w:r>
      <w:r w:rsidRPr="00C90294">
        <w:rPr>
          <w:b/>
          <w:bCs/>
        </w:rPr>
        <w:t>4G</w:t>
      </w:r>
      <w:r w:rsidRPr="00C90294">
        <w:rPr>
          <w:b/>
          <w:bCs/>
        </w:rPr>
        <w:t>，让你找出</w:t>
      </w:r>
      <w:r w:rsidRPr="00C90294">
        <w:rPr>
          <w:b/>
          <w:bCs/>
        </w:rPr>
        <w:t>a</w:t>
      </w:r>
      <w:r w:rsidRPr="00C90294">
        <w:rPr>
          <w:b/>
          <w:bCs/>
        </w:rPr>
        <w:t>、</w:t>
      </w:r>
      <w:r w:rsidRPr="00C90294">
        <w:rPr>
          <w:b/>
          <w:bCs/>
        </w:rPr>
        <w:t>b</w:t>
      </w:r>
      <w:r w:rsidRPr="00C90294">
        <w:rPr>
          <w:b/>
          <w:bCs/>
        </w:rPr>
        <w:t>文件共同的</w:t>
      </w:r>
      <w:r w:rsidRPr="00C90294">
        <w:rPr>
          <w:b/>
          <w:bCs/>
        </w:rPr>
        <w:t>url</w:t>
      </w:r>
      <w:r w:rsidRPr="00C90294">
        <w:rPr>
          <w:b/>
          <w:bCs/>
        </w:rPr>
        <w:t>？</w:t>
      </w:r>
    </w:p>
    <w:p w:rsidR="00C90294" w:rsidRDefault="00C90294" w:rsidP="00C90294">
      <w:pPr>
        <w:rPr>
          <w:bCs/>
        </w:rPr>
      </w:pPr>
      <w:r w:rsidRPr="00C90294">
        <w:rPr>
          <w:rFonts w:hint="eastAsia"/>
          <w:bCs/>
        </w:rPr>
        <w:t>方案</w:t>
      </w:r>
      <w:r w:rsidRPr="00C90294">
        <w:rPr>
          <w:rFonts w:hint="eastAsia"/>
          <w:bCs/>
        </w:rPr>
        <w:t>1</w:t>
      </w:r>
      <w:r>
        <w:rPr>
          <w:rFonts w:hint="eastAsia"/>
          <w:bCs/>
        </w:rPr>
        <w:t>：每个文件大小</w:t>
      </w:r>
      <w:r>
        <w:rPr>
          <w:rFonts w:hint="eastAsia"/>
          <w:bCs/>
        </w:rPr>
        <w:t>50G</w:t>
      </w:r>
      <w:r>
        <w:rPr>
          <w:bCs/>
        </w:rPr>
        <w:t>X64=320G,</w:t>
      </w:r>
      <w:r>
        <w:rPr>
          <w:rFonts w:hint="eastAsia"/>
          <w:bCs/>
        </w:rPr>
        <w:t>远大于内存</w:t>
      </w:r>
      <w:r>
        <w:rPr>
          <w:rFonts w:hint="eastAsia"/>
          <w:bCs/>
        </w:rPr>
        <w:t>4G</w:t>
      </w:r>
      <w:r>
        <w:rPr>
          <w:rFonts w:hint="eastAsia"/>
          <w:bCs/>
        </w:rPr>
        <w:t>。所以不可能完全将其加载内存中。采用分而治之方法。</w:t>
      </w:r>
    </w:p>
    <w:p w:rsidR="00C90294" w:rsidRDefault="00C90294" w:rsidP="00C90294">
      <w:pPr>
        <w:rPr>
          <w:bCs/>
        </w:rPr>
      </w:pPr>
      <w:r>
        <w:rPr>
          <w:rFonts w:hint="eastAsia"/>
          <w:bCs/>
        </w:rPr>
        <w:t>1</w:t>
      </w:r>
      <w:r>
        <w:rPr>
          <w:bCs/>
        </w:rPr>
        <w:t xml:space="preserve"> </w:t>
      </w:r>
      <w:r>
        <w:rPr>
          <w:rFonts w:hint="eastAsia"/>
          <w:bCs/>
        </w:rPr>
        <w:t>遍历文件</w:t>
      </w:r>
      <w:r>
        <w:rPr>
          <w:rFonts w:hint="eastAsia"/>
          <w:bCs/>
        </w:rPr>
        <w:t>a</w:t>
      </w:r>
      <w:r>
        <w:rPr>
          <w:rFonts w:hint="eastAsia"/>
          <w:bCs/>
        </w:rPr>
        <w:t>，对每个</w:t>
      </w:r>
      <w:r>
        <w:rPr>
          <w:rFonts w:hint="eastAsia"/>
          <w:bCs/>
        </w:rPr>
        <w:t>url</w:t>
      </w:r>
      <w:r w:rsidR="00775D68">
        <w:rPr>
          <w:rFonts w:hint="eastAsia"/>
          <w:bCs/>
        </w:rPr>
        <w:t>，求</w:t>
      </w:r>
      <w:r w:rsidR="00775D68">
        <w:rPr>
          <w:rFonts w:hint="eastAsia"/>
          <w:bCs/>
        </w:rPr>
        <w:t>hash</w:t>
      </w:r>
      <w:r w:rsidR="00775D68">
        <w:rPr>
          <w:bCs/>
        </w:rPr>
        <w:t>(url)%1000,</w:t>
      </w:r>
      <w:r w:rsidR="00775D68">
        <w:rPr>
          <w:rFonts w:hint="eastAsia"/>
          <w:bCs/>
        </w:rPr>
        <w:t>然后根据所取得值将</w:t>
      </w:r>
      <w:r w:rsidR="00775D68">
        <w:rPr>
          <w:rFonts w:hint="eastAsia"/>
          <w:bCs/>
        </w:rPr>
        <w:t>url</w:t>
      </w:r>
      <w:r w:rsidR="00775D68">
        <w:rPr>
          <w:rFonts w:hint="eastAsia"/>
          <w:bCs/>
        </w:rPr>
        <w:t>分别存储到</w:t>
      </w:r>
      <w:r w:rsidR="00775D68">
        <w:rPr>
          <w:rFonts w:hint="eastAsia"/>
          <w:bCs/>
        </w:rPr>
        <w:t>1000</w:t>
      </w:r>
      <w:r w:rsidR="00775D68">
        <w:rPr>
          <w:rFonts w:hint="eastAsia"/>
          <w:bCs/>
        </w:rPr>
        <w:t>个小文件中，这样每个小文件大约是</w:t>
      </w:r>
      <w:r w:rsidR="00775D68">
        <w:rPr>
          <w:rFonts w:hint="eastAsia"/>
          <w:bCs/>
        </w:rPr>
        <w:t>300M</w:t>
      </w:r>
    </w:p>
    <w:p w:rsidR="00775D68" w:rsidRDefault="00775D68" w:rsidP="00C90294">
      <w:pPr>
        <w:rPr>
          <w:bCs/>
        </w:rPr>
      </w:pPr>
      <w:r>
        <w:rPr>
          <w:rFonts w:hint="eastAsia"/>
          <w:bCs/>
        </w:rPr>
        <w:t>2</w:t>
      </w:r>
      <w:r>
        <w:rPr>
          <w:bCs/>
        </w:rPr>
        <w:t xml:space="preserve"> </w:t>
      </w:r>
      <w:r>
        <w:rPr>
          <w:rFonts w:hint="eastAsia"/>
          <w:bCs/>
        </w:rPr>
        <w:t>遍历文件</w:t>
      </w:r>
      <w:r>
        <w:rPr>
          <w:rFonts w:hint="eastAsia"/>
          <w:bCs/>
        </w:rPr>
        <w:t>b</w:t>
      </w:r>
      <w:r>
        <w:rPr>
          <w:rFonts w:hint="eastAsia"/>
          <w:bCs/>
        </w:rPr>
        <w:t>，采取和</w:t>
      </w:r>
      <w:r>
        <w:rPr>
          <w:rFonts w:hint="eastAsia"/>
          <w:bCs/>
        </w:rPr>
        <w:t>a</w:t>
      </w:r>
      <w:r>
        <w:rPr>
          <w:rFonts w:hint="eastAsia"/>
          <w:bCs/>
        </w:rPr>
        <w:t>相同的方式将</w:t>
      </w:r>
      <w:r>
        <w:rPr>
          <w:rFonts w:hint="eastAsia"/>
          <w:bCs/>
        </w:rPr>
        <w:t>url</w:t>
      </w:r>
      <w:r>
        <w:rPr>
          <w:rFonts w:hint="eastAsia"/>
          <w:bCs/>
        </w:rPr>
        <w:t>分别存储到</w:t>
      </w:r>
      <w:r>
        <w:rPr>
          <w:rFonts w:hint="eastAsia"/>
          <w:bCs/>
        </w:rPr>
        <w:t>1000</w:t>
      </w:r>
      <w:r>
        <w:rPr>
          <w:rFonts w:hint="eastAsia"/>
          <w:bCs/>
        </w:rPr>
        <w:t>个小文件中。这样处理后，所有可能相同的</w:t>
      </w:r>
      <w:r>
        <w:rPr>
          <w:rFonts w:hint="eastAsia"/>
          <w:bCs/>
        </w:rPr>
        <w:t>url</w:t>
      </w:r>
      <w:r>
        <w:rPr>
          <w:rFonts w:hint="eastAsia"/>
          <w:bCs/>
        </w:rPr>
        <w:t>都在对应的小文件中（</w:t>
      </w:r>
      <w:r>
        <w:rPr>
          <w:rFonts w:hint="eastAsia"/>
          <w:bCs/>
        </w:rPr>
        <w:t>a0-b0  a1-b1</w:t>
      </w:r>
      <w:r>
        <w:rPr>
          <w:bCs/>
        </w:rPr>
        <w:t>….. a999-b999</w:t>
      </w:r>
      <w:r>
        <w:rPr>
          <w:rFonts w:hint="eastAsia"/>
          <w:bCs/>
        </w:rPr>
        <w:t>）。不对应的小文件中不可能有相同的</w:t>
      </w:r>
      <w:r>
        <w:rPr>
          <w:rFonts w:hint="eastAsia"/>
          <w:bCs/>
        </w:rPr>
        <w:t>url</w:t>
      </w:r>
      <w:r>
        <w:rPr>
          <w:rFonts w:hint="eastAsia"/>
          <w:bCs/>
        </w:rPr>
        <w:t>。然后只要求出</w:t>
      </w:r>
      <w:r>
        <w:rPr>
          <w:rFonts w:hint="eastAsia"/>
          <w:bCs/>
        </w:rPr>
        <w:t>1000</w:t>
      </w:r>
      <w:r>
        <w:rPr>
          <w:rFonts w:hint="eastAsia"/>
          <w:bCs/>
        </w:rPr>
        <w:t>对小文件中相同的</w:t>
      </w:r>
      <w:r>
        <w:rPr>
          <w:rFonts w:hint="eastAsia"/>
          <w:bCs/>
        </w:rPr>
        <w:t>url</w:t>
      </w:r>
      <w:r>
        <w:rPr>
          <w:rFonts w:hint="eastAsia"/>
          <w:bCs/>
        </w:rPr>
        <w:t>即可。</w:t>
      </w:r>
    </w:p>
    <w:p w:rsidR="00775D68" w:rsidRDefault="00775D68" w:rsidP="00C90294">
      <w:pPr>
        <w:rPr>
          <w:bCs/>
        </w:rPr>
      </w:pPr>
      <w:r>
        <w:rPr>
          <w:rFonts w:hint="eastAsia"/>
          <w:bCs/>
        </w:rPr>
        <w:t>3</w:t>
      </w:r>
      <w:r>
        <w:rPr>
          <w:bCs/>
        </w:rPr>
        <w:t xml:space="preserve"> </w:t>
      </w:r>
      <w:r>
        <w:rPr>
          <w:rFonts w:hint="eastAsia"/>
          <w:bCs/>
        </w:rPr>
        <w:t>在求每对小文件中相同的</w:t>
      </w:r>
      <w:r>
        <w:rPr>
          <w:rFonts w:hint="eastAsia"/>
          <w:bCs/>
        </w:rPr>
        <w:t>url</w:t>
      </w:r>
      <w:r>
        <w:rPr>
          <w:rFonts w:hint="eastAsia"/>
          <w:bCs/>
        </w:rPr>
        <w:t>时，可以把其中一个小文件的</w:t>
      </w:r>
      <w:r>
        <w:rPr>
          <w:rFonts w:hint="eastAsia"/>
          <w:bCs/>
        </w:rPr>
        <w:t>url</w:t>
      </w:r>
      <w:r>
        <w:rPr>
          <w:rFonts w:hint="eastAsia"/>
          <w:bCs/>
        </w:rPr>
        <w:t>存储到</w:t>
      </w:r>
      <w:r>
        <w:rPr>
          <w:rFonts w:hint="eastAsia"/>
          <w:bCs/>
        </w:rPr>
        <w:t>set</w:t>
      </w:r>
      <w:r>
        <w:rPr>
          <w:rFonts w:hint="eastAsia"/>
          <w:bCs/>
        </w:rPr>
        <w:t>中，然后遍历另一个小文件的每个</w:t>
      </w:r>
      <w:r>
        <w:rPr>
          <w:rFonts w:hint="eastAsia"/>
          <w:bCs/>
        </w:rPr>
        <w:t>url</w:t>
      </w:r>
      <w:r>
        <w:rPr>
          <w:rFonts w:hint="eastAsia"/>
          <w:bCs/>
        </w:rPr>
        <w:t>，看其是否在刚才构建的</w:t>
      </w:r>
      <w:r>
        <w:rPr>
          <w:rFonts w:hint="eastAsia"/>
          <w:bCs/>
        </w:rPr>
        <w:t>set</w:t>
      </w:r>
      <w:r>
        <w:rPr>
          <w:rFonts w:hint="eastAsia"/>
          <w:bCs/>
        </w:rPr>
        <w:t>集合中，如果是，那么就是共同的</w:t>
      </w:r>
      <w:r>
        <w:rPr>
          <w:rFonts w:hint="eastAsia"/>
          <w:bCs/>
        </w:rPr>
        <w:t>url</w:t>
      </w:r>
      <w:r>
        <w:rPr>
          <w:rFonts w:hint="eastAsia"/>
          <w:bCs/>
        </w:rPr>
        <w:t>，存到文件里就可以了。</w:t>
      </w:r>
    </w:p>
    <w:p w:rsidR="00782D1E" w:rsidRDefault="00782D1E" w:rsidP="00C90294">
      <w:pPr>
        <w:rPr>
          <w:bCs/>
        </w:rPr>
      </w:pPr>
      <w:r>
        <w:rPr>
          <w:rFonts w:hint="eastAsia"/>
          <w:bCs/>
        </w:rPr>
        <w:t>（通过</w:t>
      </w:r>
      <w:r>
        <w:rPr>
          <w:rFonts w:hint="eastAsia"/>
          <w:bCs/>
        </w:rPr>
        <w:t>hash</w:t>
      </w:r>
      <w:r>
        <w:rPr>
          <w:rFonts w:hint="eastAsia"/>
          <w:bCs/>
        </w:rPr>
        <w:t>分文件时，可能分布不均衡，导致有的文件比较大，那么需要再次进行</w:t>
      </w:r>
      <w:r>
        <w:rPr>
          <w:rFonts w:hint="eastAsia"/>
          <w:bCs/>
        </w:rPr>
        <w:t>hash</w:t>
      </w:r>
      <w:r>
        <w:rPr>
          <w:rFonts w:hint="eastAsia"/>
          <w:bCs/>
        </w:rPr>
        <w:t>，文件编号为</w:t>
      </w:r>
      <w:r>
        <w:rPr>
          <w:rFonts w:hint="eastAsia"/>
          <w:bCs/>
        </w:rPr>
        <w:t>a1-2</w:t>
      </w:r>
      <w:r>
        <w:rPr>
          <w:rFonts w:hint="eastAsia"/>
          <w:bCs/>
        </w:rPr>
        <w:t>，第一次</w:t>
      </w:r>
      <w:r>
        <w:rPr>
          <w:rFonts w:hint="eastAsia"/>
          <w:bCs/>
        </w:rPr>
        <w:t>hash</w:t>
      </w:r>
      <w:r>
        <w:rPr>
          <w:rFonts w:hint="eastAsia"/>
          <w:bCs/>
        </w:rPr>
        <w:t>的编号为</w:t>
      </w:r>
      <w:r>
        <w:rPr>
          <w:rFonts w:hint="eastAsia"/>
          <w:bCs/>
        </w:rPr>
        <w:t>1</w:t>
      </w:r>
      <w:r>
        <w:rPr>
          <w:rFonts w:hint="eastAsia"/>
          <w:bCs/>
        </w:rPr>
        <w:t>，但是由于文件比较大，所以第二次</w:t>
      </w:r>
      <w:r>
        <w:rPr>
          <w:rFonts w:hint="eastAsia"/>
          <w:bCs/>
        </w:rPr>
        <w:t>hash</w:t>
      </w:r>
      <w:r>
        <w:rPr>
          <w:rFonts w:hint="eastAsia"/>
          <w:bCs/>
        </w:rPr>
        <w:t>，编号为</w:t>
      </w:r>
      <w:r>
        <w:rPr>
          <w:rFonts w:hint="eastAsia"/>
          <w:bCs/>
        </w:rPr>
        <w:t>2</w:t>
      </w:r>
      <w:r>
        <w:rPr>
          <w:rFonts w:hint="eastAsia"/>
          <w:bCs/>
        </w:rPr>
        <w:t>）（由于上述可能性的存在，第一次</w:t>
      </w:r>
      <w:r>
        <w:rPr>
          <w:rFonts w:hint="eastAsia"/>
          <w:bCs/>
        </w:rPr>
        <w:t>hash</w:t>
      </w:r>
      <w:r>
        <w:rPr>
          <w:rFonts w:hint="eastAsia"/>
          <w:bCs/>
        </w:rPr>
        <w:t>如果有大文件存在，不能直接用</w:t>
      </w:r>
      <w:r>
        <w:rPr>
          <w:rFonts w:hint="eastAsia"/>
          <w:bCs/>
        </w:rPr>
        <w:t>set</w:t>
      </w:r>
      <w:r>
        <w:rPr>
          <w:rFonts w:hint="eastAsia"/>
          <w:bCs/>
        </w:rPr>
        <w:t>方法，可以先对每个文件先用字符串自然排序，然后具有相同</w:t>
      </w:r>
      <w:r>
        <w:rPr>
          <w:rFonts w:hint="eastAsia"/>
          <w:bCs/>
        </w:rPr>
        <w:t>hash</w:t>
      </w:r>
      <w:r>
        <w:rPr>
          <w:rFonts w:hint="eastAsia"/>
          <w:bCs/>
        </w:rPr>
        <w:t>编号的，可以直接从头到尾比较一遍。对于层级不一致的，如</w:t>
      </w:r>
      <w:r>
        <w:rPr>
          <w:rFonts w:hint="eastAsia"/>
          <w:bCs/>
        </w:rPr>
        <w:t>a1,b</w:t>
      </w:r>
      <w:r>
        <w:rPr>
          <w:rFonts w:hint="eastAsia"/>
          <w:bCs/>
        </w:rPr>
        <w:t>有</w:t>
      </w:r>
      <w:r>
        <w:rPr>
          <w:rFonts w:hint="eastAsia"/>
          <w:bCs/>
        </w:rPr>
        <w:t>1-1</w:t>
      </w:r>
      <w:r>
        <w:rPr>
          <w:bCs/>
        </w:rPr>
        <w:t xml:space="preserve"> </w:t>
      </w:r>
      <w:r>
        <w:rPr>
          <w:rFonts w:hint="eastAsia"/>
          <w:bCs/>
        </w:rPr>
        <w:t>1-2-1</w:t>
      </w:r>
      <w:r>
        <w:rPr>
          <w:bCs/>
        </w:rPr>
        <w:t xml:space="preserve"> </w:t>
      </w:r>
      <w:r>
        <w:rPr>
          <w:rFonts w:hint="eastAsia"/>
          <w:bCs/>
        </w:rPr>
        <w:t>1-2-2</w:t>
      </w:r>
      <w:r>
        <w:rPr>
          <w:rFonts w:hint="eastAsia"/>
          <w:bCs/>
        </w:rPr>
        <w:t>，层级浅的要和层级深的每个文件都要比较一次，才能确认每个相同的</w:t>
      </w:r>
      <w:r>
        <w:rPr>
          <w:rFonts w:hint="eastAsia"/>
          <w:bCs/>
        </w:rPr>
        <w:t>url</w:t>
      </w:r>
      <w:r>
        <w:rPr>
          <w:rFonts w:hint="eastAsia"/>
          <w:bCs/>
        </w:rPr>
        <w:t>）</w:t>
      </w:r>
    </w:p>
    <w:p w:rsidR="00775D68" w:rsidRDefault="00775D68" w:rsidP="00C90294">
      <w:r w:rsidRPr="00775D68">
        <w:t>方案</w:t>
      </w:r>
      <w:r w:rsidRPr="00775D68">
        <w:t>2</w:t>
      </w:r>
      <w:r w:rsidRPr="00775D68">
        <w:t>：如果允许有一定的错误率，可以使用</w:t>
      </w:r>
      <w:r w:rsidRPr="00775D68">
        <w:t>Bloom filter</w:t>
      </w:r>
      <w:r w:rsidRPr="00775D68">
        <w:t>，</w:t>
      </w:r>
      <w:r w:rsidRPr="00775D68">
        <w:t>4G</w:t>
      </w:r>
      <w:r w:rsidRPr="00775D68">
        <w:t>内存大概可以表示</w:t>
      </w:r>
      <w:r w:rsidRPr="00775D68">
        <w:t>340</w:t>
      </w:r>
      <w:r w:rsidRPr="00775D68">
        <w:t>亿</w:t>
      </w:r>
      <w:r w:rsidRPr="00775D68">
        <w:t>bit</w:t>
      </w:r>
      <w:r w:rsidRPr="00775D68">
        <w:t>。将其中一个文件中的</w:t>
      </w:r>
      <w:r w:rsidRPr="00775D68">
        <w:t>url</w:t>
      </w:r>
      <w:r w:rsidRPr="00775D68">
        <w:t>使用</w:t>
      </w:r>
      <w:r w:rsidRPr="00775D68">
        <w:t>Bloom filter</w:t>
      </w:r>
      <w:r w:rsidRPr="00775D68">
        <w:t>映射为这</w:t>
      </w:r>
      <w:r w:rsidRPr="00775D68">
        <w:t>340</w:t>
      </w:r>
      <w:r w:rsidRPr="00775D68">
        <w:t>亿</w:t>
      </w:r>
      <w:r w:rsidRPr="00775D68">
        <w:t>bit</w:t>
      </w:r>
      <w:r w:rsidRPr="00775D68">
        <w:t>，然后挨个读取另外一个文件的</w:t>
      </w:r>
      <w:r w:rsidRPr="00775D68">
        <w:t>url</w:t>
      </w:r>
      <w:r w:rsidRPr="00775D68">
        <w:t>，检查是否与</w:t>
      </w:r>
      <w:r w:rsidRPr="00775D68">
        <w:t>Bloom filter</w:t>
      </w:r>
      <w:r w:rsidRPr="00775D68">
        <w:t>，如果是，那么该</w:t>
      </w:r>
      <w:r w:rsidRPr="00775D68">
        <w:t>url</w:t>
      </w:r>
      <w:r w:rsidRPr="00775D68">
        <w:t>应该是共同的</w:t>
      </w:r>
      <w:r w:rsidRPr="00775D68">
        <w:t>url</w:t>
      </w:r>
      <w:r w:rsidRPr="00775D68">
        <w:t>（注意会有一定的错误率）。</w:t>
      </w:r>
    </w:p>
    <w:p w:rsidR="00782D1E" w:rsidRDefault="00782D1E" w:rsidP="00782D1E">
      <w:pPr>
        <w:pStyle w:val="3"/>
      </w:pPr>
      <w:r>
        <w:rPr>
          <w:rFonts w:hint="eastAsia"/>
        </w:rPr>
        <w:t>按照查询的频率进行排序</w:t>
      </w:r>
    </w:p>
    <w:p w:rsidR="00782D1E" w:rsidRDefault="00782D1E" w:rsidP="00782D1E">
      <w:pPr>
        <w:rPr>
          <w:b/>
          <w:bCs/>
        </w:rPr>
      </w:pPr>
      <w:r w:rsidRPr="00782D1E">
        <w:rPr>
          <w:b/>
          <w:bCs/>
        </w:rPr>
        <w:t>有</w:t>
      </w:r>
      <w:r w:rsidRPr="00782D1E">
        <w:rPr>
          <w:b/>
          <w:bCs/>
        </w:rPr>
        <w:t>10</w:t>
      </w:r>
      <w:r w:rsidRPr="00782D1E">
        <w:rPr>
          <w:b/>
          <w:bCs/>
        </w:rPr>
        <w:t>个文件，每个文件</w:t>
      </w:r>
      <w:r w:rsidRPr="00782D1E">
        <w:rPr>
          <w:b/>
          <w:bCs/>
        </w:rPr>
        <w:t>1G</w:t>
      </w:r>
      <w:r w:rsidRPr="00782D1E">
        <w:rPr>
          <w:b/>
          <w:bCs/>
        </w:rPr>
        <w:t>，每个文件的每一行存放的都是用户的</w:t>
      </w:r>
      <w:r w:rsidRPr="00782D1E">
        <w:rPr>
          <w:b/>
          <w:bCs/>
        </w:rPr>
        <w:t>query</w:t>
      </w:r>
      <w:r w:rsidRPr="00782D1E">
        <w:rPr>
          <w:b/>
          <w:bCs/>
        </w:rPr>
        <w:t>，每个文件的</w:t>
      </w:r>
      <w:r w:rsidRPr="00782D1E">
        <w:rPr>
          <w:b/>
          <w:bCs/>
        </w:rPr>
        <w:t>query</w:t>
      </w:r>
      <w:r w:rsidRPr="00782D1E">
        <w:rPr>
          <w:b/>
          <w:bCs/>
        </w:rPr>
        <w:t>都可能重复。要求你按照</w:t>
      </w:r>
      <w:r w:rsidRPr="00782D1E">
        <w:rPr>
          <w:b/>
          <w:bCs/>
        </w:rPr>
        <w:t>query</w:t>
      </w:r>
      <w:r w:rsidRPr="00782D1E">
        <w:rPr>
          <w:b/>
          <w:bCs/>
        </w:rPr>
        <w:t>的频度排序。</w:t>
      </w:r>
    </w:p>
    <w:p w:rsidR="00782D1E" w:rsidRPr="00782D1E" w:rsidRDefault="00782D1E" w:rsidP="00782D1E">
      <w:r w:rsidRPr="00782D1E">
        <w:t>方案</w:t>
      </w:r>
      <w:r w:rsidRPr="00782D1E">
        <w:t>1</w:t>
      </w:r>
      <w:r w:rsidRPr="00782D1E">
        <w:t>：</w:t>
      </w:r>
    </w:p>
    <w:p w:rsidR="00782D1E" w:rsidRPr="00782D1E" w:rsidRDefault="00782D1E" w:rsidP="00782D1E">
      <w:pPr>
        <w:numPr>
          <w:ilvl w:val="0"/>
          <w:numId w:val="39"/>
        </w:numPr>
      </w:pPr>
      <w:r w:rsidRPr="00782D1E">
        <w:t>顺序读取</w:t>
      </w:r>
      <w:r w:rsidRPr="00782D1E">
        <w:t>10</w:t>
      </w:r>
      <w:r w:rsidRPr="00782D1E">
        <w:t>个文件，按照</w:t>
      </w:r>
      <w:r w:rsidRPr="00782D1E">
        <w:t>hash(query)%10</w:t>
      </w:r>
      <w:r w:rsidRPr="00782D1E">
        <w:t>的结果将</w:t>
      </w:r>
      <w:r w:rsidRPr="00782D1E">
        <w:t>query</w:t>
      </w:r>
      <w:r w:rsidRPr="00782D1E">
        <w:t>写入到另外</w:t>
      </w:r>
      <w:r w:rsidRPr="00782D1E">
        <w:t>10</w:t>
      </w:r>
      <w:r w:rsidRPr="00782D1E">
        <w:t>个文件（记为</w:t>
      </w:r>
      <w:r w:rsidR="00B05CAF">
        <w:rPr>
          <w:rFonts w:hint="eastAsia"/>
        </w:rPr>
        <w:t>a</w:t>
      </w:r>
      <w:r w:rsidR="00B05CAF">
        <w:t>0…a9</w:t>
      </w:r>
      <w:r w:rsidRPr="00782D1E">
        <w:t>）中。这样新生成的文件每个的大小大约也</w:t>
      </w:r>
      <w:r w:rsidRPr="00782D1E">
        <w:t>1G</w:t>
      </w:r>
      <w:r w:rsidRPr="00782D1E">
        <w:t>（假设</w:t>
      </w:r>
      <w:r w:rsidRPr="00782D1E">
        <w:t>hash</w:t>
      </w:r>
      <w:r w:rsidRPr="00782D1E">
        <w:t>函数是随机的）。</w:t>
      </w:r>
    </w:p>
    <w:p w:rsidR="00782D1E" w:rsidRPr="00782D1E" w:rsidRDefault="00782D1E" w:rsidP="00782D1E">
      <w:pPr>
        <w:numPr>
          <w:ilvl w:val="0"/>
          <w:numId w:val="39"/>
        </w:numPr>
      </w:pPr>
      <w:r w:rsidRPr="00782D1E">
        <w:t>找一台内存在</w:t>
      </w:r>
      <w:r w:rsidRPr="00782D1E">
        <w:t>2G</w:t>
      </w:r>
      <w:r w:rsidRPr="00782D1E">
        <w:t>左右的机器，依次对</w:t>
      </w:r>
      <w:r w:rsidR="00B05CAF">
        <w:t>a0…a9</w:t>
      </w:r>
      <w:r w:rsidRPr="00782D1E">
        <w:t>用</w:t>
      </w:r>
      <w:r w:rsidRPr="00782D1E">
        <w:t>hash_map(query, query_count)</w:t>
      </w:r>
      <w:r w:rsidRPr="00782D1E">
        <w:t>来统计每个</w:t>
      </w:r>
      <w:r w:rsidRPr="00782D1E">
        <w:t>query</w:t>
      </w:r>
      <w:r w:rsidRPr="00782D1E">
        <w:t>出现的次数。利用快速</w:t>
      </w:r>
      <w:r w:rsidRPr="00782D1E">
        <w:t>/</w:t>
      </w:r>
      <w:r w:rsidRPr="00782D1E">
        <w:t>堆</w:t>
      </w:r>
      <w:r w:rsidRPr="00782D1E">
        <w:t>/</w:t>
      </w:r>
      <w:r w:rsidRPr="00782D1E">
        <w:t>归并排序按照出现次数进行排序。将排序好的</w:t>
      </w:r>
      <w:r w:rsidRPr="00782D1E">
        <w:t>query</w:t>
      </w:r>
      <w:r w:rsidRPr="00782D1E">
        <w:t>和对应的</w:t>
      </w:r>
      <w:r w:rsidRPr="00782D1E">
        <w:t>query_cout</w:t>
      </w:r>
      <w:r w:rsidRPr="00782D1E">
        <w:t>输出到文件中。这样得到了</w:t>
      </w:r>
      <w:r w:rsidRPr="00782D1E">
        <w:t>10</w:t>
      </w:r>
      <w:r w:rsidR="00B05CAF">
        <w:t>个排好序的文件</w:t>
      </w:r>
      <w:r w:rsidR="00B05CAF">
        <w:t>b0…b9.</w:t>
      </w:r>
    </w:p>
    <w:p w:rsidR="00782D1E" w:rsidRPr="00782D1E" w:rsidRDefault="00782D1E" w:rsidP="00782D1E">
      <w:pPr>
        <w:numPr>
          <w:ilvl w:val="0"/>
          <w:numId w:val="39"/>
        </w:numPr>
      </w:pPr>
      <w:r w:rsidRPr="00782D1E">
        <w:t>对</w:t>
      </w:r>
      <w:r w:rsidR="00B05CAF">
        <w:t>b0…b9</w:t>
      </w:r>
      <w:r w:rsidRPr="00782D1E">
        <w:t>这</w:t>
      </w:r>
      <w:r w:rsidRPr="00782D1E">
        <w:t>10</w:t>
      </w:r>
      <w:r w:rsidRPr="00782D1E">
        <w:t>个文件进行归并排序（内排序与外排序相结合）。</w:t>
      </w:r>
    </w:p>
    <w:p w:rsidR="00782D1E" w:rsidRDefault="00782D1E" w:rsidP="00782D1E"/>
    <w:p w:rsidR="00B05CAF" w:rsidRPr="00B05CAF" w:rsidRDefault="00B05CAF" w:rsidP="00B05CAF">
      <w:r w:rsidRPr="00B05CAF">
        <w:t>方案</w:t>
      </w:r>
      <w:r w:rsidRPr="00B05CAF">
        <w:t>2</w:t>
      </w:r>
      <w:r w:rsidRPr="00B05CAF">
        <w:t>：</w:t>
      </w:r>
    </w:p>
    <w:p w:rsidR="00B05CAF" w:rsidRPr="00B05CAF" w:rsidRDefault="00B05CAF" w:rsidP="00B05CAF">
      <w:r w:rsidRPr="00B05CAF">
        <w:t xml:space="preserve">    </w:t>
      </w:r>
      <w:r w:rsidRPr="00B05CAF">
        <w:t>一般</w:t>
      </w:r>
      <w:r w:rsidRPr="00B05CAF">
        <w:t>query</w:t>
      </w:r>
      <w:r w:rsidRPr="00B05CAF">
        <w:t>的总量是有限的，只是重复的次数比较多而已，可能对于所有的</w:t>
      </w:r>
      <w:r w:rsidRPr="00B05CAF">
        <w:t>query</w:t>
      </w:r>
      <w:r w:rsidRPr="00B05CAF">
        <w:t>，一次性就可以加入到内存了。这样，我们就可以采用</w:t>
      </w:r>
      <w:r w:rsidRPr="00B05CAF">
        <w:t>trie</w:t>
      </w:r>
      <w:r w:rsidRPr="00B05CAF">
        <w:t>树</w:t>
      </w:r>
      <w:r w:rsidRPr="00B05CAF">
        <w:t>/hash_map</w:t>
      </w:r>
      <w:r w:rsidRPr="00B05CAF">
        <w:t>等直接来统计每个</w:t>
      </w:r>
      <w:r w:rsidRPr="00B05CAF">
        <w:t>query</w:t>
      </w:r>
      <w:r w:rsidRPr="00B05CAF">
        <w:t>出现的次数，然后按出现次数做快速</w:t>
      </w:r>
      <w:r w:rsidRPr="00B05CAF">
        <w:t>/</w:t>
      </w:r>
      <w:r w:rsidRPr="00B05CAF">
        <w:t>堆</w:t>
      </w:r>
      <w:r w:rsidRPr="00B05CAF">
        <w:t>/</w:t>
      </w:r>
      <w:r w:rsidRPr="00B05CAF">
        <w:t>归并排序就可以了</w:t>
      </w:r>
    </w:p>
    <w:p w:rsidR="00B05CAF" w:rsidRPr="00B05CAF" w:rsidRDefault="00B05CAF" w:rsidP="00B05CAF">
      <w:r w:rsidRPr="00B05CAF">
        <w:t>方案</w:t>
      </w:r>
      <w:r w:rsidRPr="00B05CAF">
        <w:t>3</w:t>
      </w:r>
      <w:r w:rsidRPr="00B05CAF">
        <w:t>：</w:t>
      </w:r>
    </w:p>
    <w:p w:rsidR="00B05CAF" w:rsidRPr="00B05CAF" w:rsidRDefault="00B05CAF" w:rsidP="00B05CAF">
      <w:r w:rsidRPr="00B05CAF">
        <w:t xml:space="preserve">    </w:t>
      </w:r>
      <w:r w:rsidRPr="00B05CAF">
        <w:t>与方案</w:t>
      </w:r>
      <w:r w:rsidRPr="00B05CAF">
        <w:t>1</w:t>
      </w:r>
      <w:r w:rsidRPr="00B05CAF">
        <w:t>类似，但在做完</w:t>
      </w:r>
      <w:r w:rsidRPr="00B05CAF">
        <w:t>hash</w:t>
      </w:r>
      <w:r w:rsidRPr="00B05CAF">
        <w:t>，分成多个文件后，可以交给多个文件来处理，采用分布</w:t>
      </w:r>
      <w:r w:rsidRPr="00B05CAF">
        <w:lastRenderedPageBreak/>
        <w:t>式的</w:t>
      </w:r>
      <w:r w:rsidRPr="00B05CAF">
        <w:rPr>
          <w:bCs/>
        </w:rPr>
        <w:t>架构</w:t>
      </w:r>
      <w:r w:rsidRPr="00B05CAF">
        <w:t>来处理（比如</w:t>
      </w:r>
      <w:r w:rsidRPr="00B05CAF">
        <w:t>MapReduce</w:t>
      </w:r>
      <w:r w:rsidRPr="00B05CAF">
        <w:t>），最后再进行合并。</w:t>
      </w:r>
    </w:p>
    <w:p w:rsidR="00B05CAF" w:rsidRDefault="00B05CAF" w:rsidP="00782D1E"/>
    <w:p w:rsidR="00B05CAF" w:rsidRDefault="00B05CAF" w:rsidP="00B05CAF">
      <w:pPr>
        <w:pStyle w:val="3"/>
      </w:pPr>
      <w:r>
        <w:rPr>
          <w:rFonts w:hint="eastAsia"/>
        </w:rPr>
        <w:t>返回频率最高的</w:t>
      </w:r>
      <w:r>
        <w:rPr>
          <w:rFonts w:hint="eastAsia"/>
        </w:rPr>
        <w:t>100</w:t>
      </w:r>
      <w:r>
        <w:rPr>
          <w:rFonts w:hint="eastAsia"/>
        </w:rPr>
        <w:t>个单词</w:t>
      </w:r>
    </w:p>
    <w:p w:rsidR="00B05CAF" w:rsidRPr="00B05CAF" w:rsidRDefault="00B05CAF" w:rsidP="00B05CAF">
      <w:r w:rsidRPr="00B05CAF">
        <w:rPr>
          <w:b/>
          <w:bCs/>
        </w:rPr>
        <w:t>有一个</w:t>
      </w:r>
      <w:r w:rsidRPr="00B05CAF">
        <w:rPr>
          <w:b/>
          <w:bCs/>
        </w:rPr>
        <w:t>1G</w:t>
      </w:r>
      <w:r w:rsidRPr="00B05CAF">
        <w:rPr>
          <w:b/>
          <w:bCs/>
        </w:rPr>
        <w:t>大小的一个文件，里面每一行是一个词，词的大小不超过</w:t>
      </w:r>
      <w:r w:rsidRPr="00B05CAF">
        <w:rPr>
          <w:b/>
          <w:bCs/>
        </w:rPr>
        <w:t>16</w:t>
      </w:r>
      <w:r w:rsidRPr="00B05CAF">
        <w:rPr>
          <w:b/>
          <w:bCs/>
        </w:rPr>
        <w:t>字节，内存限制大小是</w:t>
      </w:r>
      <w:r w:rsidRPr="00B05CAF">
        <w:rPr>
          <w:b/>
          <w:bCs/>
        </w:rPr>
        <w:t>1M</w:t>
      </w:r>
      <w:r w:rsidRPr="00B05CAF">
        <w:rPr>
          <w:b/>
          <w:bCs/>
        </w:rPr>
        <w:t>。返回频数最高的</w:t>
      </w:r>
      <w:r w:rsidRPr="00B05CAF">
        <w:rPr>
          <w:b/>
          <w:bCs/>
        </w:rPr>
        <w:t>100</w:t>
      </w:r>
      <w:r w:rsidRPr="00B05CAF">
        <w:rPr>
          <w:b/>
          <w:bCs/>
        </w:rPr>
        <w:t>个词。</w:t>
      </w:r>
    </w:p>
    <w:p w:rsidR="00B05CAF" w:rsidRPr="00B05CAF" w:rsidRDefault="00B05CAF" w:rsidP="00B05CAF">
      <w:r w:rsidRPr="00B05CAF">
        <w:t xml:space="preserve">    </w:t>
      </w:r>
      <w:r w:rsidRPr="00B05CAF">
        <w:t>方案</w:t>
      </w:r>
      <w:r w:rsidRPr="00B05CAF">
        <w:t>1</w:t>
      </w:r>
      <w:r w:rsidRPr="00B05CAF">
        <w:t>：顺序读文件中，对于每个词</w:t>
      </w:r>
      <w:r w:rsidRPr="00B05CAF">
        <w:t>x</w:t>
      </w:r>
      <w:r w:rsidRPr="00B05CAF">
        <w:t>，取</w:t>
      </w:r>
      <w:r w:rsidRPr="00B05CAF">
        <w:rPr>
          <w:noProof/>
        </w:rPr>
        <w:drawing>
          <wp:inline distT="0" distB="0" distL="0" distR="0">
            <wp:extent cx="862965" cy="197485"/>
            <wp:effectExtent l="0" t="0" r="0" b="0"/>
            <wp:docPr id="162" name="图片 162" descr="http://hi.csdn.net/attachment/201108/14/0_1313302374j4K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hi.csdn.net/attachment/201108/14/0_1313302374j4KX.gif"/>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862965" cy="197485"/>
                    </a:xfrm>
                    <a:prstGeom prst="rect">
                      <a:avLst/>
                    </a:prstGeom>
                    <a:noFill/>
                    <a:ln>
                      <a:noFill/>
                    </a:ln>
                  </pic:spPr>
                </pic:pic>
              </a:graphicData>
            </a:graphic>
          </wp:inline>
        </w:drawing>
      </w:r>
      <w:r w:rsidRPr="00B05CAF">
        <w:t>，然后按照该值存到</w:t>
      </w:r>
      <w:r w:rsidRPr="00B05CAF">
        <w:t>5000</w:t>
      </w:r>
      <w:r w:rsidRPr="00B05CAF">
        <w:t>个小文件（记为</w:t>
      </w:r>
      <w:r w:rsidRPr="00B05CAF">
        <w:rPr>
          <w:noProof/>
        </w:rPr>
        <w:drawing>
          <wp:inline distT="0" distB="0" distL="0" distR="0">
            <wp:extent cx="826770" cy="197485"/>
            <wp:effectExtent l="0" t="0" r="0" b="0"/>
            <wp:docPr id="161" name="图片 161" descr="http://hi.csdn.net/attachment/201108/14/0_1313302392OZO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hi.csdn.net/attachment/201108/14/0_1313302392OZOo.gif"/>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826770" cy="197485"/>
                    </a:xfrm>
                    <a:prstGeom prst="rect">
                      <a:avLst/>
                    </a:prstGeom>
                    <a:noFill/>
                    <a:ln>
                      <a:noFill/>
                    </a:ln>
                  </pic:spPr>
                </pic:pic>
              </a:graphicData>
            </a:graphic>
          </wp:inline>
        </w:drawing>
      </w:r>
      <w:r w:rsidRPr="00B05CAF">
        <w:t>）中。这样每个文件大概是</w:t>
      </w:r>
      <w:r w:rsidRPr="00B05CAF">
        <w:t>200k</w:t>
      </w:r>
      <w:r w:rsidRPr="00B05CAF">
        <w:t>左右。如果其中的有的文件超过了</w:t>
      </w:r>
      <w:r w:rsidRPr="00B05CAF">
        <w:t>1M</w:t>
      </w:r>
      <w:r w:rsidRPr="00B05CAF">
        <w:t>大小，还可以按照类似的方法继续往下分，直到分解得到的小文件的大小都不超过</w:t>
      </w:r>
      <w:r w:rsidRPr="00B05CAF">
        <w:t>1M</w:t>
      </w:r>
      <w:r w:rsidRPr="00B05CAF">
        <w:t>。对每个小文件，统计每个文件中出现的词以及相应的频率（可以采用</w:t>
      </w:r>
      <w:r w:rsidRPr="00B05CAF">
        <w:t>trie</w:t>
      </w:r>
      <w:r w:rsidRPr="00B05CAF">
        <w:t>树</w:t>
      </w:r>
      <w:r w:rsidRPr="00B05CAF">
        <w:t>/hash_map</w:t>
      </w:r>
      <w:r w:rsidRPr="00B05CAF">
        <w:t>等），并取出出现频率最大的</w:t>
      </w:r>
      <w:r w:rsidRPr="00B05CAF">
        <w:t>100</w:t>
      </w:r>
      <w:r w:rsidRPr="00B05CAF">
        <w:t>个词（可以用含</w:t>
      </w:r>
      <w:r w:rsidRPr="00B05CAF">
        <w:t>100</w:t>
      </w:r>
      <w:r w:rsidRPr="00B05CAF">
        <w:t>个结点的最小堆），并把</w:t>
      </w:r>
      <w:r w:rsidRPr="00B05CAF">
        <w:t>100</w:t>
      </w:r>
      <w:r w:rsidRPr="00B05CAF">
        <w:t>词及相应的频率存入文件，这样又得到了</w:t>
      </w:r>
      <w:r w:rsidRPr="00B05CAF">
        <w:t>5000</w:t>
      </w:r>
      <w:r w:rsidRPr="00B05CAF">
        <w:t>个文件。下一步就是把这</w:t>
      </w:r>
      <w:r w:rsidRPr="00B05CAF">
        <w:t>5000</w:t>
      </w:r>
      <w:r w:rsidRPr="00B05CAF">
        <w:t>个文件进行归并（类似与归并排序）的过程了。</w:t>
      </w:r>
    </w:p>
    <w:p w:rsidR="00B05CAF" w:rsidRDefault="00B05CAF" w:rsidP="00B05CAF"/>
    <w:p w:rsidR="00B05CAF" w:rsidRDefault="00B05CAF" w:rsidP="00B05CAF">
      <w:pPr>
        <w:pStyle w:val="3"/>
      </w:pPr>
      <w:r>
        <w:rPr>
          <w:rFonts w:hint="eastAsia"/>
        </w:rPr>
        <w:t>日志数据中提取访问百度最多的</w:t>
      </w:r>
      <w:r>
        <w:rPr>
          <w:rFonts w:hint="eastAsia"/>
        </w:rPr>
        <w:t>ip</w:t>
      </w:r>
    </w:p>
    <w:p w:rsidR="00B05CAF" w:rsidRPr="00B05CAF" w:rsidRDefault="00B05CAF" w:rsidP="00B05CAF">
      <w:r w:rsidRPr="00B05CAF">
        <w:rPr>
          <w:b/>
          <w:bCs/>
        </w:rPr>
        <w:t> </w:t>
      </w:r>
      <w:r w:rsidRPr="00B05CAF">
        <w:rPr>
          <w:b/>
          <w:bCs/>
        </w:rPr>
        <w:t>海量日志数据，提取出某日访问百度次数最多的那个</w:t>
      </w:r>
      <w:r w:rsidRPr="00B05CAF">
        <w:rPr>
          <w:b/>
          <w:bCs/>
        </w:rPr>
        <w:t>IP</w:t>
      </w:r>
      <w:r w:rsidRPr="00B05CAF">
        <w:rPr>
          <w:b/>
          <w:bCs/>
        </w:rPr>
        <w:t>。</w:t>
      </w:r>
    </w:p>
    <w:p w:rsidR="00B05CAF" w:rsidRPr="00B05CAF" w:rsidRDefault="00B05CAF" w:rsidP="00B05CAF">
      <w:r w:rsidRPr="00B05CAF">
        <w:t xml:space="preserve">    </w:t>
      </w:r>
      <w:r w:rsidRPr="00B05CAF">
        <w:t>方案</w:t>
      </w:r>
      <w:r w:rsidRPr="00B05CAF">
        <w:t>1</w:t>
      </w:r>
      <w:r w:rsidRPr="00B05CAF">
        <w:t>：首先是这一天，并且是访问百度的日志中的</w:t>
      </w:r>
      <w:r w:rsidRPr="00B05CAF">
        <w:t>IP</w:t>
      </w:r>
      <w:r w:rsidRPr="00B05CAF">
        <w:t>取出来，逐个写入到一个大文件中。注意到</w:t>
      </w:r>
      <w:r w:rsidRPr="00B05CAF">
        <w:t>IP</w:t>
      </w:r>
      <w:r w:rsidRPr="00B05CAF">
        <w:t>是</w:t>
      </w:r>
      <w:r w:rsidRPr="00B05CAF">
        <w:t>32</w:t>
      </w:r>
      <w:r w:rsidRPr="00B05CAF">
        <w:t>位的，最多有</w:t>
      </w:r>
      <w:r w:rsidRPr="00B05CAF">
        <w:t>2^32</w:t>
      </w:r>
      <w:r w:rsidRPr="00B05CAF">
        <w:t>个</w:t>
      </w:r>
      <w:r w:rsidRPr="00B05CAF">
        <w:t>IP</w:t>
      </w:r>
      <w:r w:rsidRPr="00B05CAF">
        <w:t>。同样可以采用映射的方法，比如模</w:t>
      </w:r>
      <w:r w:rsidRPr="00B05CAF">
        <w:t>1000</w:t>
      </w:r>
      <w:r w:rsidRPr="00B05CAF">
        <w:t>，把整个大文件映射为</w:t>
      </w:r>
      <w:r w:rsidRPr="00B05CAF">
        <w:t>1000</w:t>
      </w:r>
      <w:r w:rsidRPr="00B05CAF">
        <w:t>个小文件，再找出每个小文中出现频率最大的</w:t>
      </w:r>
      <w:r w:rsidRPr="00B05CAF">
        <w:t>IP</w:t>
      </w:r>
      <w:r w:rsidRPr="00B05CAF">
        <w:t>（可以采用</w:t>
      </w:r>
      <w:r w:rsidRPr="00B05CAF">
        <w:t>hash_map</w:t>
      </w:r>
      <w:r w:rsidRPr="00B05CAF">
        <w:t>进行频率统计，然后再找出频率最大的几个）及相应的频率。然后再在这</w:t>
      </w:r>
      <w:r w:rsidRPr="00B05CAF">
        <w:t>1000</w:t>
      </w:r>
      <w:r w:rsidRPr="00B05CAF">
        <w:t>个最大的</w:t>
      </w:r>
      <w:r w:rsidRPr="00B05CAF">
        <w:t>IP</w:t>
      </w:r>
      <w:r w:rsidRPr="00B05CAF">
        <w:t>中，找出那个频率最大的</w:t>
      </w:r>
      <w:r w:rsidRPr="00B05CAF">
        <w:t>IP</w:t>
      </w:r>
      <w:r w:rsidRPr="00B05CAF">
        <w:t>，即为所求。</w:t>
      </w:r>
    </w:p>
    <w:p w:rsidR="00B05CAF" w:rsidRDefault="00B05CAF" w:rsidP="00B05CAF"/>
    <w:p w:rsidR="005013D1" w:rsidRDefault="005013D1" w:rsidP="005013D1">
      <w:pPr>
        <w:pStyle w:val="3"/>
      </w:pPr>
      <w:r>
        <w:rPr>
          <w:rFonts w:hint="eastAsia"/>
        </w:rPr>
        <w:t>大数据中找出不重复的数</w:t>
      </w:r>
    </w:p>
    <w:p w:rsidR="006A1576" w:rsidRDefault="006A1576" w:rsidP="005013D1">
      <w:r w:rsidRPr="006A1576">
        <w:rPr>
          <w:b/>
          <w:bCs/>
        </w:rPr>
        <w:t>在</w:t>
      </w:r>
      <w:r w:rsidRPr="006A1576">
        <w:rPr>
          <w:b/>
          <w:bCs/>
        </w:rPr>
        <w:t>2.5</w:t>
      </w:r>
      <w:r w:rsidRPr="006A1576">
        <w:rPr>
          <w:b/>
          <w:bCs/>
        </w:rPr>
        <w:t>亿个整数中找出不重复的整数，内存不足以容纳这</w:t>
      </w:r>
      <w:r w:rsidRPr="006A1576">
        <w:rPr>
          <w:b/>
          <w:bCs/>
        </w:rPr>
        <w:t>2.5</w:t>
      </w:r>
      <w:r>
        <w:rPr>
          <w:b/>
          <w:bCs/>
        </w:rPr>
        <w:t>亿个整数</w:t>
      </w:r>
    </w:p>
    <w:p w:rsidR="005013D1" w:rsidRPr="005013D1" w:rsidRDefault="005013D1" w:rsidP="005013D1">
      <w:r w:rsidRPr="005013D1">
        <w:t>方案</w:t>
      </w:r>
      <w:r w:rsidRPr="005013D1">
        <w:t>1</w:t>
      </w:r>
      <w:r w:rsidRPr="005013D1">
        <w:t>：采用</w:t>
      </w:r>
      <w:r w:rsidRPr="005013D1">
        <w:t>2-Bitmap</w:t>
      </w:r>
      <w:r w:rsidRPr="005013D1">
        <w:t>（每个数分配</w:t>
      </w:r>
      <w:r w:rsidRPr="005013D1">
        <w:t>2bit</w:t>
      </w:r>
      <w:r w:rsidRPr="005013D1">
        <w:t>，</w:t>
      </w:r>
      <w:r w:rsidRPr="005013D1">
        <w:t>00</w:t>
      </w:r>
      <w:r w:rsidRPr="005013D1">
        <w:t>表示不存在，</w:t>
      </w:r>
      <w:r w:rsidRPr="005013D1">
        <w:t>01</w:t>
      </w:r>
      <w:r w:rsidRPr="005013D1">
        <w:t>表示出现一次，</w:t>
      </w:r>
      <w:r w:rsidRPr="005013D1">
        <w:t>10</w:t>
      </w:r>
      <w:r w:rsidRPr="005013D1">
        <w:t>表示多次，</w:t>
      </w:r>
      <w:r w:rsidRPr="005013D1">
        <w:t>11</w:t>
      </w:r>
      <w:r w:rsidRPr="005013D1">
        <w:t>无意义）进行，共需内存</w:t>
      </w:r>
      <w:r w:rsidRPr="005013D1">
        <w:t>2^32*2bit=1GB</w:t>
      </w:r>
      <w:r w:rsidRPr="005013D1">
        <w:t>内存，还可以接受。然后扫描这</w:t>
      </w:r>
      <w:r w:rsidRPr="005013D1">
        <w:t>2.5</w:t>
      </w:r>
      <w:r w:rsidRPr="005013D1">
        <w:t>亿个整数，查看</w:t>
      </w:r>
      <w:r w:rsidRPr="005013D1">
        <w:t>Bitmap</w:t>
      </w:r>
      <w:r w:rsidRPr="005013D1">
        <w:t>中相对应位，如果是</w:t>
      </w:r>
      <w:r w:rsidRPr="005013D1">
        <w:t>00</w:t>
      </w:r>
      <w:r w:rsidRPr="005013D1">
        <w:t>变</w:t>
      </w:r>
      <w:r w:rsidRPr="005013D1">
        <w:t>01</w:t>
      </w:r>
      <w:r w:rsidRPr="005013D1">
        <w:t>，</w:t>
      </w:r>
      <w:r w:rsidRPr="005013D1">
        <w:t>01</w:t>
      </w:r>
      <w:r w:rsidRPr="005013D1">
        <w:t>变</w:t>
      </w:r>
      <w:r w:rsidRPr="005013D1">
        <w:t>10</w:t>
      </w:r>
      <w:r w:rsidRPr="005013D1">
        <w:t>，</w:t>
      </w:r>
      <w:r w:rsidRPr="005013D1">
        <w:t>10</w:t>
      </w:r>
      <w:r w:rsidRPr="005013D1">
        <w:t>保持不变。所描完事后，查看</w:t>
      </w:r>
      <w:r w:rsidRPr="005013D1">
        <w:t>bitmap</w:t>
      </w:r>
      <w:r w:rsidRPr="005013D1">
        <w:t>，把对应位是</w:t>
      </w:r>
      <w:r w:rsidRPr="005013D1">
        <w:t>01</w:t>
      </w:r>
      <w:r w:rsidRPr="005013D1">
        <w:t>的整数输出即可。</w:t>
      </w:r>
    </w:p>
    <w:p w:rsidR="005013D1" w:rsidRDefault="005013D1" w:rsidP="005E2E2F">
      <w:pPr>
        <w:ind w:firstLine="240"/>
      </w:pPr>
      <w:r w:rsidRPr="005013D1">
        <w:t>方案</w:t>
      </w:r>
      <w:r w:rsidRPr="005013D1">
        <w:t>2</w:t>
      </w:r>
      <w:r w:rsidRPr="005013D1">
        <w:t>：也可采用上题类似的方法，进行划分小文件的方法。然后在小文件中找出不重复的整数，并排序。然后再进行归并，注意去除重复的元素。</w:t>
      </w:r>
    </w:p>
    <w:p w:rsidR="005E2E2F" w:rsidRDefault="005E2E2F" w:rsidP="005E2E2F"/>
    <w:p w:rsidR="005E2E2F" w:rsidRDefault="005E2E2F" w:rsidP="005E2E2F">
      <w:pPr>
        <w:pStyle w:val="3"/>
      </w:pPr>
      <w:r>
        <w:rPr>
          <w:rFonts w:hint="eastAsia"/>
        </w:rPr>
        <w:t>大数据的</w:t>
      </w:r>
      <w:r>
        <w:rPr>
          <w:rFonts w:hint="eastAsia"/>
        </w:rPr>
        <w:t>Top10</w:t>
      </w:r>
    </w:p>
    <w:p w:rsidR="005E2E2F" w:rsidRPr="005E2E2F" w:rsidRDefault="005E2E2F" w:rsidP="005E2E2F">
      <w:r>
        <w:rPr>
          <w:rStyle w:val="apple-converted-space"/>
          <w:rFonts w:ascii="Arial" w:hAnsi="Arial" w:cs="Arial"/>
          <w:b/>
          <w:bCs/>
          <w:color w:val="333333"/>
          <w:szCs w:val="21"/>
          <w:shd w:val="clear" w:color="auto" w:fill="FFFFFF"/>
        </w:rPr>
        <w:t> </w:t>
      </w:r>
      <w:r>
        <w:rPr>
          <w:rStyle w:val="a6"/>
          <w:rFonts w:ascii="Arial" w:hAnsi="Arial" w:cs="Arial"/>
          <w:color w:val="333333"/>
          <w:szCs w:val="21"/>
          <w:shd w:val="clear" w:color="auto" w:fill="FFFFFF"/>
        </w:rPr>
        <w:t>海量数据分布在</w:t>
      </w:r>
      <w:r>
        <w:rPr>
          <w:rStyle w:val="a6"/>
          <w:rFonts w:ascii="Arial" w:hAnsi="Arial" w:cs="Arial"/>
          <w:color w:val="333333"/>
          <w:szCs w:val="21"/>
          <w:shd w:val="clear" w:color="auto" w:fill="FFFFFF"/>
        </w:rPr>
        <w:t>100</w:t>
      </w:r>
      <w:r>
        <w:rPr>
          <w:rStyle w:val="a6"/>
          <w:rFonts w:ascii="Arial" w:hAnsi="Arial" w:cs="Arial"/>
          <w:color w:val="333333"/>
          <w:szCs w:val="21"/>
          <w:shd w:val="clear" w:color="auto" w:fill="FFFFFF"/>
        </w:rPr>
        <w:t>台电脑中，想个办法高效统计出这批数据的</w:t>
      </w:r>
      <w:r>
        <w:rPr>
          <w:rStyle w:val="a6"/>
          <w:rFonts w:ascii="Arial" w:hAnsi="Arial" w:cs="Arial"/>
          <w:color w:val="333333"/>
          <w:szCs w:val="21"/>
          <w:shd w:val="clear" w:color="auto" w:fill="FFFFFF"/>
        </w:rPr>
        <w:t>TOP10</w:t>
      </w:r>
    </w:p>
    <w:p w:rsidR="005E2E2F" w:rsidRPr="005E2E2F" w:rsidRDefault="005E2E2F" w:rsidP="005E2E2F">
      <w:r w:rsidRPr="005E2E2F">
        <w:lastRenderedPageBreak/>
        <w:t>方案</w:t>
      </w:r>
      <w:r w:rsidRPr="005E2E2F">
        <w:t>1</w:t>
      </w:r>
      <w:r w:rsidRPr="005E2E2F">
        <w:t>：</w:t>
      </w:r>
    </w:p>
    <w:p w:rsidR="005E2E2F" w:rsidRPr="005E2E2F" w:rsidRDefault="005E2E2F" w:rsidP="005E2E2F">
      <w:pPr>
        <w:numPr>
          <w:ilvl w:val="0"/>
          <w:numId w:val="40"/>
        </w:numPr>
      </w:pPr>
      <w:r w:rsidRPr="005E2E2F">
        <w:t>在每台电脑上求出</w:t>
      </w:r>
      <w:r w:rsidRPr="005E2E2F">
        <w:t>TOP10</w:t>
      </w:r>
      <w:r w:rsidRPr="005E2E2F">
        <w:t>，可以采用包含</w:t>
      </w:r>
      <w:r w:rsidRPr="005E2E2F">
        <w:t>10</w:t>
      </w:r>
      <w:r w:rsidRPr="005E2E2F">
        <w:t>个元素的堆完成（</w:t>
      </w:r>
      <w:r w:rsidRPr="005E2E2F">
        <w:t>TOP10</w:t>
      </w:r>
      <w:r w:rsidRPr="005E2E2F">
        <w:t>小，用最大堆，</w:t>
      </w:r>
      <w:r w:rsidRPr="005E2E2F">
        <w:t>TOP10</w:t>
      </w:r>
      <w:r w:rsidRPr="005E2E2F">
        <w:t>大，用最小堆）。比如求</w:t>
      </w:r>
      <w:r w:rsidRPr="005E2E2F">
        <w:t>TOP10</w:t>
      </w:r>
      <w:r w:rsidRPr="005E2E2F">
        <w:t>大，我们首先取前</w:t>
      </w:r>
      <w:r w:rsidRPr="005E2E2F">
        <w:t>10</w:t>
      </w:r>
      <w:r w:rsidRPr="005E2E2F">
        <w:t>个元素调整成最小堆，如果发现，然后扫描后面的数据，并与堆顶元素比较，如果比堆顶元素大，那么用该元素替换堆顶，然后再调整为最小堆。最后堆中的元素就是</w:t>
      </w:r>
      <w:r w:rsidRPr="005E2E2F">
        <w:t>TOP10</w:t>
      </w:r>
      <w:r w:rsidRPr="005E2E2F">
        <w:t>大。</w:t>
      </w:r>
    </w:p>
    <w:p w:rsidR="005E2E2F" w:rsidRPr="005E2E2F" w:rsidRDefault="005E2E2F" w:rsidP="005E2E2F">
      <w:pPr>
        <w:numPr>
          <w:ilvl w:val="0"/>
          <w:numId w:val="40"/>
        </w:numPr>
      </w:pPr>
      <w:r w:rsidRPr="005E2E2F">
        <w:t>求出每台电脑上的</w:t>
      </w:r>
      <w:r w:rsidRPr="005E2E2F">
        <w:t>TOP10</w:t>
      </w:r>
      <w:r w:rsidRPr="005E2E2F">
        <w:t>后，然后把这</w:t>
      </w:r>
      <w:r w:rsidRPr="005E2E2F">
        <w:t>100</w:t>
      </w:r>
      <w:r w:rsidRPr="005E2E2F">
        <w:t>台电脑上的</w:t>
      </w:r>
      <w:r w:rsidRPr="005E2E2F">
        <w:t>TOP10</w:t>
      </w:r>
      <w:r w:rsidRPr="005E2E2F">
        <w:t>组合起来，共</w:t>
      </w:r>
      <w:r w:rsidRPr="005E2E2F">
        <w:t>1000</w:t>
      </w:r>
      <w:r w:rsidRPr="005E2E2F">
        <w:t>个数据，再利用上面类似的方法求出</w:t>
      </w:r>
      <w:r w:rsidRPr="005E2E2F">
        <w:t>TOP10</w:t>
      </w:r>
      <w:r w:rsidRPr="005E2E2F">
        <w:t>就可以了。</w:t>
      </w:r>
    </w:p>
    <w:p w:rsidR="005E2E2F" w:rsidRPr="005E2E2F" w:rsidRDefault="005E2E2F" w:rsidP="005E2E2F"/>
    <w:p w:rsidR="005013D1" w:rsidRDefault="005E2E2F" w:rsidP="005E2E2F">
      <w:pPr>
        <w:pStyle w:val="3"/>
      </w:pPr>
      <w:r>
        <w:rPr>
          <w:rFonts w:hint="eastAsia"/>
        </w:rPr>
        <w:t>海量数据找重复次数最多的数</w:t>
      </w:r>
    </w:p>
    <w:p w:rsidR="005E2E2F" w:rsidRPr="005E2E2F" w:rsidRDefault="005E2E2F" w:rsidP="005E2E2F">
      <w:r w:rsidRPr="005E2E2F">
        <w:rPr>
          <w:b/>
          <w:bCs/>
        </w:rPr>
        <w:t>怎么在海量数据中找出重复次数最多的一个</w:t>
      </w:r>
    </w:p>
    <w:p w:rsidR="005E2E2F" w:rsidRDefault="005E2E2F" w:rsidP="005E2E2F">
      <w:pPr>
        <w:rPr>
          <w:rFonts w:ascii="Arial" w:hAnsi="Arial" w:cs="Arial"/>
          <w:color w:val="333333"/>
          <w:szCs w:val="21"/>
          <w:shd w:val="clear" w:color="auto" w:fill="FFFFFF"/>
        </w:rPr>
      </w:pPr>
      <w:r>
        <w:rPr>
          <w:rStyle w:val="apple-converted-space"/>
          <w:rFonts w:ascii="Arial" w:hAnsi="Arial" w:cs="Arial"/>
          <w:color w:val="333333"/>
          <w:szCs w:val="21"/>
          <w:shd w:val="clear" w:color="auto" w:fill="FFFFFF"/>
        </w:rPr>
        <w:t> </w:t>
      </w:r>
      <w:r>
        <w:rPr>
          <w:rFonts w:ascii="Arial" w:hAnsi="Arial" w:cs="Arial"/>
          <w:color w:val="333333"/>
          <w:szCs w:val="21"/>
          <w:shd w:val="clear" w:color="auto" w:fill="FFFFFF"/>
        </w:rPr>
        <w:t>方案</w:t>
      </w:r>
      <w:r>
        <w:rPr>
          <w:rFonts w:ascii="Arial" w:hAnsi="Arial" w:cs="Arial"/>
          <w:color w:val="333333"/>
          <w:szCs w:val="21"/>
          <w:shd w:val="clear" w:color="auto" w:fill="FFFFFF"/>
        </w:rPr>
        <w:t>1</w:t>
      </w:r>
      <w:r>
        <w:rPr>
          <w:rFonts w:ascii="Arial" w:hAnsi="Arial" w:cs="Arial"/>
          <w:color w:val="333333"/>
          <w:szCs w:val="21"/>
          <w:shd w:val="clear" w:color="auto" w:fill="FFFFFF"/>
        </w:rPr>
        <w:t>：先做</w:t>
      </w:r>
      <w:r>
        <w:rPr>
          <w:rFonts w:ascii="Arial" w:hAnsi="Arial" w:cs="Arial"/>
          <w:color w:val="333333"/>
          <w:szCs w:val="21"/>
          <w:shd w:val="clear" w:color="auto" w:fill="FFFFFF"/>
        </w:rPr>
        <w:t>hash</w:t>
      </w:r>
      <w:r>
        <w:rPr>
          <w:rFonts w:ascii="Arial" w:hAnsi="Arial" w:cs="Arial"/>
          <w:color w:val="333333"/>
          <w:szCs w:val="21"/>
          <w:shd w:val="clear" w:color="auto" w:fill="FFFFFF"/>
        </w:rPr>
        <w:t>，然后求模映射为小文件，求出每个小文件中重复次数最多的一个，并记录重复次数。然后找出上一步求出的数据中重复次数最多的一个就是所求（具体参考前面的题）。</w:t>
      </w:r>
    </w:p>
    <w:p w:rsidR="005E2E2F" w:rsidRDefault="005E2E2F" w:rsidP="005E2E2F">
      <w:pPr>
        <w:rPr>
          <w:rFonts w:ascii="Arial" w:hAnsi="Arial" w:cs="Arial"/>
          <w:color w:val="333333"/>
          <w:szCs w:val="21"/>
          <w:shd w:val="clear" w:color="auto" w:fill="FFFFFF"/>
        </w:rPr>
      </w:pPr>
    </w:p>
    <w:p w:rsidR="005E2E2F" w:rsidRDefault="005E2E2F" w:rsidP="005E2E2F">
      <w:pPr>
        <w:pStyle w:val="3"/>
        <w:rPr>
          <w:shd w:val="clear" w:color="auto" w:fill="FFFFFF"/>
        </w:rPr>
      </w:pPr>
      <w:r>
        <w:rPr>
          <w:rFonts w:hint="eastAsia"/>
          <w:shd w:val="clear" w:color="auto" w:fill="FFFFFF"/>
        </w:rPr>
        <w:t>大数据中找出现次数最多</w:t>
      </w:r>
      <w:r>
        <w:rPr>
          <w:rFonts w:hint="eastAsia"/>
          <w:shd w:val="clear" w:color="auto" w:fill="FFFFFF"/>
        </w:rPr>
        <w:t>N</w:t>
      </w:r>
      <w:r>
        <w:rPr>
          <w:rFonts w:hint="eastAsia"/>
          <w:shd w:val="clear" w:color="auto" w:fill="FFFFFF"/>
        </w:rPr>
        <w:t>个数</w:t>
      </w:r>
    </w:p>
    <w:p w:rsidR="005E2E2F" w:rsidRPr="005E2E2F" w:rsidRDefault="005E2E2F" w:rsidP="005E2E2F">
      <w:r w:rsidRPr="005E2E2F">
        <w:rPr>
          <w:b/>
          <w:bCs/>
        </w:rPr>
        <w:t>上千万或上亿数据（有重复），统计其中出现次数最多的钱</w:t>
      </w:r>
      <w:r w:rsidRPr="005E2E2F">
        <w:rPr>
          <w:b/>
          <w:bCs/>
        </w:rPr>
        <w:t>N</w:t>
      </w:r>
      <w:r w:rsidRPr="005E2E2F">
        <w:rPr>
          <w:b/>
          <w:bCs/>
        </w:rPr>
        <w:t>个数据。</w:t>
      </w:r>
    </w:p>
    <w:p w:rsidR="005E2E2F" w:rsidRPr="005E2E2F" w:rsidRDefault="005E2E2F" w:rsidP="005E2E2F">
      <w:r w:rsidRPr="005E2E2F">
        <w:t xml:space="preserve">    </w:t>
      </w:r>
      <w:r w:rsidRPr="005E2E2F">
        <w:t>方案</w:t>
      </w:r>
      <w:r w:rsidRPr="005E2E2F">
        <w:t>1</w:t>
      </w:r>
      <w:r w:rsidRPr="005E2E2F">
        <w:t>：上千万或上亿的数据，现在的机器的内存应该能存下。所以考虑采用</w:t>
      </w:r>
      <w:r w:rsidRPr="005E2E2F">
        <w:t>hash_map/</w:t>
      </w:r>
      <w:r w:rsidRPr="005E2E2F">
        <w:t>搜索二叉树</w:t>
      </w:r>
      <w:r w:rsidRPr="005E2E2F">
        <w:t>/</w:t>
      </w:r>
      <w:r w:rsidRPr="005E2E2F">
        <w:t>红黑树等来进行统计次数。然后就是取出前</w:t>
      </w:r>
      <w:r w:rsidRPr="005E2E2F">
        <w:t>N</w:t>
      </w:r>
      <w:r w:rsidRPr="005E2E2F">
        <w:t>个出现次数最多的数据了，可以用第</w:t>
      </w:r>
      <w:r w:rsidRPr="005E2E2F">
        <w:t>6</w:t>
      </w:r>
      <w:r w:rsidRPr="005E2E2F">
        <w:t>题提到的堆机制完成。</w:t>
      </w:r>
    </w:p>
    <w:p w:rsidR="005E2E2F" w:rsidRDefault="005E2E2F" w:rsidP="005E2E2F"/>
    <w:p w:rsidR="005E2E2F" w:rsidRDefault="005E2E2F" w:rsidP="005E2E2F">
      <w:pPr>
        <w:pStyle w:val="3"/>
      </w:pPr>
      <w:r>
        <w:rPr>
          <w:rFonts w:hint="eastAsia"/>
        </w:rPr>
        <w:t>大数据去除重复数字</w:t>
      </w:r>
    </w:p>
    <w:p w:rsidR="005E2E2F" w:rsidRPr="005E2E2F" w:rsidRDefault="005E2E2F" w:rsidP="005E2E2F">
      <w:r w:rsidRPr="005E2E2F">
        <w:rPr>
          <w:b/>
          <w:bCs/>
        </w:rPr>
        <w:t>1000</w:t>
      </w:r>
      <w:r w:rsidRPr="005E2E2F">
        <w:rPr>
          <w:b/>
          <w:bCs/>
        </w:rPr>
        <w:t>万字符串，其中有些是重复的，需要把重复的全部去掉，保留没有重复的字符串。请怎么设计和实现？</w:t>
      </w:r>
    </w:p>
    <w:p w:rsidR="005E2E2F" w:rsidRDefault="005E2E2F" w:rsidP="005E2E2F">
      <w:pPr>
        <w:ind w:firstLine="255"/>
      </w:pPr>
      <w:r w:rsidRPr="005E2E2F">
        <w:t>方案</w:t>
      </w:r>
      <w:r w:rsidRPr="005E2E2F">
        <w:t>1</w:t>
      </w:r>
      <w:r w:rsidRPr="005E2E2F">
        <w:t>：这题用</w:t>
      </w:r>
      <w:r w:rsidRPr="005E2E2F">
        <w:t>trie</w:t>
      </w:r>
      <w:r w:rsidRPr="005E2E2F">
        <w:t>树比较合适，</w:t>
      </w:r>
      <w:r w:rsidRPr="005E2E2F">
        <w:t>hash_map</w:t>
      </w:r>
      <w:r w:rsidRPr="005E2E2F">
        <w:t>也应该能行。</w:t>
      </w:r>
    </w:p>
    <w:p w:rsidR="005E2E2F" w:rsidRPr="005E2E2F" w:rsidRDefault="005E2E2F" w:rsidP="005E2E2F">
      <w:pPr>
        <w:pStyle w:val="3"/>
      </w:pPr>
      <w:r>
        <w:rPr>
          <w:rFonts w:hint="eastAsia"/>
        </w:rPr>
        <w:t>大数据统计频繁出现的单词</w:t>
      </w:r>
    </w:p>
    <w:p w:rsidR="005E2E2F" w:rsidRDefault="005E2E2F" w:rsidP="005E2E2F">
      <w:pPr>
        <w:pStyle w:val="a7"/>
        <w:shd w:val="clear" w:color="auto" w:fill="FFFFFF"/>
        <w:rPr>
          <w:rFonts w:ascii="Arial" w:hAnsi="Arial" w:cs="Arial"/>
          <w:color w:val="333333"/>
          <w:sz w:val="21"/>
          <w:szCs w:val="21"/>
        </w:rPr>
      </w:pPr>
      <w:r>
        <w:rPr>
          <w:rStyle w:val="apple-converted-space"/>
          <w:rFonts w:ascii="Arial" w:hAnsi="Arial" w:cs="Arial"/>
          <w:b/>
          <w:bCs/>
          <w:color w:val="333333"/>
          <w:sz w:val="21"/>
          <w:szCs w:val="21"/>
        </w:rPr>
        <w:t> </w:t>
      </w:r>
      <w:r>
        <w:rPr>
          <w:rStyle w:val="a6"/>
          <w:rFonts w:ascii="Arial" w:hAnsi="Arial" w:cs="Arial"/>
          <w:color w:val="333333"/>
          <w:sz w:val="21"/>
          <w:szCs w:val="21"/>
        </w:rPr>
        <w:t>一个文本文件，大约有一万行，每行一个词，要求统计出其中最频繁出现的前</w:t>
      </w:r>
      <w:r>
        <w:rPr>
          <w:rStyle w:val="a6"/>
          <w:rFonts w:ascii="Arial" w:hAnsi="Arial" w:cs="Arial"/>
          <w:color w:val="333333"/>
          <w:sz w:val="21"/>
          <w:szCs w:val="21"/>
        </w:rPr>
        <w:t>10</w:t>
      </w:r>
      <w:r>
        <w:rPr>
          <w:rStyle w:val="a6"/>
          <w:rFonts w:ascii="Arial" w:hAnsi="Arial" w:cs="Arial"/>
          <w:color w:val="333333"/>
          <w:sz w:val="21"/>
          <w:szCs w:val="21"/>
        </w:rPr>
        <w:t>个词，请给出思想，给出时间复杂度分析。</w:t>
      </w:r>
    </w:p>
    <w:p w:rsidR="005E2E2F" w:rsidRDefault="005E2E2F" w:rsidP="005E2E2F">
      <w:pPr>
        <w:pStyle w:val="a7"/>
        <w:shd w:val="clear" w:color="auto" w:fill="FFFFFF"/>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方案</w:t>
      </w:r>
      <w:r>
        <w:rPr>
          <w:rFonts w:ascii="Arial" w:hAnsi="Arial" w:cs="Arial"/>
          <w:color w:val="333333"/>
          <w:sz w:val="21"/>
          <w:szCs w:val="21"/>
        </w:rPr>
        <w:t>1</w:t>
      </w:r>
      <w:r>
        <w:rPr>
          <w:rFonts w:ascii="Arial" w:hAnsi="Arial" w:cs="Arial"/>
          <w:color w:val="333333"/>
          <w:sz w:val="21"/>
          <w:szCs w:val="21"/>
        </w:rPr>
        <w:t>：这题是考虑时间效率。用</w:t>
      </w:r>
      <w:r>
        <w:rPr>
          <w:rFonts w:ascii="Arial" w:hAnsi="Arial" w:cs="Arial"/>
          <w:color w:val="333333"/>
          <w:sz w:val="21"/>
          <w:szCs w:val="21"/>
        </w:rPr>
        <w:t>trie</w:t>
      </w:r>
      <w:r>
        <w:rPr>
          <w:rFonts w:ascii="Arial" w:hAnsi="Arial" w:cs="Arial"/>
          <w:color w:val="333333"/>
          <w:sz w:val="21"/>
          <w:szCs w:val="21"/>
        </w:rPr>
        <w:t>树统计每个词出现的次数，时间复杂度是</w:t>
      </w:r>
      <w:r>
        <w:rPr>
          <w:rFonts w:ascii="Arial" w:hAnsi="Arial" w:cs="Arial"/>
          <w:color w:val="333333"/>
          <w:sz w:val="21"/>
          <w:szCs w:val="21"/>
        </w:rPr>
        <w:t>O(n*le)</w:t>
      </w:r>
      <w:r>
        <w:rPr>
          <w:rFonts w:ascii="Arial" w:hAnsi="Arial" w:cs="Arial"/>
          <w:color w:val="333333"/>
          <w:sz w:val="21"/>
          <w:szCs w:val="21"/>
        </w:rPr>
        <w:t>（</w:t>
      </w:r>
      <w:r>
        <w:rPr>
          <w:rFonts w:ascii="Arial" w:hAnsi="Arial" w:cs="Arial"/>
          <w:color w:val="333333"/>
          <w:sz w:val="21"/>
          <w:szCs w:val="21"/>
        </w:rPr>
        <w:t>le</w:t>
      </w:r>
      <w:r>
        <w:rPr>
          <w:rFonts w:ascii="Arial" w:hAnsi="Arial" w:cs="Arial"/>
          <w:color w:val="333333"/>
          <w:sz w:val="21"/>
          <w:szCs w:val="21"/>
        </w:rPr>
        <w:t>表示单词的平准长度）。然后是找出出现最频繁的前</w:t>
      </w:r>
      <w:r>
        <w:rPr>
          <w:rFonts w:ascii="Arial" w:hAnsi="Arial" w:cs="Arial"/>
          <w:color w:val="333333"/>
          <w:sz w:val="21"/>
          <w:szCs w:val="21"/>
        </w:rPr>
        <w:t>10</w:t>
      </w:r>
      <w:r>
        <w:rPr>
          <w:rFonts w:ascii="Arial" w:hAnsi="Arial" w:cs="Arial"/>
          <w:color w:val="333333"/>
          <w:sz w:val="21"/>
          <w:szCs w:val="21"/>
        </w:rPr>
        <w:t>个词，可以用堆来实现，前面的题中已经讲到了，时间复杂度是</w:t>
      </w:r>
      <w:r>
        <w:rPr>
          <w:rFonts w:ascii="Arial" w:hAnsi="Arial" w:cs="Arial"/>
          <w:color w:val="333333"/>
          <w:sz w:val="21"/>
          <w:szCs w:val="21"/>
        </w:rPr>
        <w:t>O(n*lg10)</w:t>
      </w:r>
      <w:r>
        <w:rPr>
          <w:rFonts w:ascii="Arial" w:hAnsi="Arial" w:cs="Arial"/>
          <w:color w:val="333333"/>
          <w:sz w:val="21"/>
          <w:szCs w:val="21"/>
        </w:rPr>
        <w:t>。所以总的时间复杂度，是</w:t>
      </w:r>
      <w:r>
        <w:rPr>
          <w:rFonts w:ascii="Arial" w:hAnsi="Arial" w:cs="Arial"/>
          <w:color w:val="333333"/>
          <w:sz w:val="21"/>
          <w:szCs w:val="21"/>
        </w:rPr>
        <w:t>O(n*le)</w:t>
      </w:r>
      <w:r>
        <w:rPr>
          <w:rFonts w:ascii="Arial" w:hAnsi="Arial" w:cs="Arial"/>
          <w:color w:val="333333"/>
          <w:sz w:val="21"/>
          <w:szCs w:val="21"/>
        </w:rPr>
        <w:t>与</w:t>
      </w:r>
      <w:r>
        <w:rPr>
          <w:rFonts w:ascii="Arial" w:hAnsi="Arial" w:cs="Arial"/>
          <w:color w:val="333333"/>
          <w:sz w:val="21"/>
          <w:szCs w:val="21"/>
        </w:rPr>
        <w:t>O(n*lg10)</w:t>
      </w:r>
      <w:r>
        <w:rPr>
          <w:rFonts w:ascii="Arial" w:hAnsi="Arial" w:cs="Arial"/>
          <w:color w:val="333333"/>
          <w:sz w:val="21"/>
          <w:szCs w:val="21"/>
        </w:rPr>
        <w:t>中较大的哪一个。</w:t>
      </w:r>
    </w:p>
    <w:p w:rsidR="005E2E2F" w:rsidRDefault="00925295" w:rsidP="00925295">
      <w:pPr>
        <w:pStyle w:val="3"/>
      </w:pPr>
      <w:r>
        <w:rPr>
          <w:rFonts w:hint="eastAsia"/>
        </w:rPr>
        <w:lastRenderedPageBreak/>
        <w:t>大数据求前</w:t>
      </w:r>
      <w:r>
        <w:rPr>
          <w:rFonts w:hint="eastAsia"/>
        </w:rPr>
        <w:t>10</w:t>
      </w:r>
      <w:r>
        <w:rPr>
          <w:rFonts w:hint="eastAsia"/>
        </w:rPr>
        <w:t>个经常出现单词</w:t>
      </w:r>
    </w:p>
    <w:p w:rsidR="005E2E2F" w:rsidRPr="005E2E2F" w:rsidRDefault="005E2E2F" w:rsidP="005E2E2F">
      <w:r w:rsidRPr="005E2E2F">
        <w:rPr>
          <w:b/>
          <w:bCs/>
        </w:rPr>
        <w:t>一个文本文件，找出前</w:t>
      </w:r>
      <w:r w:rsidRPr="005E2E2F">
        <w:rPr>
          <w:b/>
          <w:bCs/>
        </w:rPr>
        <w:t>10</w:t>
      </w:r>
      <w:r w:rsidRPr="005E2E2F">
        <w:rPr>
          <w:b/>
          <w:bCs/>
        </w:rPr>
        <w:t>个经常出现的词，但这次文件比较长，说是上亿行或十亿行，总之无法一次读入内存，问最优解。</w:t>
      </w:r>
    </w:p>
    <w:p w:rsidR="005E2E2F" w:rsidRPr="005E2E2F" w:rsidRDefault="005E2E2F" w:rsidP="005E2E2F">
      <w:r w:rsidRPr="005E2E2F">
        <w:t xml:space="preserve">    </w:t>
      </w:r>
      <w:r w:rsidRPr="005E2E2F">
        <w:t>方案</w:t>
      </w:r>
      <w:r w:rsidRPr="005E2E2F">
        <w:t>1</w:t>
      </w:r>
      <w:r w:rsidRPr="005E2E2F">
        <w:t>：首先根据用</w:t>
      </w:r>
      <w:r w:rsidRPr="005E2E2F">
        <w:t>hash</w:t>
      </w:r>
      <w:r w:rsidRPr="005E2E2F">
        <w:t>并求模，将文件分解为多个小文件，对于单个文件利用上题的方法求出每个文件件中</w:t>
      </w:r>
      <w:r w:rsidRPr="005E2E2F">
        <w:t>10</w:t>
      </w:r>
      <w:r w:rsidRPr="005E2E2F">
        <w:t>个最常出现的词。然后再进行归并处理，找出最终的</w:t>
      </w:r>
      <w:r w:rsidRPr="005E2E2F">
        <w:t>10</w:t>
      </w:r>
      <w:r w:rsidRPr="005E2E2F">
        <w:t>个最常出现的词。</w:t>
      </w:r>
    </w:p>
    <w:p w:rsidR="005E2E2F" w:rsidRDefault="005E2E2F" w:rsidP="005E2E2F"/>
    <w:p w:rsidR="00925295" w:rsidRDefault="00925295" w:rsidP="00925295">
      <w:pPr>
        <w:pStyle w:val="3"/>
      </w:pPr>
      <w:r>
        <w:t>T</w:t>
      </w:r>
      <w:r>
        <w:rPr>
          <w:rFonts w:hint="eastAsia"/>
        </w:rPr>
        <w:t>opK</w:t>
      </w:r>
    </w:p>
    <w:p w:rsidR="00925295" w:rsidRPr="00925295" w:rsidRDefault="00925295" w:rsidP="00925295">
      <w:r w:rsidRPr="00925295">
        <w:rPr>
          <w:b/>
          <w:bCs/>
        </w:rPr>
        <w:t>100w</w:t>
      </w:r>
      <w:r w:rsidRPr="00925295">
        <w:rPr>
          <w:b/>
          <w:bCs/>
        </w:rPr>
        <w:t>个数中找出最大的</w:t>
      </w:r>
      <w:r w:rsidRPr="00925295">
        <w:rPr>
          <w:b/>
          <w:bCs/>
        </w:rPr>
        <w:t>100</w:t>
      </w:r>
      <w:r w:rsidRPr="00925295">
        <w:rPr>
          <w:b/>
          <w:bCs/>
        </w:rPr>
        <w:t>个数。</w:t>
      </w:r>
    </w:p>
    <w:p w:rsidR="00925295" w:rsidRPr="00925295" w:rsidRDefault="00925295" w:rsidP="00925295">
      <w:pPr>
        <w:numPr>
          <w:ilvl w:val="0"/>
          <w:numId w:val="41"/>
        </w:numPr>
      </w:pPr>
      <w:r w:rsidRPr="00925295">
        <w:t xml:space="preserve">    </w:t>
      </w:r>
      <w:r w:rsidRPr="00925295">
        <w:t>方案</w:t>
      </w:r>
      <w:r w:rsidRPr="00925295">
        <w:t>1</w:t>
      </w:r>
      <w:r w:rsidRPr="00925295">
        <w:t>：采用局部淘汰法。选取前</w:t>
      </w:r>
      <w:r w:rsidRPr="00925295">
        <w:t>100</w:t>
      </w:r>
      <w:r w:rsidRPr="00925295">
        <w:t>个元素，并排序，记为序列</w:t>
      </w:r>
      <w:r w:rsidRPr="00925295">
        <w:t>L</w:t>
      </w:r>
      <w:r w:rsidRPr="00925295">
        <w:t>。然后一次扫描剩余的元素</w:t>
      </w:r>
      <w:r w:rsidRPr="00925295">
        <w:t>x</w:t>
      </w:r>
      <w:r w:rsidRPr="00925295">
        <w:t>，与排好序的</w:t>
      </w:r>
      <w:r w:rsidRPr="00925295">
        <w:t>100</w:t>
      </w:r>
      <w:r w:rsidRPr="00925295">
        <w:t>个元素中最小的元素比，如果比这个最小的要大，那么把这个最小的元素删除，并把</w:t>
      </w:r>
      <w:r w:rsidRPr="00925295">
        <w:t>x</w:t>
      </w:r>
      <w:r w:rsidRPr="00925295">
        <w:t>利用插入排序的思想，插入到序列</w:t>
      </w:r>
      <w:r w:rsidRPr="00925295">
        <w:t>L</w:t>
      </w:r>
      <w:r w:rsidRPr="00925295">
        <w:t>中。依次循环，知道扫描了所有的元素。复杂度为</w:t>
      </w:r>
      <w:r w:rsidRPr="00925295">
        <w:t>O(100w*100)</w:t>
      </w:r>
      <w:r w:rsidRPr="00925295">
        <w:t>。</w:t>
      </w:r>
    </w:p>
    <w:p w:rsidR="00925295" w:rsidRPr="00925295" w:rsidRDefault="00925295" w:rsidP="00925295">
      <w:pPr>
        <w:numPr>
          <w:ilvl w:val="0"/>
          <w:numId w:val="41"/>
        </w:numPr>
      </w:pPr>
      <w:r w:rsidRPr="00925295">
        <w:t xml:space="preserve">    </w:t>
      </w:r>
      <w:r w:rsidRPr="00925295">
        <w:t>方案</w:t>
      </w:r>
      <w:r w:rsidRPr="00925295">
        <w:t>2</w:t>
      </w:r>
      <w:r w:rsidRPr="00925295">
        <w:t>：采用快速排序的思想，每次分割之后只考虑比轴大的一部分，知道比轴大的一部分在比</w:t>
      </w:r>
      <w:r w:rsidRPr="00925295">
        <w:t>100</w:t>
      </w:r>
      <w:r w:rsidRPr="00925295">
        <w:t>多的时候，采用传统排序算法排序，取前</w:t>
      </w:r>
      <w:r w:rsidRPr="00925295">
        <w:t>100</w:t>
      </w:r>
      <w:r w:rsidRPr="00925295">
        <w:t>个。复杂度为</w:t>
      </w:r>
      <w:r w:rsidRPr="00925295">
        <w:t>O(100w*100)</w:t>
      </w:r>
      <w:r w:rsidRPr="00925295">
        <w:t>。</w:t>
      </w:r>
    </w:p>
    <w:p w:rsidR="00925295" w:rsidRPr="00925295" w:rsidRDefault="00925295" w:rsidP="00925295">
      <w:pPr>
        <w:numPr>
          <w:ilvl w:val="0"/>
          <w:numId w:val="41"/>
        </w:numPr>
      </w:pPr>
      <w:r w:rsidRPr="00925295">
        <w:t xml:space="preserve">    </w:t>
      </w:r>
      <w:r w:rsidRPr="00925295">
        <w:t>方案</w:t>
      </w:r>
      <w:r w:rsidRPr="00925295">
        <w:t>3</w:t>
      </w:r>
      <w:r w:rsidRPr="00925295">
        <w:t>：在前面的题中，我们已经提到了，用一个含</w:t>
      </w:r>
      <w:r w:rsidRPr="00925295">
        <w:t>100</w:t>
      </w:r>
      <w:r w:rsidRPr="00925295">
        <w:t>个元素的最小堆完成。复杂度为</w:t>
      </w:r>
      <w:r w:rsidRPr="00925295">
        <w:t>O(100w*lg100)</w:t>
      </w:r>
      <w:r w:rsidRPr="00925295">
        <w:t>。</w:t>
      </w:r>
    </w:p>
    <w:p w:rsidR="00925295" w:rsidRDefault="00925295" w:rsidP="00925295">
      <w:pPr>
        <w:pStyle w:val="3"/>
      </w:pPr>
      <w:r>
        <w:rPr>
          <w:rFonts w:hint="eastAsia"/>
        </w:rPr>
        <w:t>寻找热门查询</w:t>
      </w:r>
    </w:p>
    <w:p w:rsidR="00925295" w:rsidRPr="00925295" w:rsidRDefault="00925295" w:rsidP="00925295">
      <w:r w:rsidRPr="00925295">
        <w:t>搜索引擎会通过日志文件把用户每次检索使用的所有检索串都记录下来，每个查询串的长度为</w:t>
      </w:r>
      <w:r w:rsidRPr="00925295">
        <w:t>1-255</w:t>
      </w:r>
      <w:r w:rsidRPr="00925295">
        <w:t>字节。假设目前有一千万个记录，这些查询串的重复读比较高，虽然总数是</w:t>
      </w:r>
      <w:r w:rsidRPr="00925295">
        <w:t>1</w:t>
      </w:r>
      <w:r w:rsidRPr="00925295">
        <w:t>千万，但是如果去除重复和，不超过</w:t>
      </w:r>
      <w:r w:rsidRPr="00925295">
        <w:t>3</w:t>
      </w:r>
      <w:r w:rsidRPr="00925295">
        <w:t>百万个。一个查询串的重复度越高，说明查询它的用户越多，也就越热门。请你统计最热门的</w:t>
      </w:r>
      <w:r w:rsidRPr="00925295">
        <w:t>10</w:t>
      </w:r>
      <w:r w:rsidRPr="00925295">
        <w:t>个查询串，要求使用的内存不能超过</w:t>
      </w:r>
      <w:r w:rsidRPr="00925295">
        <w:t>1G</w:t>
      </w:r>
      <w:r w:rsidRPr="00925295">
        <w:t>。</w:t>
      </w:r>
    </w:p>
    <w:p w:rsidR="00925295" w:rsidRPr="00925295" w:rsidRDefault="00925295" w:rsidP="00925295">
      <w:r w:rsidRPr="00925295">
        <w:t xml:space="preserve">(1) </w:t>
      </w:r>
      <w:r w:rsidRPr="00925295">
        <w:t>请描述你解决这个问题的思路；</w:t>
      </w:r>
    </w:p>
    <w:p w:rsidR="00925295" w:rsidRPr="00925295" w:rsidRDefault="00925295" w:rsidP="00925295">
      <w:r w:rsidRPr="00925295">
        <w:t xml:space="preserve">(2) </w:t>
      </w:r>
      <w:r w:rsidRPr="00925295">
        <w:t>请给出主要的处理流程，算法，以及算法的复杂度。</w:t>
      </w:r>
    </w:p>
    <w:p w:rsidR="00925295" w:rsidRPr="00925295" w:rsidRDefault="00925295" w:rsidP="00925295">
      <w:r w:rsidRPr="00925295">
        <w:t xml:space="preserve">    </w:t>
      </w:r>
      <w:r w:rsidRPr="00925295">
        <w:t>方案</w:t>
      </w:r>
      <w:r w:rsidRPr="00925295">
        <w:t>1</w:t>
      </w:r>
      <w:r w:rsidRPr="00925295">
        <w:t>：采用</w:t>
      </w:r>
      <w:r w:rsidRPr="00925295">
        <w:t>trie</w:t>
      </w:r>
      <w:r w:rsidRPr="00925295">
        <w:t>树，关键字域存该查询串出现的次数，没有出现为</w:t>
      </w:r>
      <w:r w:rsidRPr="00925295">
        <w:t>0</w:t>
      </w:r>
      <w:r w:rsidRPr="00925295">
        <w:t>。最后用</w:t>
      </w:r>
      <w:r w:rsidRPr="00925295">
        <w:t>10</w:t>
      </w:r>
      <w:r w:rsidRPr="00925295">
        <w:t>个元素的最小推来对出现频率进行排序。</w:t>
      </w:r>
    </w:p>
    <w:p w:rsidR="00925295" w:rsidRPr="00925295" w:rsidRDefault="00925295" w:rsidP="00925295">
      <w:r w:rsidRPr="00925295">
        <w:t xml:space="preserve">    </w:t>
      </w:r>
      <w:r w:rsidRPr="00925295">
        <w:t>关于此问题的详细解答，请参考此文的第</w:t>
      </w:r>
      <w:r w:rsidRPr="00925295">
        <w:t>3.1</w:t>
      </w:r>
      <w:r w:rsidRPr="00925295">
        <w:t>节：</w:t>
      </w:r>
      <w:r w:rsidRPr="00925295">
        <w:rPr>
          <w:b/>
          <w:bCs/>
        </w:rPr>
        <w:t>第三章续、</w:t>
      </w:r>
      <w:r w:rsidRPr="00925295">
        <w:rPr>
          <w:b/>
          <w:bCs/>
        </w:rPr>
        <w:t>Top K</w:t>
      </w:r>
      <w:r w:rsidRPr="00925295">
        <w:rPr>
          <w:b/>
          <w:bCs/>
        </w:rPr>
        <w:t>算法问题的实现</w:t>
      </w:r>
      <w:r w:rsidRPr="00925295">
        <w:t>。</w:t>
      </w:r>
    </w:p>
    <w:p w:rsidR="00925295" w:rsidRDefault="00925295" w:rsidP="00925295"/>
    <w:p w:rsidR="00925295" w:rsidRDefault="00925295" w:rsidP="00925295">
      <w:pPr>
        <w:pStyle w:val="3"/>
      </w:pPr>
      <w:r>
        <w:rPr>
          <w:rFonts w:hint="eastAsia"/>
        </w:rPr>
        <w:t>N</w:t>
      </w:r>
      <w:r>
        <w:rPr>
          <w:rFonts w:hint="eastAsia"/>
        </w:rPr>
        <w:t>个机器</w:t>
      </w:r>
    </w:p>
    <w:p w:rsidR="00925295" w:rsidRPr="00925295" w:rsidRDefault="00925295" w:rsidP="00925295">
      <w:r w:rsidRPr="00925295">
        <w:rPr>
          <w:b/>
          <w:bCs/>
        </w:rPr>
        <w:t>一共有</w:t>
      </w:r>
      <w:r w:rsidRPr="00925295">
        <w:rPr>
          <w:b/>
          <w:bCs/>
        </w:rPr>
        <w:t>N</w:t>
      </w:r>
      <w:r w:rsidRPr="00925295">
        <w:rPr>
          <w:b/>
          <w:bCs/>
        </w:rPr>
        <w:t>个机器，每个机器上有</w:t>
      </w:r>
      <w:r w:rsidRPr="00925295">
        <w:rPr>
          <w:b/>
          <w:bCs/>
        </w:rPr>
        <w:t>N</w:t>
      </w:r>
      <w:r w:rsidRPr="00925295">
        <w:rPr>
          <w:b/>
          <w:bCs/>
        </w:rPr>
        <w:t>个数。每个机器最多存</w:t>
      </w:r>
      <w:r w:rsidRPr="00925295">
        <w:rPr>
          <w:b/>
          <w:bCs/>
        </w:rPr>
        <w:t>O(N)</w:t>
      </w:r>
      <w:r w:rsidRPr="00925295">
        <w:rPr>
          <w:b/>
          <w:bCs/>
        </w:rPr>
        <w:t>个数并对它们操作。如何找到</w:t>
      </w:r>
      <w:r w:rsidRPr="00925295">
        <w:rPr>
          <w:b/>
          <w:bCs/>
        </w:rPr>
        <w:t>N^2</w:t>
      </w:r>
      <w:r w:rsidRPr="00925295">
        <w:rPr>
          <w:b/>
          <w:bCs/>
        </w:rPr>
        <w:t>个数中的中数？</w:t>
      </w:r>
    </w:p>
    <w:p w:rsidR="00925295" w:rsidRPr="00925295" w:rsidRDefault="00925295" w:rsidP="00925295">
      <w:r w:rsidRPr="00925295">
        <w:t xml:space="preserve">    </w:t>
      </w:r>
      <w:r w:rsidRPr="00925295">
        <w:t>方案</w:t>
      </w:r>
      <w:r w:rsidRPr="00925295">
        <w:t>1</w:t>
      </w:r>
      <w:r w:rsidRPr="00925295">
        <w:t>：先大体估计一下这些数的范围，比如这里假设这些数都是</w:t>
      </w:r>
      <w:r w:rsidRPr="00925295">
        <w:t>32</w:t>
      </w:r>
      <w:r w:rsidRPr="00925295">
        <w:t>位无符号整数（共有</w:t>
      </w:r>
      <w:r w:rsidRPr="00925295">
        <w:t>2^32</w:t>
      </w:r>
      <w:r w:rsidRPr="00925295">
        <w:t>个）。我们把</w:t>
      </w:r>
      <w:r w:rsidRPr="00925295">
        <w:t>0</w:t>
      </w:r>
      <w:r w:rsidRPr="00925295">
        <w:t>到</w:t>
      </w:r>
      <w:r w:rsidRPr="00925295">
        <w:t>2^32-1</w:t>
      </w:r>
      <w:r w:rsidRPr="00925295">
        <w:t>的整数划分为</w:t>
      </w:r>
      <w:r w:rsidRPr="00925295">
        <w:t>N</w:t>
      </w:r>
      <w:r w:rsidRPr="00925295">
        <w:t>个范围段，每个段包含（</w:t>
      </w:r>
      <w:r w:rsidRPr="00925295">
        <w:t>2^32</w:t>
      </w:r>
      <w:r w:rsidRPr="00925295">
        <w:t>）</w:t>
      </w:r>
      <w:r w:rsidRPr="00925295">
        <w:t>/N</w:t>
      </w:r>
      <w:r w:rsidRPr="00925295">
        <w:t>个整</w:t>
      </w:r>
      <w:r w:rsidRPr="00925295">
        <w:lastRenderedPageBreak/>
        <w:t>数。比如，第一个段位</w:t>
      </w:r>
      <w:r w:rsidRPr="00925295">
        <w:t>0</w:t>
      </w:r>
      <w:r w:rsidRPr="00925295">
        <w:t>到</w:t>
      </w:r>
      <w:r w:rsidRPr="00925295">
        <w:t>2^32/N-1</w:t>
      </w:r>
      <w:r w:rsidRPr="00925295">
        <w:t>，第二段为（</w:t>
      </w:r>
      <w:r w:rsidRPr="00925295">
        <w:t>2^32</w:t>
      </w:r>
      <w:r w:rsidRPr="00925295">
        <w:t>）</w:t>
      </w:r>
      <w:r w:rsidRPr="00925295">
        <w:t>/N</w:t>
      </w:r>
      <w:r w:rsidRPr="00925295">
        <w:t>到（</w:t>
      </w:r>
      <w:r w:rsidRPr="00925295">
        <w:t>2^32</w:t>
      </w:r>
      <w:r w:rsidRPr="00925295">
        <w:t>）</w:t>
      </w:r>
      <w:r w:rsidRPr="00925295">
        <w:t>/N-1</w:t>
      </w:r>
      <w:r w:rsidRPr="00925295">
        <w:t>，</w:t>
      </w:r>
      <w:r w:rsidRPr="00925295">
        <w:t>…</w:t>
      </w:r>
      <w:r w:rsidRPr="00925295">
        <w:t>，第</w:t>
      </w:r>
      <w:r w:rsidRPr="00925295">
        <w:t>N</w:t>
      </w:r>
      <w:r w:rsidRPr="00925295">
        <w:t>个段为（</w:t>
      </w:r>
      <w:r w:rsidRPr="00925295">
        <w:t>2^32</w:t>
      </w:r>
      <w:r w:rsidRPr="00925295">
        <w:t>）（</w:t>
      </w:r>
      <w:r w:rsidRPr="00925295">
        <w:t>N-1</w:t>
      </w:r>
      <w:r w:rsidRPr="00925295">
        <w:t>）</w:t>
      </w:r>
      <w:r w:rsidRPr="00925295">
        <w:t>/N</w:t>
      </w:r>
      <w:r w:rsidRPr="00925295">
        <w:t>到</w:t>
      </w:r>
      <w:r w:rsidRPr="00925295">
        <w:t>2^32-1</w:t>
      </w:r>
      <w:r w:rsidRPr="00925295">
        <w:t>。然后，扫描每个机器上的</w:t>
      </w:r>
      <w:r w:rsidRPr="00925295">
        <w:t>N</w:t>
      </w:r>
      <w:r w:rsidRPr="00925295">
        <w:t>个数，把属于第一个区段的数放到第一个机器上，属于第二个区段的数放到第二个机器上，</w:t>
      </w:r>
      <w:r w:rsidRPr="00925295">
        <w:t>…</w:t>
      </w:r>
      <w:r w:rsidRPr="00925295">
        <w:t>，属于第</w:t>
      </w:r>
      <w:r w:rsidRPr="00925295">
        <w:t>N</w:t>
      </w:r>
      <w:r w:rsidRPr="00925295">
        <w:t>个区段的数放到第</w:t>
      </w:r>
      <w:r w:rsidRPr="00925295">
        <w:t>N</w:t>
      </w:r>
      <w:r w:rsidRPr="00925295">
        <w:t>个机器上。注意这个过程每个机器上存储的数应该是</w:t>
      </w:r>
      <w:r w:rsidRPr="00925295">
        <w:t>O(N)</w:t>
      </w:r>
      <w:r w:rsidRPr="00925295">
        <w:t>的。下面我们依次统计每个机器上数的个数，一次累加，直到找到第</w:t>
      </w:r>
      <w:r w:rsidRPr="00925295">
        <w:t>k</w:t>
      </w:r>
      <w:r w:rsidRPr="00925295">
        <w:t>个机器，在该机器上累加的数大于或等于（</w:t>
      </w:r>
      <w:r w:rsidRPr="00925295">
        <w:t>N^2</w:t>
      </w:r>
      <w:r w:rsidRPr="00925295">
        <w:t>）</w:t>
      </w:r>
      <w:r w:rsidRPr="00925295">
        <w:t>/2</w:t>
      </w:r>
      <w:r w:rsidRPr="00925295">
        <w:t>，而在第</w:t>
      </w:r>
      <w:r w:rsidRPr="00925295">
        <w:t>k-1</w:t>
      </w:r>
      <w:r w:rsidRPr="00925295">
        <w:t>个机器上的累加数小于（</w:t>
      </w:r>
      <w:r w:rsidRPr="00925295">
        <w:t>N^2</w:t>
      </w:r>
      <w:r w:rsidRPr="00925295">
        <w:t>）</w:t>
      </w:r>
      <w:r w:rsidRPr="00925295">
        <w:t>/2</w:t>
      </w:r>
      <w:r w:rsidRPr="00925295">
        <w:t>，并把这个数记为</w:t>
      </w:r>
      <w:r w:rsidRPr="00925295">
        <w:t>x</w:t>
      </w:r>
      <w:r w:rsidRPr="00925295">
        <w:t>。那么我们要找的中位数在第</w:t>
      </w:r>
      <w:r w:rsidRPr="00925295">
        <w:t>k</w:t>
      </w:r>
      <w:r w:rsidRPr="00925295">
        <w:t>个机器中，排在第（</w:t>
      </w:r>
      <w:r w:rsidRPr="00925295">
        <w:t>N^2</w:t>
      </w:r>
      <w:r w:rsidRPr="00925295">
        <w:t>）</w:t>
      </w:r>
      <w:r w:rsidRPr="00925295">
        <w:t>/2-x</w:t>
      </w:r>
      <w:r w:rsidRPr="00925295">
        <w:t>位。然后我们对第</w:t>
      </w:r>
      <w:r w:rsidRPr="00925295">
        <w:t>k</w:t>
      </w:r>
      <w:r w:rsidRPr="00925295">
        <w:t>个机器的数排序，并找出第（</w:t>
      </w:r>
      <w:r w:rsidRPr="00925295">
        <w:t>N^2</w:t>
      </w:r>
      <w:r w:rsidRPr="00925295">
        <w:t>）</w:t>
      </w:r>
      <w:r w:rsidRPr="00925295">
        <w:t>/2-x</w:t>
      </w:r>
      <w:r w:rsidRPr="00925295">
        <w:t>个数，即为所求的中位数的复杂度是</w:t>
      </w:r>
      <w:r w:rsidRPr="00925295">
        <w:t>O</w:t>
      </w:r>
      <w:r w:rsidRPr="00925295">
        <w:t>（</w:t>
      </w:r>
      <w:r w:rsidRPr="00925295">
        <w:t>N^2</w:t>
      </w:r>
      <w:r w:rsidRPr="00925295">
        <w:t>）的。</w:t>
      </w:r>
    </w:p>
    <w:p w:rsidR="00925295" w:rsidRPr="00925295" w:rsidRDefault="00925295" w:rsidP="00925295">
      <w:r w:rsidRPr="00925295">
        <w:t xml:space="preserve">    </w:t>
      </w:r>
      <w:r w:rsidRPr="00925295">
        <w:t>方案</w:t>
      </w:r>
      <w:r w:rsidRPr="00925295">
        <w:t>2</w:t>
      </w:r>
      <w:r w:rsidRPr="00925295">
        <w:t>：先对每台机器上的数进行排序。排好序后，我们采用归并排序的思想，将这</w:t>
      </w:r>
      <w:r w:rsidRPr="00925295">
        <w:t>N</w:t>
      </w:r>
      <w:r w:rsidRPr="00925295">
        <w:t>个机器上的数归并起来得到最终的排序。找到第（</w:t>
      </w:r>
      <w:r w:rsidRPr="00925295">
        <w:t>N^2</w:t>
      </w:r>
      <w:r w:rsidRPr="00925295">
        <w:t>）</w:t>
      </w:r>
      <w:r w:rsidRPr="00925295">
        <w:t>/2</w:t>
      </w:r>
      <w:r w:rsidRPr="00925295">
        <w:t>个便是所求。复杂度是</w:t>
      </w:r>
      <w:r w:rsidRPr="00925295">
        <w:t>O</w:t>
      </w:r>
      <w:r w:rsidRPr="00925295">
        <w:t>（</w:t>
      </w:r>
      <w:r w:rsidRPr="00925295">
        <w:t>N^2*lgN^2</w:t>
      </w:r>
      <w:r w:rsidRPr="00925295">
        <w:t>）的。</w:t>
      </w:r>
    </w:p>
    <w:p w:rsidR="00925295" w:rsidRDefault="00925295" w:rsidP="00925295"/>
    <w:p w:rsidR="00925295" w:rsidRDefault="00925295" w:rsidP="00925295">
      <w:pPr>
        <w:pStyle w:val="3"/>
      </w:pPr>
      <w:r>
        <w:rPr>
          <w:rFonts w:hint="eastAsia"/>
        </w:rPr>
        <w:t>最大间隙</w:t>
      </w:r>
    </w:p>
    <w:p w:rsidR="00925295" w:rsidRPr="00925295" w:rsidRDefault="00925295" w:rsidP="00925295">
      <w:pPr>
        <w:widowControl/>
        <w:shd w:val="clear" w:color="auto" w:fill="FFFFFF"/>
        <w:spacing w:before="100" w:beforeAutospacing="1" w:after="100" w:afterAutospacing="1"/>
        <w:jc w:val="left"/>
        <w:rPr>
          <w:rFonts w:ascii="Arial" w:eastAsia="宋体" w:hAnsi="Arial" w:cs="Arial"/>
          <w:color w:val="333333"/>
          <w:kern w:val="0"/>
          <w:szCs w:val="21"/>
        </w:rPr>
      </w:pPr>
      <w:r w:rsidRPr="00925295">
        <w:rPr>
          <w:rFonts w:ascii="Arial" w:eastAsia="宋体" w:hAnsi="Arial" w:cs="Arial"/>
          <w:color w:val="333333"/>
          <w:kern w:val="0"/>
          <w:szCs w:val="21"/>
        </w:rPr>
        <w:t>给定</w:t>
      </w:r>
      <w:r w:rsidRPr="00925295">
        <w:rPr>
          <w:rFonts w:ascii="Arial" w:eastAsia="宋体" w:hAnsi="Arial" w:cs="Arial"/>
          <w:color w:val="333333"/>
          <w:kern w:val="0"/>
          <w:szCs w:val="21"/>
        </w:rPr>
        <w:t>n</w:t>
      </w:r>
      <w:r w:rsidRPr="00925295">
        <w:rPr>
          <w:rFonts w:ascii="Arial" w:eastAsia="宋体" w:hAnsi="Arial" w:cs="Arial"/>
          <w:color w:val="333333"/>
          <w:kern w:val="0"/>
          <w:szCs w:val="21"/>
        </w:rPr>
        <w:t>个实数</w:t>
      </w:r>
      <w:r w:rsidRPr="00925295">
        <w:rPr>
          <w:rFonts w:ascii="Arial" w:eastAsia="宋体" w:hAnsi="Arial" w:cs="Arial"/>
          <w:noProof/>
          <w:color w:val="333333"/>
          <w:kern w:val="0"/>
          <w:szCs w:val="21"/>
        </w:rPr>
        <w:drawing>
          <wp:inline distT="0" distB="0" distL="0" distR="0">
            <wp:extent cx="855980" cy="197485"/>
            <wp:effectExtent l="0" t="0" r="1270" b="0"/>
            <wp:docPr id="167" name="图片 167" descr="http://hi.csdn.net/attachment/201108/14/0_131330271622Q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hi.csdn.net/attachment/201108/14/0_131330271622QP.gif"/>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855980" cy="197485"/>
                    </a:xfrm>
                    <a:prstGeom prst="rect">
                      <a:avLst/>
                    </a:prstGeom>
                    <a:noFill/>
                    <a:ln>
                      <a:noFill/>
                    </a:ln>
                  </pic:spPr>
                </pic:pic>
              </a:graphicData>
            </a:graphic>
          </wp:inline>
        </w:drawing>
      </w:r>
      <w:r w:rsidRPr="00925295">
        <w:rPr>
          <w:rFonts w:ascii="Arial" w:eastAsia="宋体" w:hAnsi="Arial" w:cs="Arial"/>
          <w:color w:val="333333"/>
          <w:kern w:val="0"/>
          <w:szCs w:val="21"/>
        </w:rPr>
        <w:t>，求着</w:t>
      </w:r>
      <w:r w:rsidRPr="00925295">
        <w:rPr>
          <w:rFonts w:ascii="Arial" w:eastAsia="宋体" w:hAnsi="Arial" w:cs="Arial"/>
          <w:color w:val="333333"/>
          <w:kern w:val="0"/>
          <w:szCs w:val="21"/>
        </w:rPr>
        <w:t>n</w:t>
      </w:r>
      <w:r w:rsidRPr="00925295">
        <w:rPr>
          <w:rFonts w:ascii="Arial" w:eastAsia="宋体" w:hAnsi="Arial" w:cs="Arial"/>
          <w:color w:val="333333"/>
          <w:kern w:val="0"/>
          <w:szCs w:val="21"/>
        </w:rPr>
        <w:t>个实数在实轴上向量</w:t>
      </w:r>
      <w:r w:rsidRPr="00925295">
        <w:rPr>
          <w:rFonts w:ascii="Arial" w:eastAsia="宋体" w:hAnsi="Arial" w:cs="Arial"/>
          <w:color w:val="333333"/>
          <w:kern w:val="0"/>
          <w:szCs w:val="21"/>
        </w:rPr>
        <w:t>2</w:t>
      </w:r>
      <w:r w:rsidRPr="00925295">
        <w:rPr>
          <w:rFonts w:ascii="Arial" w:eastAsia="宋体" w:hAnsi="Arial" w:cs="Arial"/>
          <w:color w:val="333333"/>
          <w:kern w:val="0"/>
          <w:szCs w:val="21"/>
        </w:rPr>
        <w:t>个数之间的最大差值，要求线性的时间算法。</w:t>
      </w:r>
    </w:p>
    <w:p w:rsidR="00925295" w:rsidRPr="00925295" w:rsidRDefault="00925295" w:rsidP="00925295">
      <w:pPr>
        <w:widowControl/>
        <w:shd w:val="clear" w:color="auto" w:fill="FFFFFF"/>
        <w:spacing w:before="100" w:beforeAutospacing="1" w:after="100" w:afterAutospacing="1"/>
        <w:jc w:val="left"/>
        <w:rPr>
          <w:rFonts w:ascii="Arial" w:eastAsia="宋体" w:hAnsi="Arial" w:cs="Arial"/>
          <w:color w:val="333333"/>
          <w:kern w:val="0"/>
          <w:szCs w:val="21"/>
        </w:rPr>
      </w:pPr>
      <w:r w:rsidRPr="00925295">
        <w:rPr>
          <w:rFonts w:ascii="Arial" w:eastAsia="宋体" w:hAnsi="Arial" w:cs="Arial"/>
          <w:color w:val="333333"/>
          <w:kern w:val="0"/>
          <w:szCs w:val="21"/>
        </w:rPr>
        <w:t>方案</w:t>
      </w:r>
      <w:r w:rsidRPr="00925295">
        <w:rPr>
          <w:rFonts w:ascii="Arial" w:eastAsia="宋体" w:hAnsi="Arial" w:cs="Arial"/>
          <w:color w:val="333333"/>
          <w:kern w:val="0"/>
          <w:szCs w:val="21"/>
        </w:rPr>
        <w:t>1</w:t>
      </w:r>
      <w:r w:rsidRPr="00925295">
        <w:rPr>
          <w:rFonts w:ascii="Arial" w:eastAsia="宋体" w:hAnsi="Arial" w:cs="Arial"/>
          <w:color w:val="333333"/>
          <w:kern w:val="0"/>
          <w:szCs w:val="21"/>
        </w:rPr>
        <w:t>：最先想到的方法就是先对这</w:t>
      </w:r>
      <w:r w:rsidRPr="00925295">
        <w:rPr>
          <w:rFonts w:ascii="Arial" w:eastAsia="宋体" w:hAnsi="Arial" w:cs="Arial"/>
          <w:color w:val="333333"/>
          <w:kern w:val="0"/>
          <w:szCs w:val="21"/>
        </w:rPr>
        <w:t>n</w:t>
      </w:r>
      <w:r w:rsidRPr="00925295">
        <w:rPr>
          <w:rFonts w:ascii="Arial" w:eastAsia="宋体" w:hAnsi="Arial" w:cs="Arial"/>
          <w:color w:val="333333"/>
          <w:kern w:val="0"/>
          <w:szCs w:val="21"/>
        </w:rPr>
        <w:t>个数据进行排序，然后一遍扫描即可确定相邻的最大间隙。但该方法不能满足线性时间的要求。故采取如下方法：</w:t>
      </w:r>
    </w:p>
    <w:p w:rsidR="00925295" w:rsidRPr="00925295" w:rsidRDefault="00925295" w:rsidP="00925295">
      <w:pPr>
        <w:widowControl/>
        <w:numPr>
          <w:ilvl w:val="0"/>
          <w:numId w:val="42"/>
        </w:numPr>
        <w:shd w:val="clear" w:color="auto" w:fill="FFFFFF"/>
        <w:spacing w:before="100" w:beforeAutospacing="1" w:after="100" w:afterAutospacing="1"/>
        <w:jc w:val="left"/>
        <w:rPr>
          <w:rFonts w:ascii="Arial" w:eastAsia="宋体" w:hAnsi="Arial" w:cs="Arial"/>
          <w:color w:val="333333"/>
          <w:kern w:val="0"/>
          <w:szCs w:val="21"/>
        </w:rPr>
      </w:pPr>
      <w:r w:rsidRPr="00925295">
        <w:rPr>
          <w:rFonts w:ascii="Arial" w:eastAsia="宋体" w:hAnsi="Arial" w:cs="Arial"/>
          <w:color w:val="333333"/>
          <w:kern w:val="0"/>
          <w:szCs w:val="21"/>
        </w:rPr>
        <w:t>找到</w:t>
      </w:r>
      <w:r w:rsidRPr="00925295">
        <w:rPr>
          <w:rFonts w:ascii="Arial" w:eastAsia="宋体" w:hAnsi="Arial" w:cs="Arial"/>
          <w:color w:val="333333"/>
          <w:kern w:val="0"/>
          <w:szCs w:val="21"/>
        </w:rPr>
        <w:t>n</w:t>
      </w:r>
      <w:r w:rsidRPr="00925295">
        <w:rPr>
          <w:rFonts w:ascii="Arial" w:eastAsia="宋体" w:hAnsi="Arial" w:cs="Arial"/>
          <w:color w:val="333333"/>
          <w:kern w:val="0"/>
          <w:szCs w:val="21"/>
        </w:rPr>
        <w:t>个数据中最大和最小数据</w:t>
      </w:r>
      <w:r w:rsidRPr="00925295">
        <w:rPr>
          <w:rFonts w:ascii="Arial" w:eastAsia="宋体" w:hAnsi="Arial" w:cs="Arial"/>
          <w:color w:val="333333"/>
          <w:kern w:val="0"/>
          <w:szCs w:val="21"/>
        </w:rPr>
        <w:t>max</w:t>
      </w:r>
      <w:r w:rsidRPr="00925295">
        <w:rPr>
          <w:rFonts w:ascii="Arial" w:eastAsia="宋体" w:hAnsi="Arial" w:cs="Arial"/>
          <w:color w:val="333333"/>
          <w:kern w:val="0"/>
          <w:szCs w:val="21"/>
        </w:rPr>
        <w:t>和</w:t>
      </w:r>
      <w:r w:rsidRPr="00925295">
        <w:rPr>
          <w:rFonts w:ascii="Arial" w:eastAsia="宋体" w:hAnsi="Arial" w:cs="Arial"/>
          <w:color w:val="333333"/>
          <w:kern w:val="0"/>
          <w:szCs w:val="21"/>
        </w:rPr>
        <w:t>min</w:t>
      </w:r>
      <w:r w:rsidRPr="00925295">
        <w:rPr>
          <w:rFonts w:ascii="Arial" w:eastAsia="宋体" w:hAnsi="Arial" w:cs="Arial"/>
          <w:color w:val="333333"/>
          <w:kern w:val="0"/>
          <w:szCs w:val="21"/>
        </w:rPr>
        <w:t>。</w:t>
      </w:r>
    </w:p>
    <w:p w:rsidR="00925295" w:rsidRPr="00925295" w:rsidRDefault="00925295" w:rsidP="00925295">
      <w:pPr>
        <w:widowControl/>
        <w:numPr>
          <w:ilvl w:val="0"/>
          <w:numId w:val="42"/>
        </w:numPr>
        <w:shd w:val="clear" w:color="auto" w:fill="FFFFFF"/>
        <w:spacing w:before="100" w:beforeAutospacing="1" w:after="100" w:afterAutospacing="1"/>
        <w:jc w:val="left"/>
        <w:rPr>
          <w:rFonts w:ascii="Arial" w:eastAsia="宋体" w:hAnsi="Arial" w:cs="Arial"/>
          <w:color w:val="333333"/>
          <w:kern w:val="0"/>
          <w:szCs w:val="21"/>
        </w:rPr>
      </w:pPr>
      <w:r w:rsidRPr="00925295">
        <w:rPr>
          <w:rFonts w:ascii="Arial" w:eastAsia="宋体" w:hAnsi="Arial" w:cs="Arial"/>
          <w:color w:val="333333"/>
          <w:kern w:val="0"/>
          <w:szCs w:val="21"/>
        </w:rPr>
        <w:t>用</w:t>
      </w:r>
      <w:r w:rsidRPr="00925295">
        <w:rPr>
          <w:rFonts w:ascii="Arial" w:eastAsia="宋体" w:hAnsi="Arial" w:cs="Arial"/>
          <w:color w:val="333333"/>
          <w:kern w:val="0"/>
          <w:szCs w:val="21"/>
        </w:rPr>
        <w:t>n-2</w:t>
      </w:r>
      <w:r w:rsidRPr="00925295">
        <w:rPr>
          <w:rFonts w:ascii="Arial" w:eastAsia="宋体" w:hAnsi="Arial" w:cs="Arial"/>
          <w:color w:val="333333"/>
          <w:kern w:val="0"/>
          <w:szCs w:val="21"/>
        </w:rPr>
        <w:t>个点等分区间</w:t>
      </w:r>
      <w:r w:rsidRPr="00925295">
        <w:rPr>
          <w:rFonts w:ascii="Arial" w:eastAsia="宋体" w:hAnsi="Arial" w:cs="Arial"/>
          <w:color w:val="333333"/>
          <w:kern w:val="0"/>
          <w:szCs w:val="21"/>
        </w:rPr>
        <w:t>[min, max]</w:t>
      </w:r>
      <w:r w:rsidRPr="00925295">
        <w:rPr>
          <w:rFonts w:ascii="Arial" w:eastAsia="宋体" w:hAnsi="Arial" w:cs="Arial"/>
          <w:color w:val="333333"/>
          <w:kern w:val="0"/>
          <w:szCs w:val="21"/>
        </w:rPr>
        <w:t>，即将</w:t>
      </w:r>
      <w:r w:rsidRPr="00925295">
        <w:rPr>
          <w:rFonts w:ascii="Arial" w:eastAsia="宋体" w:hAnsi="Arial" w:cs="Arial"/>
          <w:color w:val="333333"/>
          <w:kern w:val="0"/>
          <w:szCs w:val="21"/>
        </w:rPr>
        <w:t>[min, max]</w:t>
      </w:r>
      <w:r w:rsidRPr="00925295">
        <w:rPr>
          <w:rFonts w:ascii="Arial" w:eastAsia="宋体" w:hAnsi="Arial" w:cs="Arial"/>
          <w:color w:val="333333"/>
          <w:kern w:val="0"/>
          <w:szCs w:val="21"/>
        </w:rPr>
        <w:t>等分为</w:t>
      </w:r>
      <w:r w:rsidRPr="00925295">
        <w:rPr>
          <w:rFonts w:ascii="Arial" w:eastAsia="宋体" w:hAnsi="Arial" w:cs="Arial"/>
          <w:color w:val="333333"/>
          <w:kern w:val="0"/>
          <w:szCs w:val="21"/>
        </w:rPr>
        <w:t>n-1</w:t>
      </w:r>
      <w:r w:rsidRPr="00925295">
        <w:rPr>
          <w:rFonts w:ascii="Arial" w:eastAsia="宋体" w:hAnsi="Arial" w:cs="Arial"/>
          <w:color w:val="333333"/>
          <w:kern w:val="0"/>
          <w:szCs w:val="21"/>
        </w:rPr>
        <w:t>个区间（前闭后开区间），将这些区间看作桶，编号为</w:t>
      </w:r>
      <w:r w:rsidRPr="00925295">
        <w:rPr>
          <w:rFonts w:ascii="Arial" w:eastAsia="宋体" w:hAnsi="Arial" w:cs="Arial"/>
          <w:noProof/>
          <w:color w:val="333333"/>
          <w:kern w:val="0"/>
          <w:szCs w:val="21"/>
        </w:rPr>
        <w:drawing>
          <wp:inline distT="0" distB="0" distL="0" distR="0">
            <wp:extent cx="1097280" cy="197485"/>
            <wp:effectExtent l="0" t="0" r="7620" b="0"/>
            <wp:docPr id="166" name="图片 166" descr="http://hi.csdn.net/attachment/201108/14/0_1313303205157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hi.csdn.net/attachment/201108/14/0_1313303205157b.gif"/>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097280" cy="197485"/>
                    </a:xfrm>
                    <a:prstGeom prst="rect">
                      <a:avLst/>
                    </a:prstGeom>
                    <a:noFill/>
                    <a:ln>
                      <a:noFill/>
                    </a:ln>
                  </pic:spPr>
                </pic:pic>
              </a:graphicData>
            </a:graphic>
          </wp:inline>
        </w:drawing>
      </w:r>
      <w:r w:rsidRPr="00925295">
        <w:rPr>
          <w:rFonts w:ascii="Arial" w:eastAsia="宋体" w:hAnsi="Arial" w:cs="Arial"/>
          <w:color w:val="333333"/>
          <w:kern w:val="0"/>
          <w:szCs w:val="21"/>
        </w:rPr>
        <w:t>，且桶</w:t>
      </w:r>
      <w:r w:rsidRPr="00925295">
        <w:rPr>
          <w:rFonts w:ascii="Arial" w:eastAsia="宋体" w:hAnsi="Arial" w:cs="Arial"/>
          <w:color w:val="333333"/>
          <w:kern w:val="0"/>
          <w:szCs w:val="21"/>
        </w:rPr>
        <w:t xml:space="preserve">i </w:t>
      </w:r>
      <w:r w:rsidRPr="00925295">
        <w:rPr>
          <w:rFonts w:ascii="Arial" w:eastAsia="宋体" w:hAnsi="Arial" w:cs="Arial"/>
          <w:color w:val="333333"/>
          <w:kern w:val="0"/>
          <w:szCs w:val="21"/>
        </w:rPr>
        <w:t>的上界和桶</w:t>
      </w:r>
      <w:r w:rsidRPr="00925295">
        <w:rPr>
          <w:rFonts w:ascii="Arial" w:eastAsia="宋体" w:hAnsi="Arial" w:cs="Arial"/>
          <w:color w:val="333333"/>
          <w:kern w:val="0"/>
          <w:szCs w:val="21"/>
        </w:rPr>
        <w:t>i+1</w:t>
      </w:r>
      <w:r w:rsidRPr="00925295">
        <w:rPr>
          <w:rFonts w:ascii="Arial" w:eastAsia="宋体" w:hAnsi="Arial" w:cs="Arial"/>
          <w:color w:val="333333"/>
          <w:kern w:val="0"/>
          <w:szCs w:val="21"/>
        </w:rPr>
        <w:t>的下届相同，即每个桶的大小相同。每个桶的大小为：</w:t>
      </w:r>
      <w:r w:rsidRPr="00925295">
        <w:rPr>
          <w:rFonts w:ascii="Arial" w:eastAsia="宋体" w:hAnsi="Arial" w:cs="Arial"/>
          <w:noProof/>
          <w:color w:val="333333"/>
          <w:kern w:val="0"/>
          <w:szCs w:val="21"/>
        </w:rPr>
        <w:drawing>
          <wp:inline distT="0" distB="0" distL="0" distR="0">
            <wp:extent cx="1323975" cy="402590"/>
            <wp:effectExtent l="0" t="0" r="9525" b="0"/>
            <wp:docPr id="165" name="图片 165" descr="http://hi.csdn.net/attachment/201108/14/0_1313303279I00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hi.csdn.net/attachment/201108/14/0_1313303279I00N.gif"/>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323975" cy="402590"/>
                    </a:xfrm>
                    <a:prstGeom prst="rect">
                      <a:avLst/>
                    </a:prstGeom>
                    <a:noFill/>
                    <a:ln>
                      <a:noFill/>
                    </a:ln>
                  </pic:spPr>
                </pic:pic>
              </a:graphicData>
            </a:graphic>
          </wp:inline>
        </w:drawing>
      </w:r>
      <w:r w:rsidRPr="00925295">
        <w:rPr>
          <w:rFonts w:ascii="Arial" w:eastAsia="宋体" w:hAnsi="Arial" w:cs="Arial"/>
          <w:color w:val="333333"/>
          <w:kern w:val="0"/>
          <w:szCs w:val="21"/>
        </w:rPr>
        <w:t>。实际上，这些桶的边界构成了一个等差数列（首项为</w:t>
      </w:r>
      <w:r w:rsidRPr="00925295">
        <w:rPr>
          <w:rFonts w:ascii="Arial" w:eastAsia="宋体" w:hAnsi="Arial" w:cs="Arial"/>
          <w:color w:val="333333"/>
          <w:kern w:val="0"/>
          <w:szCs w:val="21"/>
        </w:rPr>
        <w:t>min</w:t>
      </w:r>
      <w:r w:rsidRPr="00925295">
        <w:rPr>
          <w:rFonts w:ascii="Arial" w:eastAsia="宋体" w:hAnsi="Arial" w:cs="Arial"/>
          <w:color w:val="333333"/>
          <w:kern w:val="0"/>
          <w:szCs w:val="21"/>
        </w:rPr>
        <w:t>，公差为</w:t>
      </w:r>
      <w:r w:rsidRPr="00925295">
        <w:rPr>
          <w:rFonts w:ascii="Arial" w:eastAsia="宋体" w:hAnsi="Arial" w:cs="Arial"/>
          <w:noProof/>
          <w:color w:val="333333"/>
          <w:kern w:val="0"/>
          <w:szCs w:val="21"/>
        </w:rPr>
        <w:drawing>
          <wp:inline distT="0" distB="0" distL="0" distR="0">
            <wp:extent cx="848360" cy="197485"/>
            <wp:effectExtent l="0" t="0" r="8890" b="0"/>
            <wp:docPr id="164" name="图片 164" descr="http://hi.csdn.net/attachment/201108/14/0_1313303418777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hi.csdn.net/attachment/201108/14/0_1313303418777s.gif"/>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48360" cy="197485"/>
                    </a:xfrm>
                    <a:prstGeom prst="rect">
                      <a:avLst/>
                    </a:prstGeom>
                    <a:noFill/>
                    <a:ln>
                      <a:noFill/>
                    </a:ln>
                  </pic:spPr>
                </pic:pic>
              </a:graphicData>
            </a:graphic>
          </wp:inline>
        </w:drawing>
      </w:r>
      <w:r w:rsidRPr="00925295">
        <w:rPr>
          <w:rFonts w:ascii="Arial" w:eastAsia="宋体" w:hAnsi="Arial" w:cs="Arial"/>
          <w:color w:val="333333"/>
          <w:kern w:val="0"/>
          <w:szCs w:val="21"/>
        </w:rPr>
        <w:t>），且认为将</w:t>
      </w:r>
      <w:r w:rsidRPr="00925295">
        <w:rPr>
          <w:rFonts w:ascii="Arial" w:eastAsia="宋体" w:hAnsi="Arial" w:cs="Arial"/>
          <w:color w:val="333333"/>
          <w:kern w:val="0"/>
          <w:szCs w:val="21"/>
        </w:rPr>
        <w:t>min</w:t>
      </w:r>
      <w:r w:rsidRPr="00925295">
        <w:rPr>
          <w:rFonts w:ascii="Arial" w:eastAsia="宋体" w:hAnsi="Arial" w:cs="Arial"/>
          <w:color w:val="333333"/>
          <w:kern w:val="0"/>
          <w:szCs w:val="21"/>
        </w:rPr>
        <w:t>放入第一个桶，将</w:t>
      </w:r>
      <w:r w:rsidRPr="00925295">
        <w:rPr>
          <w:rFonts w:ascii="Arial" w:eastAsia="宋体" w:hAnsi="Arial" w:cs="Arial"/>
          <w:color w:val="333333"/>
          <w:kern w:val="0"/>
          <w:szCs w:val="21"/>
        </w:rPr>
        <w:t>max</w:t>
      </w:r>
      <w:r w:rsidRPr="00925295">
        <w:rPr>
          <w:rFonts w:ascii="Arial" w:eastAsia="宋体" w:hAnsi="Arial" w:cs="Arial"/>
          <w:color w:val="333333"/>
          <w:kern w:val="0"/>
          <w:szCs w:val="21"/>
        </w:rPr>
        <w:t>放入第</w:t>
      </w:r>
      <w:r w:rsidRPr="00925295">
        <w:rPr>
          <w:rFonts w:ascii="Arial" w:eastAsia="宋体" w:hAnsi="Arial" w:cs="Arial"/>
          <w:color w:val="333333"/>
          <w:kern w:val="0"/>
          <w:szCs w:val="21"/>
        </w:rPr>
        <w:t>n-1</w:t>
      </w:r>
      <w:r w:rsidRPr="00925295">
        <w:rPr>
          <w:rFonts w:ascii="Arial" w:eastAsia="宋体" w:hAnsi="Arial" w:cs="Arial"/>
          <w:color w:val="333333"/>
          <w:kern w:val="0"/>
          <w:szCs w:val="21"/>
        </w:rPr>
        <w:t>个桶。</w:t>
      </w:r>
    </w:p>
    <w:p w:rsidR="00925295" w:rsidRPr="00925295" w:rsidRDefault="00925295" w:rsidP="00925295">
      <w:pPr>
        <w:widowControl/>
        <w:numPr>
          <w:ilvl w:val="0"/>
          <w:numId w:val="42"/>
        </w:numPr>
        <w:shd w:val="clear" w:color="auto" w:fill="FFFFFF"/>
        <w:spacing w:before="100" w:beforeAutospacing="1" w:after="100" w:afterAutospacing="1"/>
        <w:jc w:val="left"/>
        <w:rPr>
          <w:rFonts w:ascii="Arial" w:eastAsia="宋体" w:hAnsi="Arial" w:cs="Arial"/>
          <w:color w:val="333333"/>
          <w:kern w:val="0"/>
          <w:szCs w:val="21"/>
        </w:rPr>
      </w:pPr>
      <w:r w:rsidRPr="00925295">
        <w:rPr>
          <w:rFonts w:ascii="Arial" w:eastAsia="宋体" w:hAnsi="Arial" w:cs="Arial"/>
          <w:color w:val="333333"/>
          <w:kern w:val="0"/>
          <w:szCs w:val="21"/>
        </w:rPr>
        <w:t>将</w:t>
      </w:r>
      <w:r w:rsidRPr="00925295">
        <w:rPr>
          <w:rFonts w:ascii="Arial" w:eastAsia="宋体" w:hAnsi="Arial" w:cs="Arial"/>
          <w:color w:val="333333"/>
          <w:kern w:val="0"/>
          <w:szCs w:val="21"/>
        </w:rPr>
        <w:t>n</w:t>
      </w:r>
      <w:r w:rsidRPr="00925295">
        <w:rPr>
          <w:rFonts w:ascii="Arial" w:eastAsia="宋体" w:hAnsi="Arial" w:cs="Arial"/>
          <w:color w:val="333333"/>
          <w:kern w:val="0"/>
          <w:szCs w:val="21"/>
        </w:rPr>
        <w:t>个数放入</w:t>
      </w:r>
      <w:r w:rsidRPr="00925295">
        <w:rPr>
          <w:rFonts w:ascii="Arial" w:eastAsia="宋体" w:hAnsi="Arial" w:cs="Arial"/>
          <w:color w:val="333333"/>
          <w:kern w:val="0"/>
          <w:szCs w:val="21"/>
        </w:rPr>
        <w:t>n-1</w:t>
      </w:r>
      <w:r w:rsidRPr="00925295">
        <w:rPr>
          <w:rFonts w:ascii="Arial" w:eastAsia="宋体" w:hAnsi="Arial" w:cs="Arial"/>
          <w:color w:val="333333"/>
          <w:kern w:val="0"/>
          <w:szCs w:val="21"/>
        </w:rPr>
        <w:t>个桶中：将每个元素</w:t>
      </w:r>
      <w:r w:rsidRPr="00925295">
        <w:rPr>
          <w:rFonts w:ascii="Arial" w:eastAsia="宋体" w:hAnsi="Arial" w:cs="Arial"/>
          <w:color w:val="333333"/>
          <w:kern w:val="0"/>
          <w:szCs w:val="21"/>
        </w:rPr>
        <w:t xml:space="preserve">x[i] </w:t>
      </w:r>
      <w:r w:rsidRPr="00925295">
        <w:rPr>
          <w:rFonts w:ascii="Arial" w:eastAsia="宋体" w:hAnsi="Arial" w:cs="Arial"/>
          <w:color w:val="333333"/>
          <w:kern w:val="0"/>
          <w:szCs w:val="21"/>
        </w:rPr>
        <w:t>分配到某个桶（编号为</w:t>
      </w:r>
      <w:r w:rsidRPr="00925295">
        <w:rPr>
          <w:rFonts w:ascii="Arial" w:eastAsia="宋体" w:hAnsi="Arial" w:cs="Arial"/>
          <w:color w:val="333333"/>
          <w:kern w:val="0"/>
          <w:szCs w:val="21"/>
        </w:rPr>
        <w:t>index</w:t>
      </w:r>
      <w:r w:rsidRPr="00925295">
        <w:rPr>
          <w:rFonts w:ascii="Arial" w:eastAsia="宋体" w:hAnsi="Arial" w:cs="Arial"/>
          <w:color w:val="333333"/>
          <w:kern w:val="0"/>
          <w:szCs w:val="21"/>
        </w:rPr>
        <w:t>），其中</w:t>
      </w:r>
      <w:r w:rsidRPr="00925295">
        <w:rPr>
          <w:rFonts w:ascii="Arial" w:eastAsia="宋体" w:hAnsi="Arial" w:cs="Arial"/>
          <w:noProof/>
          <w:color w:val="333333"/>
          <w:kern w:val="0"/>
          <w:szCs w:val="21"/>
        </w:rPr>
        <w:drawing>
          <wp:inline distT="0" distB="0" distL="0" distR="0">
            <wp:extent cx="1448435" cy="402590"/>
            <wp:effectExtent l="0" t="0" r="0" b="0"/>
            <wp:docPr id="163" name="图片 163" descr="http://hi.csdn.net/attachment/201108/14/0_13133034380u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hi.csdn.net/attachment/201108/14/0_13133034380u54.gif"/>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448435" cy="402590"/>
                    </a:xfrm>
                    <a:prstGeom prst="rect">
                      <a:avLst/>
                    </a:prstGeom>
                    <a:noFill/>
                    <a:ln>
                      <a:noFill/>
                    </a:ln>
                  </pic:spPr>
                </pic:pic>
              </a:graphicData>
            </a:graphic>
          </wp:inline>
        </w:drawing>
      </w:r>
      <w:r w:rsidRPr="00925295">
        <w:rPr>
          <w:rFonts w:ascii="Arial" w:eastAsia="宋体" w:hAnsi="Arial" w:cs="Arial"/>
          <w:color w:val="333333"/>
          <w:kern w:val="0"/>
          <w:szCs w:val="21"/>
        </w:rPr>
        <w:t>（这括号里多了个</w:t>
      </w:r>
      <w:r w:rsidRPr="00925295">
        <w:rPr>
          <w:rFonts w:ascii="Arial" w:eastAsia="宋体" w:hAnsi="Arial" w:cs="Arial"/>
          <w:color w:val="333333"/>
          <w:kern w:val="0"/>
          <w:szCs w:val="21"/>
        </w:rPr>
        <w:t>“+”</w:t>
      </w:r>
      <w:r w:rsidRPr="00925295">
        <w:rPr>
          <w:rFonts w:ascii="Arial" w:eastAsia="宋体" w:hAnsi="Arial" w:cs="Arial"/>
          <w:color w:val="333333"/>
          <w:kern w:val="0"/>
          <w:szCs w:val="21"/>
        </w:rPr>
        <w:t>），并求出分到每个桶的最大最小数据。</w:t>
      </w:r>
    </w:p>
    <w:p w:rsidR="00925295" w:rsidRPr="00925295" w:rsidRDefault="00925295" w:rsidP="00925295">
      <w:pPr>
        <w:widowControl/>
        <w:numPr>
          <w:ilvl w:val="0"/>
          <w:numId w:val="42"/>
        </w:numPr>
        <w:shd w:val="clear" w:color="auto" w:fill="FFFFFF"/>
        <w:spacing w:before="100" w:beforeAutospacing="1" w:after="100" w:afterAutospacing="1"/>
        <w:jc w:val="left"/>
        <w:rPr>
          <w:rFonts w:ascii="Arial" w:eastAsia="宋体" w:hAnsi="Arial" w:cs="Arial"/>
          <w:color w:val="333333"/>
          <w:kern w:val="0"/>
          <w:szCs w:val="21"/>
        </w:rPr>
      </w:pPr>
      <w:r w:rsidRPr="00925295">
        <w:rPr>
          <w:rFonts w:ascii="Arial" w:eastAsia="宋体" w:hAnsi="Arial" w:cs="Arial"/>
          <w:color w:val="333333"/>
          <w:kern w:val="0"/>
          <w:szCs w:val="21"/>
        </w:rPr>
        <w:t>最大间隙：除最大最小数据</w:t>
      </w:r>
      <w:r w:rsidRPr="00925295">
        <w:rPr>
          <w:rFonts w:ascii="Arial" w:eastAsia="宋体" w:hAnsi="Arial" w:cs="Arial"/>
          <w:color w:val="333333"/>
          <w:kern w:val="0"/>
          <w:szCs w:val="21"/>
        </w:rPr>
        <w:t>max</w:t>
      </w:r>
      <w:r w:rsidRPr="00925295">
        <w:rPr>
          <w:rFonts w:ascii="Arial" w:eastAsia="宋体" w:hAnsi="Arial" w:cs="Arial"/>
          <w:color w:val="333333"/>
          <w:kern w:val="0"/>
          <w:szCs w:val="21"/>
        </w:rPr>
        <w:t>和</w:t>
      </w:r>
      <w:r w:rsidRPr="00925295">
        <w:rPr>
          <w:rFonts w:ascii="Arial" w:eastAsia="宋体" w:hAnsi="Arial" w:cs="Arial"/>
          <w:color w:val="333333"/>
          <w:kern w:val="0"/>
          <w:szCs w:val="21"/>
        </w:rPr>
        <w:t>min</w:t>
      </w:r>
      <w:r w:rsidRPr="00925295">
        <w:rPr>
          <w:rFonts w:ascii="Arial" w:eastAsia="宋体" w:hAnsi="Arial" w:cs="Arial"/>
          <w:color w:val="333333"/>
          <w:kern w:val="0"/>
          <w:szCs w:val="21"/>
        </w:rPr>
        <w:t>以外的</w:t>
      </w:r>
      <w:r w:rsidRPr="00925295">
        <w:rPr>
          <w:rFonts w:ascii="Arial" w:eastAsia="宋体" w:hAnsi="Arial" w:cs="Arial"/>
          <w:color w:val="333333"/>
          <w:kern w:val="0"/>
          <w:szCs w:val="21"/>
        </w:rPr>
        <w:t>n-2</w:t>
      </w:r>
      <w:r w:rsidRPr="00925295">
        <w:rPr>
          <w:rFonts w:ascii="Arial" w:eastAsia="宋体" w:hAnsi="Arial" w:cs="Arial"/>
          <w:color w:val="333333"/>
          <w:kern w:val="0"/>
          <w:szCs w:val="21"/>
        </w:rPr>
        <w:t>个数据放入</w:t>
      </w:r>
      <w:r w:rsidRPr="00925295">
        <w:rPr>
          <w:rFonts w:ascii="Arial" w:eastAsia="宋体" w:hAnsi="Arial" w:cs="Arial"/>
          <w:color w:val="333333"/>
          <w:kern w:val="0"/>
          <w:szCs w:val="21"/>
        </w:rPr>
        <w:t>n-1</w:t>
      </w:r>
      <w:r w:rsidRPr="00925295">
        <w:rPr>
          <w:rFonts w:ascii="Arial" w:eastAsia="宋体" w:hAnsi="Arial" w:cs="Arial"/>
          <w:color w:val="333333"/>
          <w:kern w:val="0"/>
          <w:szCs w:val="21"/>
        </w:rPr>
        <w:t>个桶中，由抽屉原理可知至少有一个桶是空的，又因为每个桶的大小相同，所以最大间隙不会在同一桶中出现，一定是某个桶的上界和气候某个桶的下界之间隙，且该量筒之间的桶（即便好在该连个便好之间的桶）一定是空桶。也就是说，最大间隙在桶</w:t>
      </w:r>
      <w:r w:rsidRPr="00925295">
        <w:rPr>
          <w:rFonts w:ascii="Arial" w:eastAsia="宋体" w:hAnsi="Arial" w:cs="Arial"/>
          <w:color w:val="333333"/>
          <w:kern w:val="0"/>
          <w:szCs w:val="21"/>
        </w:rPr>
        <w:t>i</w:t>
      </w:r>
      <w:r w:rsidRPr="00925295">
        <w:rPr>
          <w:rFonts w:ascii="Arial" w:eastAsia="宋体" w:hAnsi="Arial" w:cs="Arial"/>
          <w:color w:val="333333"/>
          <w:kern w:val="0"/>
          <w:szCs w:val="21"/>
        </w:rPr>
        <w:t>的上界和桶</w:t>
      </w:r>
      <w:r w:rsidRPr="00925295">
        <w:rPr>
          <w:rFonts w:ascii="Arial" w:eastAsia="宋体" w:hAnsi="Arial" w:cs="Arial"/>
          <w:color w:val="333333"/>
          <w:kern w:val="0"/>
          <w:szCs w:val="21"/>
        </w:rPr>
        <w:t>j</w:t>
      </w:r>
      <w:r w:rsidRPr="00925295">
        <w:rPr>
          <w:rFonts w:ascii="Arial" w:eastAsia="宋体" w:hAnsi="Arial" w:cs="Arial"/>
          <w:color w:val="333333"/>
          <w:kern w:val="0"/>
          <w:szCs w:val="21"/>
        </w:rPr>
        <w:t>的下界之间产生</w:t>
      </w:r>
      <w:r w:rsidRPr="00925295">
        <w:rPr>
          <w:rFonts w:ascii="Arial" w:eastAsia="宋体" w:hAnsi="Arial" w:cs="Arial"/>
          <w:color w:val="333333"/>
          <w:kern w:val="0"/>
          <w:szCs w:val="21"/>
        </w:rPr>
        <w:t>j&gt;=i+1</w:t>
      </w:r>
      <w:r w:rsidRPr="00925295">
        <w:rPr>
          <w:rFonts w:ascii="Arial" w:eastAsia="宋体" w:hAnsi="Arial" w:cs="Arial"/>
          <w:color w:val="333333"/>
          <w:kern w:val="0"/>
          <w:szCs w:val="21"/>
        </w:rPr>
        <w:t>。一遍扫描即可完成。</w:t>
      </w:r>
    </w:p>
    <w:p w:rsidR="00925295" w:rsidRDefault="00925295" w:rsidP="00925295">
      <w:pPr>
        <w:pStyle w:val="3"/>
      </w:pPr>
      <w:r>
        <w:rPr>
          <w:rFonts w:hint="eastAsia"/>
        </w:rPr>
        <w:lastRenderedPageBreak/>
        <w:t>多个集合合并</w:t>
      </w:r>
    </w:p>
    <w:p w:rsidR="00925295" w:rsidRPr="00925295" w:rsidRDefault="00925295" w:rsidP="00925295">
      <w:r w:rsidRPr="00925295">
        <w:t> </w:t>
      </w:r>
      <w:r w:rsidRPr="00925295">
        <w:t>给定一个字符串的集合，格式如：</w:t>
      </w:r>
      <w:r w:rsidRPr="00925295">
        <w:rPr>
          <w:b/>
          <w:bCs/>
          <w:noProof/>
        </w:rPr>
        <w:drawing>
          <wp:inline distT="0" distB="0" distL="0" distR="0">
            <wp:extent cx="2282190" cy="139065"/>
            <wp:effectExtent l="0" t="0" r="3810" b="0"/>
            <wp:docPr id="173" name="图片 173" descr="http://hi.csdn.net/attachment/201108/14/0_1313305615kcC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hi.csdn.net/attachment/201108/14/0_1313305615kcCG.gif"/>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282190" cy="139065"/>
                    </a:xfrm>
                    <a:prstGeom prst="rect">
                      <a:avLst/>
                    </a:prstGeom>
                    <a:noFill/>
                    <a:ln>
                      <a:noFill/>
                    </a:ln>
                  </pic:spPr>
                </pic:pic>
              </a:graphicData>
            </a:graphic>
          </wp:inline>
        </w:drawing>
      </w:r>
      <w:r w:rsidRPr="00925295">
        <w:t>。要求将其中交集不为空的集合合并，要求合并完成的集合之间无交集，例如上例应输出</w:t>
      </w:r>
      <w:r w:rsidRPr="00925295">
        <w:rPr>
          <w:noProof/>
        </w:rPr>
        <w:drawing>
          <wp:inline distT="0" distB="0" distL="0" distR="0">
            <wp:extent cx="2282190" cy="190500"/>
            <wp:effectExtent l="0" t="0" r="3810" b="0"/>
            <wp:docPr id="172" name="图片 172" descr="http://hi.csdn.net/attachment/201108/14/0_1313305694rVy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hi.csdn.net/attachment/201108/14/0_1313305694rVyP.gif"/>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282190" cy="190500"/>
                    </a:xfrm>
                    <a:prstGeom prst="rect">
                      <a:avLst/>
                    </a:prstGeom>
                    <a:noFill/>
                    <a:ln>
                      <a:noFill/>
                    </a:ln>
                  </pic:spPr>
                </pic:pic>
              </a:graphicData>
            </a:graphic>
          </wp:inline>
        </w:drawing>
      </w:r>
      <w:r w:rsidRPr="00925295">
        <w:t>。</w:t>
      </w:r>
    </w:p>
    <w:p w:rsidR="00925295" w:rsidRPr="00925295" w:rsidRDefault="00925295" w:rsidP="00925295">
      <w:r w:rsidRPr="00925295">
        <w:t xml:space="preserve">(1) </w:t>
      </w:r>
      <w:r w:rsidRPr="00925295">
        <w:t>请描述你解决这个问题的思路；</w:t>
      </w:r>
    </w:p>
    <w:p w:rsidR="00925295" w:rsidRPr="00925295" w:rsidRDefault="00925295" w:rsidP="00925295">
      <w:r w:rsidRPr="00925295">
        <w:t xml:space="preserve">(2) </w:t>
      </w:r>
      <w:r w:rsidRPr="00925295">
        <w:t>给出主要的处理流程，算法，以及算法的复杂度；</w:t>
      </w:r>
    </w:p>
    <w:p w:rsidR="00925295" w:rsidRPr="00925295" w:rsidRDefault="00925295" w:rsidP="00925295">
      <w:r w:rsidRPr="00925295">
        <w:t xml:space="preserve">(3) </w:t>
      </w:r>
      <w:r w:rsidRPr="00925295">
        <w:t>请描述可能的改进。</w:t>
      </w:r>
    </w:p>
    <w:p w:rsidR="00925295" w:rsidRDefault="00925295" w:rsidP="00AB5F98">
      <w:pPr>
        <w:ind w:firstLine="240"/>
      </w:pPr>
      <w:r w:rsidRPr="00925295">
        <w:t>方案</w:t>
      </w:r>
      <w:r w:rsidRPr="00925295">
        <w:t>1</w:t>
      </w:r>
      <w:r w:rsidRPr="00925295">
        <w:t>：采用并查集。首先所有的字符串都在单独的并查集中。然后依扫描每个集合，顺序合并将两个相邻元素合并。例如，对于</w:t>
      </w:r>
      <w:r w:rsidRPr="00925295">
        <w:rPr>
          <w:noProof/>
        </w:rPr>
        <w:drawing>
          <wp:inline distT="0" distB="0" distL="0" distR="0">
            <wp:extent cx="841375" cy="197485"/>
            <wp:effectExtent l="0" t="0" r="0" b="0"/>
            <wp:docPr id="171" name="图片 171" descr="http://hi.csdn.net/attachment/201108/14/0_1313305723D1k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hi.csdn.net/attachment/201108/14/0_1313305723D1k5.gif"/>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841375" cy="197485"/>
                    </a:xfrm>
                    <a:prstGeom prst="rect">
                      <a:avLst/>
                    </a:prstGeom>
                    <a:noFill/>
                    <a:ln>
                      <a:noFill/>
                    </a:ln>
                  </pic:spPr>
                </pic:pic>
              </a:graphicData>
            </a:graphic>
          </wp:inline>
        </w:drawing>
      </w:r>
      <w:r w:rsidRPr="00925295">
        <w:t>，首先查看</w:t>
      </w:r>
      <w:r w:rsidRPr="00925295">
        <w:t>aaa</w:t>
      </w:r>
      <w:r w:rsidRPr="00925295">
        <w:t>和</w:t>
      </w:r>
      <w:r w:rsidRPr="00925295">
        <w:t>bbb</w:t>
      </w:r>
      <w:r w:rsidRPr="00925295">
        <w:t>是否在同一个并查集中，如果不在，那么把它们所在的并查集合并，然后再看</w:t>
      </w:r>
      <w:r w:rsidRPr="00925295">
        <w:t>bbb</w:t>
      </w:r>
      <w:r w:rsidRPr="00925295">
        <w:t>和</w:t>
      </w:r>
      <w:r w:rsidRPr="00925295">
        <w:t>ccc</w:t>
      </w:r>
      <w:r w:rsidRPr="00925295">
        <w:t>是否在同一个并查集中，如果不在，那么也把它们所在的并查集合并。接下来再扫描其他的集合，当所有的集合都扫描完了，并查集代表的集合便是所求。复杂度应该是</w:t>
      </w:r>
      <w:r w:rsidRPr="00925295">
        <w:t>O(NlgN)</w:t>
      </w:r>
      <w:r w:rsidRPr="00925295">
        <w:t>的。改进的话，首先可以记录每个节点的根结点，改进查询。合并的时候，可以把大的和小的进行合，这样也减少复杂度。</w:t>
      </w:r>
    </w:p>
    <w:p w:rsidR="00AB5F98" w:rsidRDefault="00AB5F98" w:rsidP="00AB5F98">
      <w:pPr>
        <w:ind w:firstLine="240"/>
      </w:pP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1. 给每个集合编号为0，1，2，3...</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2. 创建一个hash_map，key为字符串，value为一个链表，链表节点为字符串所在集合的编号。遍历所有的集合，将字符串和对应的集合编号插入到hash_map中去。</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3. 创建一个长度等于集合个数的int数组，表示集合间的合并关系。例如，下标为5的元素值为3，表示将下标为5的集合合并到下标为3的集合中去。</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开始时将所有值都初始化为-1，表示集合间没有互相合并。</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在集合合并的过程中，我们将所有的字符串都合并到编号较小的集合中去。</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遍历第二步中生成的hash_map，对于每个value中的链表，首先找到最小的集合编号（有些集合已经被合并过，需要顺着合并关系数组找到合并后的集合编号），然后将链表中所有编号的集合都合并到编号最小的集合中（通过更改合并关系数组）。</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4.现在合并关系数组中值为-1的集合即为最终的集合，它的元素来源于所有直接或间接指向它的集合。</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题目中的例子：</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0: {aaa bbb ccc}</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1: {bbb ddd}</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2: {eee fff}</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3: {ggg}</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4: {ddd hhh}</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生成的hash_map，和处理完每个值后的合并关系数组分别为</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aaa: 0。[-1, -1, -1, -1, -1]</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bbb: 0, 1。[-1, 0, -1, -1, -1]</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ccc: 0。[-1, 0, -1, -1, -1]</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lastRenderedPageBreak/>
        <w:t>ddd: 1, 4。[-1, 0, -1, -1, 0]</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eee: 2。[-1, 0, -1, -1, 0]</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fff: 2。[-1, 0, -1, -1, 0]</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ggg: 3。[-1, 0, -1, -1, 0]</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hhh: 4。[-1, 0, -1, -1, 0]</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所以合并完后有三个集合，第0，1，4个集合合并到了一起，</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第2，3个集合没有进行合并。</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 </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算法的复杂度为O(n)，其中n为所有集合中的元素个数。</w:t>
      </w:r>
    </w:p>
    <w:p w:rsidR="00AB5F98" w:rsidRDefault="00AB5F98" w:rsidP="00AB5F98">
      <w:pPr>
        <w:pStyle w:val="a7"/>
        <w:shd w:val="clear" w:color="auto" w:fill="F6F6F6"/>
        <w:spacing w:before="0" w:beforeAutospacing="0" w:after="75" w:afterAutospacing="0" w:line="315" w:lineRule="atLeast"/>
        <w:rPr>
          <w:rFonts w:ascii="simsun" w:hAnsi="simsun" w:hint="eastAsia"/>
          <w:color w:val="494949"/>
          <w:sz w:val="21"/>
          <w:szCs w:val="21"/>
        </w:rPr>
      </w:pPr>
      <w:r>
        <w:rPr>
          <w:color w:val="464646"/>
          <w:sz w:val="18"/>
          <w:szCs w:val="18"/>
        </w:rPr>
        <w:t>哈希表加并差集，先用哈希把字符串转成整数，转换的时候就用并差集来操作求集合的并，建立哈希O(n) 哈希查询O(1) 并差集复杂度不好估计，大概为a*O(1)</w:t>
      </w:r>
    </w:p>
    <w:p w:rsidR="00AB5F98" w:rsidRPr="00AB5F98" w:rsidRDefault="00AB5F98" w:rsidP="00AB5F98">
      <w:pPr>
        <w:ind w:firstLine="240"/>
      </w:pPr>
    </w:p>
    <w:p w:rsidR="00925295" w:rsidRDefault="00925295" w:rsidP="00925295"/>
    <w:p w:rsidR="00925295" w:rsidRDefault="00925295" w:rsidP="00925295">
      <w:pPr>
        <w:pStyle w:val="3"/>
      </w:pPr>
      <w:r>
        <w:rPr>
          <w:rFonts w:hint="eastAsia"/>
        </w:rPr>
        <w:t>最大子序列</w:t>
      </w:r>
      <w:r>
        <w:rPr>
          <w:rFonts w:hint="eastAsia"/>
        </w:rPr>
        <w:t xml:space="preserve"> </w:t>
      </w:r>
      <w:r>
        <w:rPr>
          <w:rFonts w:hint="eastAsia"/>
        </w:rPr>
        <w:t>最大子矩阵</w:t>
      </w:r>
    </w:p>
    <w:p w:rsidR="00925295" w:rsidRPr="00925295" w:rsidRDefault="00925295" w:rsidP="00925295">
      <w:r w:rsidRPr="00925295">
        <w:t>数组的最大子序列问题：给定一个数组，其中元素有正，也有负，找出其中一个连续子序列，使和最大。</w:t>
      </w:r>
    </w:p>
    <w:p w:rsidR="00925295" w:rsidRPr="00925295" w:rsidRDefault="00925295" w:rsidP="00925295">
      <w:r w:rsidRPr="00925295">
        <w:t xml:space="preserve">    </w:t>
      </w:r>
      <w:r w:rsidRPr="00925295">
        <w:t>方案</w:t>
      </w:r>
      <w:r w:rsidRPr="00925295">
        <w:t>1</w:t>
      </w:r>
      <w:r w:rsidRPr="00925295">
        <w:t>：这个问题可以动态规划的思想解决。设</w:t>
      </w:r>
      <w:r w:rsidRPr="00925295">
        <w:t>b[i]</w:t>
      </w:r>
      <w:r w:rsidRPr="00925295">
        <w:t>表示以第</w:t>
      </w:r>
      <w:r w:rsidRPr="00925295">
        <w:t>i</w:t>
      </w:r>
      <w:r w:rsidRPr="00925295">
        <w:t>个元素</w:t>
      </w:r>
      <w:r w:rsidRPr="00925295">
        <w:t>a[i]</w:t>
      </w:r>
      <w:r w:rsidRPr="00925295">
        <w:t>结尾的最大子序列，那么显然</w:t>
      </w:r>
      <w:r w:rsidRPr="00925295">
        <w:rPr>
          <w:noProof/>
        </w:rPr>
        <w:drawing>
          <wp:inline distT="0" distB="0" distL="0" distR="0">
            <wp:extent cx="2282190" cy="190500"/>
            <wp:effectExtent l="0" t="0" r="3810" b="0"/>
            <wp:docPr id="175" name="图片 175" descr="http://hi.csdn.net/attachment/201108/14/0_1313305860szj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hi.csdn.net/attachment/201108/14/0_1313305860szjU.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282190" cy="190500"/>
                    </a:xfrm>
                    <a:prstGeom prst="rect">
                      <a:avLst/>
                    </a:prstGeom>
                    <a:noFill/>
                    <a:ln>
                      <a:noFill/>
                    </a:ln>
                  </pic:spPr>
                </pic:pic>
              </a:graphicData>
            </a:graphic>
          </wp:inline>
        </w:drawing>
      </w:r>
      <w:r w:rsidRPr="00925295">
        <w:t>。基于这一点可以很快用代码实现。</w:t>
      </w:r>
    </w:p>
    <w:p w:rsidR="00925295" w:rsidRPr="00925295" w:rsidRDefault="00925295" w:rsidP="00925295">
      <w:r w:rsidRPr="00925295">
        <w:t>最大子矩阵问题：给定一个矩阵（二维数组），其中数据有大有小，请找一个子矩阵，使得子矩阵的和最大，并输出这个和。</w:t>
      </w:r>
    </w:p>
    <w:p w:rsidR="00925295" w:rsidRPr="00925295" w:rsidRDefault="00925295" w:rsidP="00925295">
      <w:r w:rsidRPr="00925295">
        <w:t xml:space="preserve">    </w:t>
      </w:r>
      <w:r w:rsidRPr="00925295">
        <w:t>方案</w:t>
      </w:r>
      <w:r w:rsidRPr="00925295">
        <w:t>2</w:t>
      </w:r>
      <w:r w:rsidRPr="00925295">
        <w:t>：可以采用与最大子序列类似的思想来解决。如果我们确定了选择第</w:t>
      </w:r>
      <w:r w:rsidRPr="00925295">
        <w:t>i</w:t>
      </w:r>
      <w:r w:rsidRPr="00925295">
        <w:t>列和第</w:t>
      </w:r>
      <w:r w:rsidRPr="00925295">
        <w:t>j</w:t>
      </w:r>
      <w:r w:rsidRPr="00925295">
        <w:t>列之间的元素，那么在这个范围内，其实就是一个最大子序列问题。如何确定第</w:t>
      </w:r>
      <w:r w:rsidRPr="00925295">
        <w:t>i</w:t>
      </w:r>
      <w:r w:rsidRPr="00925295">
        <w:t>列和第</w:t>
      </w:r>
      <w:r w:rsidRPr="00925295">
        <w:t>j</w:t>
      </w:r>
      <w:r w:rsidRPr="00925295">
        <w:t>列可以词用暴搜的方法进行。</w:t>
      </w:r>
    </w:p>
    <w:p w:rsidR="00925295" w:rsidRPr="00925295" w:rsidRDefault="00925295" w:rsidP="00925295"/>
    <w:sectPr w:rsidR="00925295" w:rsidRPr="009252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2EF5" w:rsidRDefault="00B62EF5" w:rsidP="00DF2605">
      <w:r>
        <w:separator/>
      </w:r>
    </w:p>
  </w:endnote>
  <w:endnote w:type="continuationSeparator" w:id="0">
    <w:p w:rsidR="00B62EF5" w:rsidRDefault="00B62EF5" w:rsidP="00DF26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icrosoft yahe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DejaVu Sans Mono">
    <w:panose1 w:val="020B0609030804020204"/>
    <w:charset w:val="00"/>
    <w:family w:val="modern"/>
    <w:pitch w:val="fixed"/>
    <w:sig w:usb0="E60026FF" w:usb1="D200F9FB" w:usb2="02000028" w:usb3="00000000" w:csb0="000001DF" w:csb1="00000000"/>
  </w:font>
  <w:font w:name="simsu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2EF5" w:rsidRDefault="00B62EF5" w:rsidP="00DF2605">
      <w:r>
        <w:separator/>
      </w:r>
    </w:p>
  </w:footnote>
  <w:footnote w:type="continuationSeparator" w:id="0">
    <w:p w:rsidR="00B62EF5" w:rsidRDefault="00B62EF5" w:rsidP="00DF26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B53A6"/>
    <w:multiLevelType w:val="multilevel"/>
    <w:tmpl w:val="A4AC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615473"/>
    <w:multiLevelType w:val="multilevel"/>
    <w:tmpl w:val="221C0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214AB7"/>
    <w:multiLevelType w:val="multilevel"/>
    <w:tmpl w:val="06EAB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37D5CC1"/>
    <w:multiLevelType w:val="multilevel"/>
    <w:tmpl w:val="27869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C7C7F70"/>
    <w:multiLevelType w:val="multilevel"/>
    <w:tmpl w:val="8CF65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0B205E4"/>
    <w:multiLevelType w:val="multilevel"/>
    <w:tmpl w:val="64929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48C35F1"/>
    <w:multiLevelType w:val="multilevel"/>
    <w:tmpl w:val="2D6C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4A80056"/>
    <w:multiLevelType w:val="multilevel"/>
    <w:tmpl w:val="40C2A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AC919FC"/>
    <w:multiLevelType w:val="multilevel"/>
    <w:tmpl w:val="28746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C1725C9"/>
    <w:multiLevelType w:val="multilevel"/>
    <w:tmpl w:val="703C0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01A1D31"/>
    <w:multiLevelType w:val="multilevel"/>
    <w:tmpl w:val="4E708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1507D9E"/>
    <w:multiLevelType w:val="multilevel"/>
    <w:tmpl w:val="CE508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1AB340E"/>
    <w:multiLevelType w:val="multilevel"/>
    <w:tmpl w:val="719A9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3C70CD4"/>
    <w:multiLevelType w:val="multilevel"/>
    <w:tmpl w:val="87B48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665765E"/>
    <w:multiLevelType w:val="multilevel"/>
    <w:tmpl w:val="B0F06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B8350AE"/>
    <w:multiLevelType w:val="multilevel"/>
    <w:tmpl w:val="F1E6A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C321068"/>
    <w:multiLevelType w:val="multilevel"/>
    <w:tmpl w:val="0F1AC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E7D03AD"/>
    <w:multiLevelType w:val="multilevel"/>
    <w:tmpl w:val="6252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0CC1721"/>
    <w:multiLevelType w:val="hybridMultilevel"/>
    <w:tmpl w:val="266E8E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6741E1E"/>
    <w:multiLevelType w:val="multilevel"/>
    <w:tmpl w:val="4316F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6A6195F"/>
    <w:multiLevelType w:val="multilevel"/>
    <w:tmpl w:val="F81CE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85E708A"/>
    <w:multiLevelType w:val="multilevel"/>
    <w:tmpl w:val="38DE0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98110B4"/>
    <w:multiLevelType w:val="multilevel"/>
    <w:tmpl w:val="09A42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A5742FB"/>
    <w:multiLevelType w:val="multilevel"/>
    <w:tmpl w:val="C5922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DED3650"/>
    <w:multiLevelType w:val="multilevel"/>
    <w:tmpl w:val="D96C8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24D0B4C"/>
    <w:multiLevelType w:val="multilevel"/>
    <w:tmpl w:val="4A02C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42427C5"/>
    <w:multiLevelType w:val="multilevel"/>
    <w:tmpl w:val="E73EBE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4D93E74"/>
    <w:multiLevelType w:val="hybridMultilevel"/>
    <w:tmpl w:val="3D64A5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55E2F5D"/>
    <w:multiLevelType w:val="multilevel"/>
    <w:tmpl w:val="9C608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78A0274"/>
    <w:multiLevelType w:val="multilevel"/>
    <w:tmpl w:val="B840E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BFC1194"/>
    <w:multiLevelType w:val="multilevel"/>
    <w:tmpl w:val="21365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1217F62"/>
    <w:multiLevelType w:val="multilevel"/>
    <w:tmpl w:val="2ED8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72F42E3"/>
    <w:multiLevelType w:val="multilevel"/>
    <w:tmpl w:val="9C863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8135ED2"/>
    <w:multiLevelType w:val="multilevel"/>
    <w:tmpl w:val="CE1ECA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95A5E69"/>
    <w:multiLevelType w:val="multilevel"/>
    <w:tmpl w:val="72E2D8C6"/>
    <w:lvl w:ilvl="0">
      <w:start w:val="3"/>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9EB2559"/>
    <w:multiLevelType w:val="multilevel"/>
    <w:tmpl w:val="26A87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D3B48EC"/>
    <w:multiLevelType w:val="hybridMultilevel"/>
    <w:tmpl w:val="801AFD18"/>
    <w:lvl w:ilvl="0" w:tplc="B4C6AE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D7E4080"/>
    <w:multiLevelType w:val="multilevel"/>
    <w:tmpl w:val="790C3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FE9086B"/>
    <w:multiLevelType w:val="multilevel"/>
    <w:tmpl w:val="37203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144204D"/>
    <w:multiLevelType w:val="multilevel"/>
    <w:tmpl w:val="C4381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4D56515"/>
    <w:multiLevelType w:val="multilevel"/>
    <w:tmpl w:val="6308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75F4589"/>
    <w:multiLevelType w:val="multilevel"/>
    <w:tmpl w:val="98FC9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E990FC6"/>
    <w:multiLevelType w:val="multilevel"/>
    <w:tmpl w:val="AB00A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0"/>
  </w:num>
  <w:num w:numId="3">
    <w:abstractNumId w:val="6"/>
  </w:num>
  <w:num w:numId="4">
    <w:abstractNumId w:val="36"/>
  </w:num>
  <w:num w:numId="5">
    <w:abstractNumId w:val="4"/>
  </w:num>
  <w:num w:numId="6">
    <w:abstractNumId w:val="26"/>
    <w:lvlOverride w:ilvl="0">
      <w:lvl w:ilvl="0">
        <w:numFmt w:val="decimal"/>
        <w:lvlText w:val="%1."/>
        <w:lvlJc w:val="left"/>
      </w:lvl>
    </w:lvlOverride>
  </w:num>
  <w:num w:numId="7">
    <w:abstractNumId w:val="34"/>
    <w:lvlOverride w:ilvl="0">
      <w:lvl w:ilvl="0">
        <w:numFmt w:val="decimal"/>
        <w:lvlText w:val="%1."/>
        <w:lvlJc w:val="left"/>
      </w:lvl>
    </w:lvlOverride>
  </w:num>
  <w:num w:numId="8">
    <w:abstractNumId w:val="33"/>
    <w:lvlOverride w:ilvl="0">
      <w:lvl w:ilvl="0">
        <w:numFmt w:val="decimal"/>
        <w:lvlText w:val="%1."/>
        <w:lvlJc w:val="left"/>
      </w:lvl>
    </w:lvlOverride>
  </w:num>
  <w:num w:numId="9">
    <w:abstractNumId w:val="37"/>
  </w:num>
  <w:num w:numId="10">
    <w:abstractNumId w:val="21"/>
  </w:num>
  <w:num w:numId="11">
    <w:abstractNumId w:val="5"/>
  </w:num>
  <w:num w:numId="12">
    <w:abstractNumId w:val="35"/>
  </w:num>
  <w:num w:numId="13">
    <w:abstractNumId w:val="20"/>
  </w:num>
  <w:num w:numId="14">
    <w:abstractNumId w:val="27"/>
  </w:num>
  <w:num w:numId="15">
    <w:abstractNumId w:val="8"/>
  </w:num>
  <w:num w:numId="16">
    <w:abstractNumId w:val="13"/>
  </w:num>
  <w:num w:numId="17">
    <w:abstractNumId w:val="30"/>
  </w:num>
  <w:num w:numId="18">
    <w:abstractNumId w:val="15"/>
  </w:num>
  <w:num w:numId="19">
    <w:abstractNumId w:val="41"/>
  </w:num>
  <w:num w:numId="20">
    <w:abstractNumId w:val="42"/>
  </w:num>
  <w:num w:numId="21">
    <w:abstractNumId w:val="32"/>
  </w:num>
  <w:num w:numId="22">
    <w:abstractNumId w:val="39"/>
  </w:num>
  <w:num w:numId="23">
    <w:abstractNumId w:val="9"/>
  </w:num>
  <w:num w:numId="24">
    <w:abstractNumId w:val="18"/>
  </w:num>
  <w:num w:numId="25">
    <w:abstractNumId w:val="11"/>
  </w:num>
  <w:num w:numId="26">
    <w:abstractNumId w:val="25"/>
  </w:num>
  <w:num w:numId="27">
    <w:abstractNumId w:val="14"/>
  </w:num>
  <w:num w:numId="28">
    <w:abstractNumId w:val="24"/>
  </w:num>
  <w:num w:numId="29">
    <w:abstractNumId w:val="28"/>
  </w:num>
  <w:num w:numId="30">
    <w:abstractNumId w:val="0"/>
  </w:num>
  <w:num w:numId="31">
    <w:abstractNumId w:val="7"/>
  </w:num>
  <w:num w:numId="32">
    <w:abstractNumId w:val="1"/>
  </w:num>
  <w:num w:numId="33">
    <w:abstractNumId w:val="3"/>
  </w:num>
  <w:num w:numId="34">
    <w:abstractNumId w:val="22"/>
  </w:num>
  <w:num w:numId="35">
    <w:abstractNumId w:val="31"/>
  </w:num>
  <w:num w:numId="36">
    <w:abstractNumId w:val="40"/>
  </w:num>
  <w:num w:numId="37">
    <w:abstractNumId w:val="19"/>
  </w:num>
  <w:num w:numId="38">
    <w:abstractNumId w:val="38"/>
  </w:num>
  <w:num w:numId="39">
    <w:abstractNumId w:val="29"/>
  </w:num>
  <w:num w:numId="40">
    <w:abstractNumId w:val="16"/>
  </w:num>
  <w:num w:numId="41">
    <w:abstractNumId w:val="17"/>
  </w:num>
  <w:num w:numId="42">
    <w:abstractNumId w:val="12"/>
  </w:num>
  <w:num w:numId="43">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5DA5"/>
    <w:rsid w:val="00007DD9"/>
    <w:rsid w:val="00010EE6"/>
    <w:rsid w:val="0001129B"/>
    <w:rsid w:val="0001459F"/>
    <w:rsid w:val="00020646"/>
    <w:rsid w:val="000327F5"/>
    <w:rsid w:val="00033825"/>
    <w:rsid w:val="00037BD2"/>
    <w:rsid w:val="000550D7"/>
    <w:rsid w:val="000742B8"/>
    <w:rsid w:val="00074AEB"/>
    <w:rsid w:val="0008018A"/>
    <w:rsid w:val="00097A06"/>
    <w:rsid w:val="000A02BD"/>
    <w:rsid w:val="000A08A9"/>
    <w:rsid w:val="000A6668"/>
    <w:rsid w:val="000B66AC"/>
    <w:rsid w:val="000C06B2"/>
    <w:rsid w:val="000C7371"/>
    <w:rsid w:val="000D6543"/>
    <w:rsid w:val="000F13F9"/>
    <w:rsid w:val="0010515B"/>
    <w:rsid w:val="001063E2"/>
    <w:rsid w:val="00106446"/>
    <w:rsid w:val="001113A2"/>
    <w:rsid w:val="00116F05"/>
    <w:rsid w:val="001228A6"/>
    <w:rsid w:val="00131C45"/>
    <w:rsid w:val="00150D6A"/>
    <w:rsid w:val="00153458"/>
    <w:rsid w:val="001621A5"/>
    <w:rsid w:val="00171C6D"/>
    <w:rsid w:val="00191EC0"/>
    <w:rsid w:val="001A20A2"/>
    <w:rsid w:val="001D3748"/>
    <w:rsid w:val="001F7973"/>
    <w:rsid w:val="002135E0"/>
    <w:rsid w:val="00213E85"/>
    <w:rsid w:val="00235BC4"/>
    <w:rsid w:val="00256632"/>
    <w:rsid w:val="00256756"/>
    <w:rsid w:val="00256894"/>
    <w:rsid w:val="00264EBE"/>
    <w:rsid w:val="00271D76"/>
    <w:rsid w:val="00275AE5"/>
    <w:rsid w:val="00283956"/>
    <w:rsid w:val="00291434"/>
    <w:rsid w:val="00292B00"/>
    <w:rsid w:val="002A20E0"/>
    <w:rsid w:val="002A5F93"/>
    <w:rsid w:val="002C1681"/>
    <w:rsid w:val="002D16D5"/>
    <w:rsid w:val="002D387E"/>
    <w:rsid w:val="002D6307"/>
    <w:rsid w:val="002D7080"/>
    <w:rsid w:val="002E2DE7"/>
    <w:rsid w:val="002F0C6A"/>
    <w:rsid w:val="002F24F4"/>
    <w:rsid w:val="00314435"/>
    <w:rsid w:val="003266B6"/>
    <w:rsid w:val="0033633F"/>
    <w:rsid w:val="00343D1A"/>
    <w:rsid w:val="00347BAA"/>
    <w:rsid w:val="00350575"/>
    <w:rsid w:val="00361690"/>
    <w:rsid w:val="00362167"/>
    <w:rsid w:val="00370AA7"/>
    <w:rsid w:val="0038285D"/>
    <w:rsid w:val="00384EDC"/>
    <w:rsid w:val="003945C4"/>
    <w:rsid w:val="003B0F97"/>
    <w:rsid w:val="003B1573"/>
    <w:rsid w:val="003B5D11"/>
    <w:rsid w:val="003C669B"/>
    <w:rsid w:val="003D13AE"/>
    <w:rsid w:val="003D4FF6"/>
    <w:rsid w:val="003E6F63"/>
    <w:rsid w:val="003F0E56"/>
    <w:rsid w:val="003F333B"/>
    <w:rsid w:val="003F4755"/>
    <w:rsid w:val="00402646"/>
    <w:rsid w:val="0041325C"/>
    <w:rsid w:val="0041674C"/>
    <w:rsid w:val="00417F50"/>
    <w:rsid w:val="00431771"/>
    <w:rsid w:val="00434611"/>
    <w:rsid w:val="00444DA2"/>
    <w:rsid w:val="004470FA"/>
    <w:rsid w:val="004668F9"/>
    <w:rsid w:val="00477A80"/>
    <w:rsid w:val="00484BE1"/>
    <w:rsid w:val="00485233"/>
    <w:rsid w:val="00485C4F"/>
    <w:rsid w:val="004B12E5"/>
    <w:rsid w:val="004B3BE6"/>
    <w:rsid w:val="004B427B"/>
    <w:rsid w:val="004C4676"/>
    <w:rsid w:val="004D0079"/>
    <w:rsid w:val="004D6835"/>
    <w:rsid w:val="004E2B2A"/>
    <w:rsid w:val="004E6D17"/>
    <w:rsid w:val="004E7B0B"/>
    <w:rsid w:val="004F5E5D"/>
    <w:rsid w:val="005013D1"/>
    <w:rsid w:val="00502924"/>
    <w:rsid w:val="00514330"/>
    <w:rsid w:val="00526787"/>
    <w:rsid w:val="00530495"/>
    <w:rsid w:val="00532916"/>
    <w:rsid w:val="005370AB"/>
    <w:rsid w:val="00537BEF"/>
    <w:rsid w:val="005434E4"/>
    <w:rsid w:val="005505D6"/>
    <w:rsid w:val="00560325"/>
    <w:rsid w:val="005805CD"/>
    <w:rsid w:val="005807DA"/>
    <w:rsid w:val="005B74F0"/>
    <w:rsid w:val="005D546A"/>
    <w:rsid w:val="005D6C63"/>
    <w:rsid w:val="005D73B4"/>
    <w:rsid w:val="005E2E2F"/>
    <w:rsid w:val="005E4D33"/>
    <w:rsid w:val="005F6F75"/>
    <w:rsid w:val="006017F5"/>
    <w:rsid w:val="00613244"/>
    <w:rsid w:val="0062278D"/>
    <w:rsid w:val="006227E7"/>
    <w:rsid w:val="006425DB"/>
    <w:rsid w:val="006502D8"/>
    <w:rsid w:val="00655819"/>
    <w:rsid w:val="0067338C"/>
    <w:rsid w:val="0067444A"/>
    <w:rsid w:val="0067618B"/>
    <w:rsid w:val="00677B2C"/>
    <w:rsid w:val="00682EAB"/>
    <w:rsid w:val="00685366"/>
    <w:rsid w:val="00692712"/>
    <w:rsid w:val="006A1576"/>
    <w:rsid w:val="006A29A7"/>
    <w:rsid w:val="006C3FCA"/>
    <w:rsid w:val="006F0C43"/>
    <w:rsid w:val="006F2931"/>
    <w:rsid w:val="007019CF"/>
    <w:rsid w:val="00710F7E"/>
    <w:rsid w:val="0071609C"/>
    <w:rsid w:val="00724C8F"/>
    <w:rsid w:val="00724FB2"/>
    <w:rsid w:val="00725463"/>
    <w:rsid w:val="00751F29"/>
    <w:rsid w:val="00757072"/>
    <w:rsid w:val="00757AAD"/>
    <w:rsid w:val="00766143"/>
    <w:rsid w:val="00767CF6"/>
    <w:rsid w:val="0077404A"/>
    <w:rsid w:val="007748C5"/>
    <w:rsid w:val="00775D68"/>
    <w:rsid w:val="00782D1E"/>
    <w:rsid w:val="007869D3"/>
    <w:rsid w:val="00792180"/>
    <w:rsid w:val="007A36EA"/>
    <w:rsid w:val="007B0610"/>
    <w:rsid w:val="007B1088"/>
    <w:rsid w:val="007B61F2"/>
    <w:rsid w:val="007C6BEB"/>
    <w:rsid w:val="007D127B"/>
    <w:rsid w:val="007E0AC3"/>
    <w:rsid w:val="00800282"/>
    <w:rsid w:val="0080423F"/>
    <w:rsid w:val="00813541"/>
    <w:rsid w:val="00825FBC"/>
    <w:rsid w:val="0083026D"/>
    <w:rsid w:val="0084099E"/>
    <w:rsid w:val="0084165E"/>
    <w:rsid w:val="008452D6"/>
    <w:rsid w:val="00846CFD"/>
    <w:rsid w:val="0085394E"/>
    <w:rsid w:val="00854716"/>
    <w:rsid w:val="008751E7"/>
    <w:rsid w:val="008818EA"/>
    <w:rsid w:val="00885DA5"/>
    <w:rsid w:val="008867E4"/>
    <w:rsid w:val="0089095F"/>
    <w:rsid w:val="00892A30"/>
    <w:rsid w:val="008A03E5"/>
    <w:rsid w:val="008A39AD"/>
    <w:rsid w:val="008B37FA"/>
    <w:rsid w:val="008E08B3"/>
    <w:rsid w:val="008E64B2"/>
    <w:rsid w:val="008E7FD7"/>
    <w:rsid w:val="008F23D8"/>
    <w:rsid w:val="008F3741"/>
    <w:rsid w:val="008F7BDB"/>
    <w:rsid w:val="00900630"/>
    <w:rsid w:val="009034C4"/>
    <w:rsid w:val="0091537C"/>
    <w:rsid w:val="009238ED"/>
    <w:rsid w:val="00925295"/>
    <w:rsid w:val="00926330"/>
    <w:rsid w:val="00940431"/>
    <w:rsid w:val="00944CF0"/>
    <w:rsid w:val="009528BC"/>
    <w:rsid w:val="00953241"/>
    <w:rsid w:val="00953EE7"/>
    <w:rsid w:val="00976EB3"/>
    <w:rsid w:val="009832F1"/>
    <w:rsid w:val="0098782C"/>
    <w:rsid w:val="009908E5"/>
    <w:rsid w:val="009934FE"/>
    <w:rsid w:val="009A71A2"/>
    <w:rsid w:val="009B705A"/>
    <w:rsid w:val="009C10DD"/>
    <w:rsid w:val="009E503D"/>
    <w:rsid w:val="009F0D4E"/>
    <w:rsid w:val="00A053F6"/>
    <w:rsid w:val="00A26D07"/>
    <w:rsid w:val="00A3241F"/>
    <w:rsid w:val="00A3279E"/>
    <w:rsid w:val="00A3384D"/>
    <w:rsid w:val="00A35AFE"/>
    <w:rsid w:val="00A4701A"/>
    <w:rsid w:val="00A474EA"/>
    <w:rsid w:val="00A6057A"/>
    <w:rsid w:val="00A647F8"/>
    <w:rsid w:val="00A733EC"/>
    <w:rsid w:val="00A75178"/>
    <w:rsid w:val="00A75442"/>
    <w:rsid w:val="00A95F3F"/>
    <w:rsid w:val="00A97220"/>
    <w:rsid w:val="00AB1963"/>
    <w:rsid w:val="00AB45B2"/>
    <w:rsid w:val="00AB51BA"/>
    <w:rsid w:val="00AB5F98"/>
    <w:rsid w:val="00AB6233"/>
    <w:rsid w:val="00AB72D0"/>
    <w:rsid w:val="00AD5E11"/>
    <w:rsid w:val="00AF433D"/>
    <w:rsid w:val="00B047BA"/>
    <w:rsid w:val="00B0562E"/>
    <w:rsid w:val="00B05A34"/>
    <w:rsid w:val="00B05CAF"/>
    <w:rsid w:val="00B16591"/>
    <w:rsid w:val="00B21785"/>
    <w:rsid w:val="00B222FF"/>
    <w:rsid w:val="00B255E6"/>
    <w:rsid w:val="00B32AC4"/>
    <w:rsid w:val="00B346D2"/>
    <w:rsid w:val="00B408DC"/>
    <w:rsid w:val="00B5081D"/>
    <w:rsid w:val="00B55512"/>
    <w:rsid w:val="00B60139"/>
    <w:rsid w:val="00B61C97"/>
    <w:rsid w:val="00B62EF5"/>
    <w:rsid w:val="00B71067"/>
    <w:rsid w:val="00B71786"/>
    <w:rsid w:val="00B7743D"/>
    <w:rsid w:val="00B94CE3"/>
    <w:rsid w:val="00BB0292"/>
    <w:rsid w:val="00BB43A0"/>
    <w:rsid w:val="00BC4CCF"/>
    <w:rsid w:val="00BD0FE2"/>
    <w:rsid w:val="00BF4152"/>
    <w:rsid w:val="00BF66D8"/>
    <w:rsid w:val="00C00D5D"/>
    <w:rsid w:val="00C03500"/>
    <w:rsid w:val="00C1090E"/>
    <w:rsid w:val="00C1430D"/>
    <w:rsid w:val="00C36F01"/>
    <w:rsid w:val="00C37670"/>
    <w:rsid w:val="00C4088E"/>
    <w:rsid w:val="00C40C17"/>
    <w:rsid w:val="00C41215"/>
    <w:rsid w:val="00C41AB3"/>
    <w:rsid w:val="00C4324F"/>
    <w:rsid w:val="00C47C94"/>
    <w:rsid w:val="00C50010"/>
    <w:rsid w:val="00C600E1"/>
    <w:rsid w:val="00C61F1A"/>
    <w:rsid w:val="00C71164"/>
    <w:rsid w:val="00C82393"/>
    <w:rsid w:val="00C90294"/>
    <w:rsid w:val="00CB0DE3"/>
    <w:rsid w:val="00CB768C"/>
    <w:rsid w:val="00CC6CD3"/>
    <w:rsid w:val="00CD335A"/>
    <w:rsid w:val="00CD4478"/>
    <w:rsid w:val="00CE2428"/>
    <w:rsid w:val="00CE2AA0"/>
    <w:rsid w:val="00CE481C"/>
    <w:rsid w:val="00CF0C51"/>
    <w:rsid w:val="00CF59C6"/>
    <w:rsid w:val="00D102CD"/>
    <w:rsid w:val="00D159F1"/>
    <w:rsid w:val="00D15D2B"/>
    <w:rsid w:val="00D16F33"/>
    <w:rsid w:val="00D2784F"/>
    <w:rsid w:val="00D2794C"/>
    <w:rsid w:val="00D33BAA"/>
    <w:rsid w:val="00D410DE"/>
    <w:rsid w:val="00D54EB8"/>
    <w:rsid w:val="00D65097"/>
    <w:rsid w:val="00D754A0"/>
    <w:rsid w:val="00D83AC2"/>
    <w:rsid w:val="00D86F1D"/>
    <w:rsid w:val="00D97BAA"/>
    <w:rsid w:val="00DA3D4C"/>
    <w:rsid w:val="00DB5076"/>
    <w:rsid w:val="00DB7439"/>
    <w:rsid w:val="00DD06D1"/>
    <w:rsid w:val="00DD2DB8"/>
    <w:rsid w:val="00DD31D0"/>
    <w:rsid w:val="00DD4A46"/>
    <w:rsid w:val="00DF0291"/>
    <w:rsid w:val="00DF2605"/>
    <w:rsid w:val="00E0175A"/>
    <w:rsid w:val="00E10F82"/>
    <w:rsid w:val="00E23075"/>
    <w:rsid w:val="00E237A0"/>
    <w:rsid w:val="00E24BE8"/>
    <w:rsid w:val="00E24D98"/>
    <w:rsid w:val="00E3268E"/>
    <w:rsid w:val="00E60190"/>
    <w:rsid w:val="00E628B4"/>
    <w:rsid w:val="00E77FB9"/>
    <w:rsid w:val="00E869AB"/>
    <w:rsid w:val="00EA3E49"/>
    <w:rsid w:val="00EA491B"/>
    <w:rsid w:val="00EB138E"/>
    <w:rsid w:val="00EB63CF"/>
    <w:rsid w:val="00EC4040"/>
    <w:rsid w:val="00EC6908"/>
    <w:rsid w:val="00EC6C0B"/>
    <w:rsid w:val="00EF2C01"/>
    <w:rsid w:val="00EF4180"/>
    <w:rsid w:val="00EF50FB"/>
    <w:rsid w:val="00F0272D"/>
    <w:rsid w:val="00F13700"/>
    <w:rsid w:val="00F35BFD"/>
    <w:rsid w:val="00F46E25"/>
    <w:rsid w:val="00F726C4"/>
    <w:rsid w:val="00F72ADD"/>
    <w:rsid w:val="00F74B28"/>
    <w:rsid w:val="00F8586B"/>
    <w:rsid w:val="00F97086"/>
    <w:rsid w:val="00FA6CDE"/>
    <w:rsid w:val="00FB54B2"/>
    <w:rsid w:val="00FE1D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49B9206-2BBE-4C1D-8121-733D35FA5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F2605"/>
    <w:pPr>
      <w:widowControl w:val="0"/>
      <w:jc w:val="both"/>
    </w:pPr>
  </w:style>
  <w:style w:type="paragraph" w:styleId="1">
    <w:name w:val="heading 1"/>
    <w:basedOn w:val="a"/>
    <w:next w:val="a"/>
    <w:link w:val="1Char"/>
    <w:uiPriority w:val="9"/>
    <w:qFormat/>
    <w:rsid w:val="00DF260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F26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F260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F260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F260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F2605"/>
    <w:rPr>
      <w:sz w:val="18"/>
      <w:szCs w:val="18"/>
    </w:rPr>
  </w:style>
  <w:style w:type="paragraph" w:styleId="a4">
    <w:name w:val="footer"/>
    <w:basedOn w:val="a"/>
    <w:link w:val="Char0"/>
    <w:uiPriority w:val="99"/>
    <w:unhideWhenUsed/>
    <w:rsid w:val="00DF2605"/>
    <w:pPr>
      <w:tabs>
        <w:tab w:val="center" w:pos="4153"/>
        <w:tab w:val="right" w:pos="8306"/>
      </w:tabs>
      <w:snapToGrid w:val="0"/>
      <w:jc w:val="left"/>
    </w:pPr>
    <w:rPr>
      <w:sz w:val="18"/>
      <w:szCs w:val="18"/>
    </w:rPr>
  </w:style>
  <w:style w:type="character" w:customStyle="1" w:styleId="Char0">
    <w:name w:val="页脚 Char"/>
    <w:basedOn w:val="a0"/>
    <w:link w:val="a4"/>
    <w:uiPriority w:val="99"/>
    <w:rsid w:val="00DF2605"/>
    <w:rPr>
      <w:sz w:val="18"/>
      <w:szCs w:val="18"/>
    </w:rPr>
  </w:style>
  <w:style w:type="character" w:customStyle="1" w:styleId="1Char">
    <w:name w:val="标题 1 Char"/>
    <w:basedOn w:val="a0"/>
    <w:link w:val="1"/>
    <w:uiPriority w:val="9"/>
    <w:rsid w:val="00DF2605"/>
    <w:rPr>
      <w:b/>
      <w:bCs/>
      <w:kern w:val="44"/>
      <w:sz w:val="44"/>
      <w:szCs w:val="44"/>
    </w:rPr>
  </w:style>
  <w:style w:type="character" w:customStyle="1" w:styleId="2Char">
    <w:name w:val="标题 2 Char"/>
    <w:basedOn w:val="a0"/>
    <w:link w:val="2"/>
    <w:uiPriority w:val="9"/>
    <w:rsid w:val="00DF260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DF2605"/>
    <w:rPr>
      <w:b/>
      <w:bCs/>
      <w:sz w:val="32"/>
      <w:szCs w:val="32"/>
    </w:rPr>
  </w:style>
  <w:style w:type="character" w:customStyle="1" w:styleId="4Char">
    <w:name w:val="标题 4 Char"/>
    <w:basedOn w:val="a0"/>
    <w:link w:val="4"/>
    <w:uiPriority w:val="9"/>
    <w:rsid w:val="00DF2605"/>
    <w:rPr>
      <w:rFonts w:asciiTheme="majorHAnsi" w:eastAsiaTheme="majorEastAsia" w:hAnsiTheme="majorHAnsi" w:cstheme="majorBidi"/>
      <w:b/>
      <w:bCs/>
      <w:sz w:val="28"/>
      <w:szCs w:val="28"/>
    </w:rPr>
  </w:style>
  <w:style w:type="character" w:styleId="a5">
    <w:name w:val="Hyperlink"/>
    <w:basedOn w:val="a0"/>
    <w:uiPriority w:val="99"/>
    <w:unhideWhenUsed/>
    <w:rsid w:val="00DF2605"/>
    <w:rPr>
      <w:color w:val="0563C1" w:themeColor="hyperlink"/>
      <w:u w:val="single"/>
    </w:rPr>
  </w:style>
  <w:style w:type="character" w:styleId="a6">
    <w:name w:val="Strong"/>
    <w:basedOn w:val="a0"/>
    <w:uiPriority w:val="22"/>
    <w:qFormat/>
    <w:rsid w:val="00DF2605"/>
    <w:rPr>
      <w:b/>
      <w:bCs/>
    </w:rPr>
  </w:style>
  <w:style w:type="character" w:styleId="HTML">
    <w:name w:val="HTML Code"/>
    <w:basedOn w:val="a0"/>
    <w:uiPriority w:val="99"/>
    <w:semiHidden/>
    <w:unhideWhenUsed/>
    <w:rsid w:val="00DF2605"/>
    <w:rPr>
      <w:rFonts w:ascii="宋体" w:eastAsia="宋体" w:hAnsi="宋体" w:cs="宋体"/>
      <w:sz w:val="24"/>
      <w:szCs w:val="24"/>
    </w:rPr>
  </w:style>
  <w:style w:type="paragraph" w:styleId="a7">
    <w:name w:val="Normal (Web)"/>
    <w:basedOn w:val="a"/>
    <w:uiPriority w:val="99"/>
    <w:unhideWhenUsed/>
    <w:rsid w:val="00DF2605"/>
    <w:pPr>
      <w:widowControl/>
      <w:spacing w:before="100" w:beforeAutospacing="1" w:after="100" w:afterAutospacing="1"/>
      <w:jc w:val="left"/>
    </w:pPr>
    <w:rPr>
      <w:rFonts w:ascii="宋体" w:eastAsia="宋体" w:hAnsi="宋体" w:cs="宋体"/>
      <w:kern w:val="0"/>
      <w:sz w:val="24"/>
      <w:szCs w:val="24"/>
    </w:rPr>
  </w:style>
  <w:style w:type="paragraph" w:styleId="HTML0">
    <w:name w:val="HTML Preformatted"/>
    <w:basedOn w:val="a"/>
    <w:link w:val="HTMLChar"/>
    <w:uiPriority w:val="99"/>
    <w:unhideWhenUsed/>
    <w:rsid w:val="00DF26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DF2605"/>
    <w:rPr>
      <w:rFonts w:ascii="宋体" w:eastAsia="宋体" w:hAnsi="宋体" w:cs="宋体"/>
      <w:kern w:val="0"/>
      <w:sz w:val="24"/>
      <w:szCs w:val="24"/>
    </w:rPr>
  </w:style>
  <w:style w:type="character" w:customStyle="1" w:styleId="hljs-variable">
    <w:name w:val="hljs-variable"/>
    <w:basedOn w:val="a0"/>
    <w:rsid w:val="00DF2605"/>
  </w:style>
  <w:style w:type="character" w:customStyle="1" w:styleId="hljs-selector-tag">
    <w:name w:val="hljs-selector-tag"/>
    <w:basedOn w:val="a0"/>
    <w:rsid w:val="00DF2605"/>
  </w:style>
  <w:style w:type="character" w:customStyle="1" w:styleId="hljs-selector-attr">
    <w:name w:val="hljs-selector-attr"/>
    <w:basedOn w:val="a0"/>
    <w:rsid w:val="00DF2605"/>
  </w:style>
  <w:style w:type="character" w:customStyle="1" w:styleId="hljs-string">
    <w:name w:val="hljs-string"/>
    <w:basedOn w:val="a0"/>
    <w:rsid w:val="00DF2605"/>
  </w:style>
  <w:style w:type="character" w:customStyle="1" w:styleId="hljs-keyword">
    <w:name w:val="hljs-keyword"/>
    <w:basedOn w:val="a0"/>
    <w:rsid w:val="00DF2605"/>
  </w:style>
  <w:style w:type="character" w:customStyle="1" w:styleId="apple-converted-space">
    <w:name w:val="apple-converted-space"/>
    <w:basedOn w:val="a0"/>
    <w:rsid w:val="00DF2605"/>
  </w:style>
  <w:style w:type="character" w:customStyle="1" w:styleId="hljs-symbol">
    <w:name w:val="hljs-symbol"/>
    <w:basedOn w:val="a0"/>
    <w:rsid w:val="00DF2605"/>
  </w:style>
  <w:style w:type="character" w:customStyle="1" w:styleId="hljs-regexp">
    <w:name w:val="hljs-regexp"/>
    <w:basedOn w:val="a0"/>
    <w:rsid w:val="00DF2605"/>
  </w:style>
  <w:style w:type="character" w:styleId="a8">
    <w:name w:val="Emphasis"/>
    <w:basedOn w:val="a0"/>
    <w:uiPriority w:val="20"/>
    <w:qFormat/>
    <w:rsid w:val="00DF2605"/>
    <w:rPr>
      <w:i/>
      <w:iCs/>
    </w:rPr>
  </w:style>
  <w:style w:type="paragraph" w:styleId="a9">
    <w:name w:val="No Spacing"/>
    <w:uiPriority w:val="1"/>
    <w:qFormat/>
    <w:rsid w:val="00DF2605"/>
    <w:pPr>
      <w:widowControl w:val="0"/>
      <w:jc w:val="both"/>
    </w:pPr>
  </w:style>
  <w:style w:type="paragraph" w:styleId="aa">
    <w:name w:val="List Paragraph"/>
    <w:basedOn w:val="a"/>
    <w:uiPriority w:val="34"/>
    <w:qFormat/>
    <w:rsid w:val="00DF2605"/>
    <w:pPr>
      <w:ind w:firstLineChars="200" w:firstLine="420"/>
    </w:pPr>
  </w:style>
  <w:style w:type="character" w:customStyle="1" w:styleId="apple-tab-span">
    <w:name w:val="apple-tab-span"/>
    <w:basedOn w:val="a0"/>
    <w:rsid w:val="00DF2605"/>
  </w:style>
  <w:style w:type="character" w:customStyle="1" w:styleId="hljs-title">
    <w:name w:val="hljs-title"/>
    <w:basedOn w:val="a0"/>
    <w:rsid w:val="00DF2605"/>
  </w:style>
  <w:style w:type="character" w:customStyle="1" w:styleId="hljs-attribute">
    <w:name w:val="hljs-attribute"/>
    <w:basedOn w:val="a0"/>
    <w:rsid w:val="00DF2605"/>
  </w:style>
  <w:style w:type="character" w:customStyle="1" w:styleId="hljs-value">
    <w:name w:val="hljs-value"/>
    <w:basedOn w:val="a0"/>
    <w:rsid w:val="00DF2605"/>
  </w:style>
  <w:style w:type="character" w:customStyle="1" w:styleId="hljs-constant">
    <w:name w:val="hljs-constant"/>
    <w:basedOn w:val="a0"/>
    <w:rsid w:val="00DF2605"/>
  </w:style>
  <w:style w:type="character" w:customStyle="1" w:styleId="hljs-tag">
    <w:name w:val="hljs-tag"/>
    <w:basedOn w:val="a0"/>
    <w:rsid w:val="00DF2605"/>
  </w:style>
  <w:style w:type="character" w:customStyle="1" w:styleId="keyword">
    <w:name w:val="keyword"/>
    <w:basedOn w:val="a0"/>
    <w:rsid w:val="00B408DC"/>
  </w:style>
  <w:style w:type="character" w:customStyle="1" w:styleId="comment">
    <w:name w:val="comment"/>
    <w:basedOn w:val="a0"/>
    <w:rsid w:val="00B408DC"/>
  </w:style>
  <w:style w:type="table" w:styleId="30">
    <w:name w:val="Plain Table 3"/>
    <w:basedOn w:val="a1"/>
    <w:uiPriority w:val="43"/>
    <w:rsid w:val="004668F9"/>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0">
    <w:name w:val="Plain Table 1"/>
    <w:basedOn w:val="a1"/>
    <w:uiPriority w:val="41"/>
    <w:rsid w:val="004668F9"/>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comment">
    <w:name w:val="hljs-comment"/>
    <w:basedOn w:val="a0"/>
    <w:rsid w:val="00EC4040"/>
  </w:style>
  <w:style w:type="character" w:customStyle="1" w:styleId="hljs-doctag">
    <w:name w:val="hljs-doctag"/>
    <w:basedOn w:val="a0"/>
    <w:rsid w:val="00EC4040"/>
  </w:style>
  <w:style w:type="character" w:customStyle="1" w:styleId="hljs-class">
    <w:name w:val="hljs-class"/>
    <w:basedOn w:val="a0"/>
    <w:rsid w:val="00EC4040"/>
  </w:style>
  <w:style w:type="character" w:customStyle="1" w:styleId="hljs-function">
    <w:name w:val="hljs-function"/>
    <w:basedOn w:val="a0"/>
    <w:rsid w:val="00EC4040"/>
  </w:style>
  <w:style w:type="character" w:customStyle="1" w:styleId="hljs-params">
    <w:name w:val="hljs-params"/>
    <w:basedOn w:val="a0"/>
    <w:rsid w:val="00EC4040"/>
  </w:style>
  <w:style w:type="character" w:customStyle="1" w:styleId="hljs-number">
    <w:name w:val="hljs-number"/>
    <w:basedOn w:val="a0"/>
    <w:rsid w:val="00EC4040"/>
  </w:style>
  <w:style w:type="character" w:customStyle="1" w:styleId="number">
    <w:name w:val="number"/>
    <w:basedOn w:val="a0"/>
    <w:rsid w:val="00153458"/>
  </w:style>
  <w:style w:type="character" w:customStyle="1" w:styleId="string">
    <w:name w:val="string"/>
    <w:basedOn w:val="a0"/>
    <w:rsid w:val="00153458"/>
  </w:style>
  <w:style w:type="character" w:customStyle="1" w:styleId="annotation">
    <w:name w:val="annotation"/>
    <w:basedOn w:val="a0"/>
    <w:rsid w:val="00767CF6"/>
  </w:style>
  <w:style w:type="character" w:customStyle="1" w:styleId="n">
    <w:name w:val="n"/>
    <w:basedOn w:val="a0"/>
    <w:rsid w:val="00C1430D"/>
  </w:style>
  <w:style w:type="character" w:customStyle="1" w:styleId="o">
    <w:name w:val="o"/>
    <w:basedOn w:val="a0"/>
    <w:rsid w:val="00C1430D"/>
  </w:style>
  <w:style w:type="character" w:customStyle="1" w:styleId="na">
    <w:name w:val="na"/>
    <w:basedOn w:val="a0"/>
    <w:rsid w:val="00C1430D"/>
  </w:style>
  <w:style w:type="character" w:customStyle="1" w:styleId="pun">
    <w:name w:val="pun"/>
    <w:basedOn w:val="a0"/>
    <w:rsid w:val="0001129B"/>
  </w:style>
  <w:style w:type="character" w:customStyle="1" w:styleId="typ">
    <w:name w:val="typ"/>
    <w:basedOn w:val="a0"/>
    <w:rsid w:val="0001129B"/>
  </w:style>
  <w:style w:type="character" w:customStyle="1" w:styleId="pln">
    <w:name w:val="pln"/>
    <w:basedOn w:val="a0"/>
    <w:rsid w:val="0001129B"/>
  </w:style>
  <w:style w:type="character" w:customStyle="1" w:styleId="lit">
    <w:name w:val="lit"/>
    <w:basedOn w:val="a0"/>
    <w:rsid w:val="0001129B"/>
  </w:style>
  <w:style w:type="character" w:customStyle="1" w:styleId="hljs-name">
    <w:name w:val="hljs-name"/>
    <w:basedOn w:val="a0"/>
    <w:rsid w:val="007869D3"/>
  </w:style>
  <w:style w:type="character" w:customStyle="1" w:styleId="hljs-builtin">
    <w:name w:val="hljs-built_in"/>
    <w:basedOn w:val="a0"/>
    <w:rsid w:val="007869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26597">
      <w:bodyDiv w:val="1"/>
      <w:marLeft w:val="0"/>
      <w:marRight w:val="0"/>
      <w:marTop w:val="0"/>
      <w:marBottom w:val="0"/>
      <w:divBdr>
        <w:top w:val="none" w:sz="0" w:space="0" w:color="auto"/>
        <w:left w:val="none" w:sz="0" w:space="0" w:color="auto"/>
        <w:bottom w:val="none" w:sz="0" w:space="0" w:color="auto"/>
        <w:right w:val="none" w:sz="0" w:space="0" w:color="auto"/>
      </w:divBdr>
    </w:div>
    <w:div w:id="28997202">
      <w:bodyDiv w:val="1"/>
      <w:marLeft w:val="0"/>
      <w:marRight w:val="0"/>
      <w:marTop w:val="0"/>
      <w:marBottom w:val="0"/>
      <w:divBdr>
        <w:top w:val="none" w:sz="0" w:space="0" w:color="auto"/>
        <w:left w:val="none" w:sz="0" w:space="0" w:color="auto"/>
        <w:bottom w:val="none" w:sz="0" w:space="0" w:color="auto"/>
        <w:right w:val="none" w:sz="0" w:space="0" w:color="auto"/>
      </w:divBdr>
      <w:divsChild>
        <w:div w:id="1807115064">
          <w:marLeft w:val="0"/>
          <w:marRight w:val="0"/>
          <w:marTop w:val="0"/>
          <w:marBottom w:val="0"/>
          <w:divBdr>
            <w:top w:val="none" w:sz="0" w:space="0" w:color="auto"/>
            <w:left w:val="none" w:sz="0" w:space="0" w:color="auto"/>
            <w:bottom w:val="none" w:sz="0" w:space="0" w:color="auto"/>
            <w:right w:val="none" w:sz="0" w:space="0" w:color="auto"/>
          </w:divBdr>
        </w:div>
      </w:divsChild>
    </w:div>
    <w:div w:id="30421978">
      <w:bodyDiv w:val="1"/>
      <w:marLeft w:val="0"/>
      <w:marRight w:val="0"/>
      <w:marTop w:val="0"/>
      <w:marBottom w:val="0"/>
      <w:divBdr>
        <w:top w:val="none" w:sz="0" w:space="0" w:color="auto"/>
        <w:left w:val="none" w:sz="0" w:space="0" w:color="auto"/>
        <w:bottom w:val="none" w:sz="0" w:space="0" w:color="auto"/>
        <w:right w:val="none" w:sz="0" w:space="0" w:color="auto"/>
      </w:divBdr>
    </w:div>
    <w:div w:id="33116501">
      <w:bodyDiv w:val="1"/>
      <w:marLeft w:val="0"/>
      <w:marRight w:val="0"/>
      <w:marTop w:val="0"/>
      <w:marBottom w:val="0"/>
      <w:divBdr>
        <w:top w:val="none" w:sz="0" w:space="0" w:color="auto"/>
        <w:left w:val="none" w:sz="0" w:space="0" w:color="auto"/>
        <w:bottom w:val="none" w:sz="0" w:space="0" w:color="auto"/>
        <w:right w:val="none" w:sz="0" w:space="0" w:color="auto"/>
      </w:divBdr>
    </w:div>
    <w:div w:id="48919092">
      <w:bodyDiv w:val="1"/>
      <w:marLeft w:val="0"/>
      <w:marRight w:val="0"/>
      <w:marTop w:val="0"/>
      <w:marBottom w:val="0"/>
      <w:divBdr>
        <w:top w:val="none" w:sz="0" w:space="0" w:color="auto"/>
        <w:left w:val="none" w:sz="0" w:space="0" w:color="auto"/>
        <w:bottom w:val="none" w:sz="0" w:space="0" w:color="auto"/>
        <w:right w:val="none" w:sz="0" w:space="0" w:color="auto"/>
      </w:divBdr>
    </w:div>
    <w:div w:id="56830099">
      <w:bodyDiv w:val="1"/>
      <w:marLeft w:val="0"/>
      <w:marRight w:val="0"/>
      <w:marTop w:val="0"/>
      <w:marBottom w:val="0"/>
      <w:divBdr>
        <w:top w:val="none" w:sz="0" w:space="0" w:color="auto"/>
        <w:left w:val="none" w:sz="0" w:space="0" w:color="auto"/>
        <w:bottom w:val="none" w:sz="0" w:space="0" w:color="auto"/>
        <w:right w:val="none" w:sz="0" w:space="0" w:color="auto"/>
      </w:divBdr>
    </w:div>
    <w:div w:id="57020911">
      <w:bodyDiv w:val="1"/>
      <w:marLeft w:val="0"/>
      <w:marRight w:val="0"/>
      <w:marTop w:val="0"/>
      <w:marBottom w:val="0"/>
      <w:divBdr>
        <w:top w:val="none" w:sz="0" w:space="0" w:color="auto"/>
        <w:left w:val="none" w:sz="0" w:space="0" w:color="auto"/>
        <w:bottom w:val="none" w:sz="0" w:space="0" w:color="auto"/>
        <w:right w:val="none" w:sz="0" w:space="0" w:color="auto"/>
      </w:divBdr>
    </w:div>
    <w:div w:id="74398027">
      <w:bodyDiv w:val="1"/>
      <w:marLeft w:val="0"/>
      <w:marRight w:val="0"/>
      <w:marTop w:val="0"/>
      <w:marBottom w:val="0"/>
      <w:divBdr>
        <w:top w:val="none" w:sz="0" w:space="0" w:color="auto"/>
        <w:left w:val="none" w:sz="0" w:space="0" w:color="auto"/>
        <w:bottom w:val="none" w:sz="0" w:space="0" w:color="auto"/>
        <w:right w:val="none" w:sz="0" w:space="0" w:color="auto"/>
      </w:divBdr>
    </w:div>
    <w:div w:id="74715769">
      <w:bodyDiv w:val="1"/>
      <w:marLeft w:val="0"/>
      <w:marRight w:val="0"/>
      <w:marTop w:val="0"/>
      <w:marBottom w:val="0"/>
      <w:divBdr>
        <w:top w:val="none" w:sz="0" w:space="0" w:color="auto"/>
        <w:left w:val="none" w:sz="0" w:space="0" w:color="auto"/>
        <w:bottom w:val="none" w:sz="0" w:space="0" w:color="auto"/>
        <w:right w:val="none" w:sz="0" w:space="0" w:color="auto"/>
      </w:divBdr>
    </w:div>
    <w:div w:id="82191538">
      <w:bodyDiv w:val="1"/>
      <w:marLeft w:val="0"/>
      <w:marRight w:val="0"/>
      <w:marTop w:val="0"/>
      <w:marBottom w:val="0"/>
      <w:divBdr>
        <w:top w:val="none" w:sz="0" w:space="0" w:color="auto"/>
        <w:left w:val="none" w:sz="0" w:space="0" w:color="auto"/>
        <w:bottom w:val="none" w:sz="0" w:space="0" w:color="auto"/>
        <w:right w:val="none" w:sz="0" w:space="0" w:color="auto"/>
      </w:divBdr>
    </w:div>
    <w:div w:id="86118404">
      <w:bodyDiv w:val="1"/>
      <w:marLeft w:val="0"/>
      <w:marRight w:val="0"/>
      <w:marTop w:val="0"/>
      <w:marBottom w:val="0"/>
      <w:divBdr>
        <w:top w:val="none" w:sz="0" w:space="0" w:color="auto"/>
        <w:left w:val="none" w:sz="0" w:space="0" w:color="auto"/>
        <w:bottom w:val="none" w:sz="0" w:space="0" w:color="auto"/>
        <w:right w:val="none" w:sz="0" w:space="0" w:color="auto"/>
      </w:divBdr>
    </w:div>
    <w:div w:id="87699690">
      <w:bodyDiv w:val="1"/>
      <w:marLeft w:val="0"/>
      <w:marRight w:val="0"/>
      <w:marTop w:val="0"/>
      <w:marBottom w:val="0"/>
      <w:divBdr>
        <w:top w:val="none" w:sz="0" w:space="0" w:color="auto"/>
        <w:left w:val="none" w:sz="0" w:space="0" w:color="auto"/>
        <w:bottom w:val="none" w:sz="0" w:space="0" w:color="auto"/>
        <w:right w:val="none" w:sz="0" w:space="0" w:color="auto"/>
      </w:divBdr>
    </w:div>
    <w:div w:id="93013749">
      <w:bodyDiv w:val="1"/>
      <w:marLeft w:val="0"/>
      <w:marRight w:val="0"/>
      <w:marTop w:val="0"/>
      <w:marBottom w:val="0"/>
      <w:divBdr>
        <w:top w:val="none" w:sz="0" w:space="0" w:color="auto"/>
        <w:left w:val="none" w:sz="0" w:space="0" w:color="auto"/>
        <w:bottom w:val="none" w:sz="0" w:space="0" w:color="auto"/>
        <w:right w:val="none" w:sz="0" w:space="0" w:color="auto"/>
      </w:divBdr>
    </w:div>
    <w:div w:id="117262671">
      <w:bodyDiv w:val="1"/>
      <w:marLeft w:val="0"/>
      <w:marRight w:val="0"/>
      <w:marTop w:val="0"/>
      <w:marBottom w:val="0"/>
      <w:divBdr>
        <w:top w:val="none" w:sz="0" w:space="0" w:color="auto"/>
        <w:left w:val="none" w:sz="0" w:space="0" w:color="auto"/>
        <w:bottom w:val="none" w:sz="0" w:space="0" w:color="auto"/>
        <w:right w:val="none" w:sz="0" w:space="0" w:color="auto"/>
      </w:divBdr>
    </w:div>
    <w:div w:id="122893669">
      <w:bodyDiv w:val="1"/>
      <w:marLeft w:val="0"/>
      <w:marRight w:val="0"/>
      <w:marTop w:val="0"/>
      <w:marBottom w:val="0"/>
      <w:divBdr>
        <w:top w:val="none" w:sz="0" w:space="0" w:color="auto"/>
        <w:left w:val="none" w:sz="0" w:space="0" w:color="auto"/>
        <w:bottom w:val="none" w:sz="0" w:space="0" w:color="auto"/>
        <w:right w:val="none" w:sz="0" w:space="0" w:color="auto"/>
      </w:divBdr>
    </w:div>
    <w:div w:id="134764112">
      <w:bodyDiv w:val="1"/>
      <w:marLeft w:val="0"/>
      <w:marRight w:val="0"/>
      <w:marTop w:val="0"/>
      <w:marBottom w:val="0"/>
      <w:divBdr>
        <w:top w:val="none" w:sz="0" w:space="0" w:color="auto"/>
        <w:left w:val="none" w:sz="0" w:space="0" w:color="auto"/>
        <w:bottom w:val="none" w:sz="0" w:space="0" w:color="auto"/>
        <w:right w:val="none" w:sz="0" w:space="0" w:color="auto"/>
      </w:divBdr>
    </w:div>
    <w:div w:id="136723716">
      <w:bodyDiv w:val="1"/>
      <w:marLeft w:val="0"/>
      <w:marRight w:val="0"/>
      <w:marTop w:val="0"/>
      <w:marBottom w:val="0"/>
      <w:divBdr>
        <w:top w:val="none" w:sz="0" w:space="0" w:color="auto"/>
        <w:left w:val="none" w:sz="0" w:space="0" w:color="auto"/>
        <w:bottom w:val="none" w:sz="0" w:space="0" w:color="auto"/>
        <w:right w:val="none" w:sz="0" w:space="0" w:color="auto"/>
      </w:divBdr>
    </w:div>
    <w:div w:id="169374643">
      <w:bodyDiv w:val="1"/>
      <w:marLeft w:val="0"/>
      <w:marRight w:val="0"/>
      <w:marTop w:val="0"/>
      <w:marBottom w:val="0"/>
      <w:divBdr>
        <w:top w:val="none" w:sz="0" w:space="0" w:color="auto"/>
        <w:left w:val="none" w:sz="0" w:space="0" w:color="auto"/>
        <w:bottom w:val="none" w:sz="0" w:space="0" w:color="auto"/>
        <w:right w:val="none" w:sz="0" w:space="0" w:color="auto"/>
      </w:divBdr>
    </w:div>
    <w:div w:id="195510963">
      <w:bodyDiv w:val="1"/>
      <w:marLeft w:val="0"/>
      <w:marRight w:val="0"/>
      <w:marTop w:val="0"/>
      <w:marBottom w:val="0"/>
      <w:divBdr>
        <w:top w:val="none" w:sz="0" w:space="0" w:color="auto"/>
        <w:left w:val="none" w:sz="0" w:space="0" w:color="auto"/>
        <w:bottom w:val="none" w:sz="0" w:space="0" w:color="auto"/>
        <w:right w:val="none" w:sz="0" w:space="0" w:color="auto"/>
      </w:divBdr>
    </w:div>
    <w:div w:id="199978922">
      <w:bodyDiv w:val="1"/>
      <w:marLeft w:val="0"/>
      <w:marRight w:val="0"/>
      <w:marTop w:val="0"/>
      <w:marBottom w:val="0"/>
      <w:divBdr>
        <w:top w:val="none" w:sz="0" w:space="0" w:color="auto"/>
        <w:left w:val="none" w:sz="0" w:space="0" w:color="auto"/>
        <w:bottom w:val="none" w:sz="0" w:space="0" w:color="auto"/>
        <w:right w:val="none" w:sz="0" w:space="0" w:color="auto"/>
      </w:divBdr>
      <w:divsChild>
        <w:div w:id="16995590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22373473">
      <w:bodyDiv w:val="1"/>
      <w:marLeft w:val="0"/>
      <w:marRight w:val="0"/>
      <w:marTop w:val="0"/>
      <w:marBottom w:val="0"/>
      <w:divBdr>
        <w:top w:val="none" w:sz="0" w:space="0" w:color="auto"/>
        <w:left w:val="none" w:sz="0" w:space="0" w:color="auto"/>
        <w:bottom w:val="none" w:sz="0" w:space="0" w:color="auto"/>
        <w:right w:val="none" w:sz="0" w:space="0" w:color="auto"/>
      </w:divBdr>
    </w:div>
    <w:div w:id="229386837">
      <w:bodyDiv w:val="1"/>
      <w:marLeft w:val="0"/>
      <w:marRight w:val="0"/>
      <w:marTop w:val="0"/>
      <w:marBottom w:val="0"/>
      <w:divBdr>
        <w:top w:val="none" w:sz="0" w:space="0" w:color="auto"/>
        <w:left w:val="none" w:sz="0" w:space="0" w:color="auto"/>
        <w:bottom w:val="none" w:sz="0" w:space="0" w:color="auto"/>
        <w:right w:val="none" w:sz="0" w:space="0" w:color="auto"/>
      </w:divBdr>
    </w:div>
    <w:div w:id="232668053">
      <w:bodyDiv w:val="1"/>
      <w:marLeft w:val="0"/>
      <w:marRight w:val="0"/>
      <w:marTop w:val="0"/>
      <w:marBottom w:val="0"/>
      <w:divBdr>
        <w:top w:val="none" w:sz="0" w:space="0" w:color="auto"/>
        <w:left w:val="none" w:sz="0" w:space="0" w:color="auto"/>
        <w:bottom w:val="none" w:sz="0" w:space="0" w:color="auto"/>
        <w:right w:val="none" w:sz="0" w:space="0" w:color="auto"/>
      </w:divBdr>
      <w:divsChild>
        <w:div w:id="1315909665">
          <w:marLeft w:val="0"/>
          <w:marRight w:val="0"/>
          <w:marTop w:val="0"/>
          <w:marBottom w:val="0"/>
          <w:divBdr>
            <w:top w:val="none" w:sz="0" w:space="0" w:color="auto"/>
            <w:left w:val="none" w:sz="0" w:space="0" w:color="auto"/>
            <w:bottom w:val="none" w:sz="0" w:space="0" w:color="auto"/>
            <w:right w:val="none" w:sz="0" w:space="0" w:color="auto"/>
          </w:divBdr>
        </w:div>
        <w:div w:id="1987080460">
          <w:marLeft w:val="0"/>
          <w:marRight w:val="0"/>
          <w:marTop w:val="0"/>
          <w:marBottom w:val="0"/>
          <w:divBdr>
            <w:top w:val="none" w:sz="0" w:space="0" w:color="auto"/>
            <w:left w:val="none" w:sz="0" w:space="0" w:color="auto"/>
            <w:bottom w:val="none" w:sz="0" w:space="0" w:color="auto"/>
            <w:right w:val="none" w:sz="0" w:space="0" w:color="auto"/>
          </w:divBdr>
        </w:div>
      </w:divsChild>
    </w:div>
    <w:div w:id="234710054">
      <w:bodyDiv w:val="1"/>
      <w:marLeft w:val="0"/>
      <w:marRight w:val="0"/>
      <w:marTop w:val="0"/>
      <w:marBottom w:val="0"/>
      <w:divBdr>
        <w:top w:val="none" w:sz="0" w:space="0" w:color="auto"/>
        <w:left w:val="none" w:sz="0" w:space="0" w:color="auto"/>
        <w:bottom w:val="none" w:sz="0" w:space="0" w:color="auto"/>
        <w:right w:val="none" w:sz="0" w:space="0" w:color="auto"/>
      </w:divBdr>
    </w:div>
    <w:div w:id="237131380">
      <w:bodyDiv w:val="1"/>
      <w:marLeft w:val="0"/>
      <w:marRight w:val="0"/>
      <w:marTop w:val="0"/>
      <w:marBottom w:val="0"/>
      <w:divBdr>
        <w:top w:val="none" w:sz="0" w:space="0" w:color="auto"/>
        <w:left w:val="none" w:sz="0" w:space="0" w:color="auto"/>
        <w:bottom w:val="none" w:sz="0" w:space="0" w:color="auto"/>
        <w:right w:val="none" w:sz="0" w:space="0" w:color="auto"/>
      </w:divBdr>
    </w:div>
    <w:div w:id="245771351">
      <w:bodyDiv w:val="1"/>
      <w:marLeft w:val="0"/>
      <w:marRight w:val="0"/>
      <w:marTop w:val="0"/>
      <w:marBottom w:val="0"/>
      <w:divBdr>
        <w:top w:val="none" w:sz="0" w:space="0" w:color="auto"/>
        <w:left w:val="none" w:sz="0" w:space="0" w:color="auto"/>
        <w:bottom w:val="none" w:sz="0" w:space="0" w:color="auto"/>
        <w:right w:val="none" w:sz="0" w:space="0" w:color="auto"/>
      </w:divBdr>
    </w:div>
    <w:div w:id="252592320">
      <w:bodyDiv w:val="1"/>
      <w:marLeft w:val="0"/>
      <w:marRight w:val="0"/>
      <w:marTop w:val="0"/>
      <w:marBottom w:val="0"/>
      <w:divBdr>
        <w:top w:val="none" w:sz="0" w:space="0" w:color="auto"/>
        <w:left w:val="none" w:sz="0" w:space="0" w:color="auto"/>
        <w:bottom w:val="none" w:sz="0" w:space="0" w:color="auto"/>
        <w:right w:val="none" w:sz="0" w:space="0" w:color="auto"/>
      </w:divBdr>
      <w:divsChild>
        <w:div w:id="1919702983">
          <w:marLeft w:val="0"/>
          <w:marRight w:val="0"/>
          <w:marTop w:val="0"/>
          <w:marBottom w:val="0"/>
          <w:divBdr>
            <w:top w:val="none" w:sz="0" w:space="0" w:color="auto"/>
            <w:left w:val="none" w:sz="0" w:space="0" w:color="auto"/>
            <w:bottom w:val="none" w:sz="0" w:space="0" w:color="auto"/>
            <w:right w:val="none" w:sz="0" w:space="0" w:color="auto"/>
          </w:divBdr>
        </w:div>
      </w:divsChild>
    </w:div>
    <w:div w:id="254096793">
      <w:bodyDiv w:val="1"/>
      <w:marLeft w:val="0"/>
      <w:marRight w:val="0"/>
      <w:marTop w:val="0"/>
      <w:marBottom w:val="0"/>
      <w:divBdr>
        <w:top w:val="none" w:sz="0" w:space="0" w:color="auto"/>
        <w:left w:val="none" w:sz="0" w:space="0" w:color="auto"/>
        <w:bottom w:val="none" w:sz="0" w:space="0" w:color="auto"/>
        <w:right w:val="none" w:sz="0" w:space="0" w:color="auto"/>
      </w:divBdr>
      <w:divsChild>
        <w:div w:id="1180118866">
          <w:marLeft w:val="0"/>
          <w:marRight w:val="0"/>
          <w:marTop w:val="0"/>
          <w:marBottom w:val="0"/>
          <w:divBdr>
            <w:top w:val="none" w:sz="0" w:space="0" w:color="auto"/>
            <w:left w:val="none" w:sz="0" w:space="0" w:color="auto"/>
            <w:bottom w:val="none" w:sz="0" w:space="0" w:color="auto"/>
            <w:right w:val="none" w:sz="0" w:space="0" w:color="auto"/>
          </w:divBdr>
        </w:div>
        <w:div w:id="1685786082">
          <w:marLeft w:val="0"/>
          <w:marRight w:val="0"/>
          <w:marTop w:val="0"/>
          <w:marBottom w:val="0"/>
          <w:divBdr>
            <w:top w:val="none" w:sz="0" w:space="0" w:color="auto"/>
            <w:left w:val="none" w:sz="0" w:space="0" w:color="auto"/>
            <w:bottom w:val="none" w:sz="0" w:space="0" w:color="auto"/>
            <w:right w:val="none" w:sz="0" w:space="0" w:color="auto"/>
          </w:divBdr>
        </w:div>
      </w:divsChild>
    </w:div>
    <w:div w:id="259684860">
      <w:bodyDiv w:val="1"/>
      <w:marLeft w:val="0"/>
      <w:marRight w:val="0"/>
      <w:marTop w:val="0"/>
      <w:marBottom w:val="0"/>
      <w:divBdr>
        <w:top w:val="none" w:sz="0" w:space="0" w:color="auto"/>
        <w:left w:val="none" w:sz="0" w:space="0" w:color="auto"/>
        <w:bottom w:val="none" w:sz="0" w:space="0" w:color="auto"/>
        <w:right w:val="none" w:sz="0" w:space="0" w:color="auto"/>
      </w:divBdr>
    </w:div>
    <w:div w:id="259989368">
      <w:bodyDiv w:val="1"/>
      <w:marLeft w:val="0"/>
      <w:marRight w:val="0"/>
      <w:marTop w:val="0"/>
      <w:marBottom w:val="0"/>
      <w:divBdr>
        <w:top w:val="none" w:sz="0" w:space="0" w:color="auto"/>
        <w:left w:val="none" w:sz="0" w:space="0" w:color="auto"/>
        <w:bottom w:val="none" w:sz="0" w:space="0" w:color="auto"/>
        <w:right w:val="none" w:sz="0" w:space="0" w:color="auto"/>
      </w:divBdr>
      <w:divsChild>
        <w:div w:id="109035172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81037320">
      <w:bodyDiv w:val="1"/>
      <w:marLeft w:val="0"/>
      <w:marRight w:val="0"/>
      <w:marTop w:val="0"/>
      <w:marBottom w:val="0"/>
      <w:divBdr>
        <w:top w:val="none" w:sz="0" w:space="0" w:color="auto"/>
        <w:left w:val="none" w:sz="0" w:space="0" w:color="auto"/>
        <w:bottom w:val="none" w:sz="0" w:space="0" w:color="auto"/>
        <w:right w:val="none" w:sz="0" w:space="0" w:color="auto"/>
      </w:divBdr>
    </w:div>
    <w:div w:id="298071115">
      <w:bodyDiv w:val="1"/>
      <w:marLeft w:val="0"/>
      <w:marRight w:val="0"/>
      <w:marTop w:val="0"/>
      <w:marBottom w:val="0"/>
      <w:divBdr>
        <w:top w:val="none" w:sz="0" w:space="0" w:color="auto"/>
        <w:left w:val="none" w:sz="0" w:space="0" w:color="auto"/>
        <w:bottom w:val="none" w:sz="0" w:space="0" w:color="auto"/>
        <w:right w:val="none" w:sz="0" w:space="0" w:color="auto"/>
      </w:divBdr>
    </w:div>
    <w:div w:id="303198592">
      <w:bodyDiv w:val="1"/>
      <w:marLeft w:val="0"/>
      <w:marRight w:val="0"/>
      <w:marTop w:val="0"/>
      <w:marBottom w:val="0"/>
      <w:divBdr>
        <w:top w:val="none" w:sz="0" w:space="0" w:color="auto"/>
        <w:left w:val="none" w:sz="0" w:space="0" w:color="auto"/>
        <w:bottom w:val="none" w:sz="0" w:space="0" w:color="auto"/>
        <w:right w:val="none" w:sz="0" w:space="0" w:color="auto"/>
      </w:divBdr>
    </w:div>
    <w:div w:id="315764996">
      <w:bodyDiv w:val="1"/>
      <w:marLeft w:val="0"/>
      <w:marRight w:val="0"/>
      <w:marTop w:val="0"/>
      <w:marBottom w:val="0"/>
      <w:divBdr>
        <w:top w:val="none" w:sz="0" w:space="0" w:color="auto"/>
        <w:left w:val="none" w:sz="0" w:space="0" w:color="auto"/>
        <w:bottom w:val="none" w:sz="0" w:space="0" w:color="auto"/>
        <w:right w:val="none" w:sz="0" w:space="0" w:color="auto"/>
      </w:divBdr>
    </w:div>
    <w:div w:id="327175803">
      <w:bodyDiv w:val="1"/>
      <w:marLeft w:val="0"/>
      <w:marRight w:val="0"/>
      <w:marTop w:val="0"/>
      <w:marBottom w:val="0"/>
      <w:divBdr>
        <w:top w:val="none" w:sz="0" w:space="0" w:color="auto"/>
        <w:left w:val="none" w:sz="0" w:space="0" w:color="auto"/>
        <w:bottom w:val="none" w:sz="0" w:space="0" w:color="auto"/>
        <w:right w:val="none" w:sz="0" w:space="0" w:color="auto"/>
      </w:divBdr>
    </w:div>
    <w:div w:id="329411078">
      <w:bodyDiv w:val="1"/>
      <w:marLeft w:val="0"/>
      <w:marRight w:val="0"/>
      <w:marTop w:val="0"/>
      <w:marBottom w:val="0"/>
      <w:divBdr>
        <w:top w:val="none" w:sz="0" w:space="0" w:color="auto"/>
        <w:left w:val="none" w:sz="0" w:space="0" w:color="auto"/>
        <w:bottom w:val="none" w:sz="0" w:space="0" w:color="auto"/>
        <w:right w:val="none" w:sz="0" w:space="0" w:color="auto"/>
      </w:divBdr>
    </w:div>
    <w:div w:id="333723985">
      <w:bodyDiv w:val="1"/>
      <w:marLeft w:val="0"/>
      <w:marRight w:val="0"/>
      <w:marTop w:val="0"/>
      <w:marBottom w:val="0"/>
      <w:divBdr>
        <w:top w:val="none" w:sz="0" w:space="0" w:color="auto"/>
        <w:left w:val="none" w:sz="0" w:space="0" w:color="auto"/>
        <w:bottom w:val="none" w:sz="0" w:space="0" w:color="auto"/>
        <w:right w:val="none" w:sz="0" w:space="0" w:color="auto"/>
      </w:divBdr>
    </w:div>
    <w:div w:id="336468567">
      <w:bodyDiv w:val="1"/>
      <w:marLeft w:val="0"/>
      <w:marRight w:val="0"/>
      <w:marTop w:val="0"/>
      <w:marBottom w:val="0"/>
      <w:divBdr>
        <w:top w:val="none" w:sz="0" w:space="0" w:color="auto"/>
        <w:left w:val="none" w:sz="0" w:space="0" w:color="auto"/>
        <w:bottom w:val="none" w:sz="0" w:space="0" w:color="auto"/>
        <w:right w:val="none" w:sz="0" w:space="0" w:color="auto"/>
      </w:divBdr>
    </w:div>
    <w:div w:id="366563572">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87844656">
      <w:bodyDiv w:val="1"/>
      <w:marLeft w:val="0"/>
      <w:marRight w:val="0"/>
      <w:marTop w:val="0"/>
      <w:marBottom w:val="0"/>
      <w:divBdr>
        <w:top w:val="none" w:sz="0" w:space="0" w:color="auto"/>
        <w:left w:val="none" w:sz="0" w:space="0" w:color="auto"/>
        <w:bottom w:val="none" w:sz="0" w:space="0" w:color="auto"/>
        <w:right w:val="none" w:sz="0" w:space="0" w:color="auto"/>
      </w:divBdr>
    </w:div>
    <w:div w:id="389424070">
      <w:bodyDiv w:val="1"/>
      <w:marLeft w:val="0"/>
      <w:marRight w:val="0"/>
      <w:marTop w:val="0"/>
      <w:marBottom w:val="0"/>
      <w:divBdr>
        <w:top w:val="none" w:sz="0" w:space="0" w:color="auto"/>
        <w:left w:val="none" w:sz="0" w:space="0" w:color="auto"/>
        <w:bottom w:val="none" w:sz="0" w:space="0" w:color="auto"/>
        <w:right w:val="none" w:sz="0" w:space="0" w:color="auto"/>
      </w:divBdr>
    </w:div>
    <w:div w:id="395247933">
      <w:bodyDiv w:val="1"/>
      <w:marLeft w:val="0"/>
      <w:marRight w:val="0"/>
      <w:marTop w:val="0"/>
      <w:marBottom w:val="0"/>
      <w:divBdr>
        <w:top w:val="none" w:sz="0" w:space="0" w:color="auto"/>
        <w:left w:val="none" w:sz="0" w:space="0" w:color="auto"/>
        <w:bottom w:val="none" w:sz="0" w:space="0" w:color="auto"/>
        <w:right w:val="none" w:sz="0" w:space="0" w:color="auto"/>
      </w:divBdr>
      <w:divsChild>
        <w:div w:id="2202015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98527453">
      <w:bodyDiv w:val="1"/>
      <w:marLeft w:val="0"/>
      <w:marRight w:val="0"/>
      <w:marTop w:val="0"/>
      <w:marBottom w:val="0"/>
      <w:divBdr>
        <w:top w:val="none" w:sz="0" w:space="0" w:color="auto"/>
        <w:left w:val="none" w:sz="0" w:space="0" w:color="auto"/>
        <w:bottom w:val="none" w:sz="0" w:space="0" w:color="auto"/>
        <w:right w:val="none" w:sz="0" w:space="0" w:color="auto"/>
      </w:divBdr>
    </w:div>
    <w:div w:id="422067716">
      <w:bodyDiv w:val="1"/>
      <w:marLeft w:val="0"/>
      <w:marRight w:val="0"/>
      <w:marTop w:val="0"/>
      <w:marBottom w:val="0"/>
      <w:divBdr>
        <w:top w:val="none" w:sz="0" w:space="0" w:color="auto"/>
        <w:left w:val="none" w:sz="0" w:space="0" w:color="auto"/>
        <w:bottom w:val="none" w:sz="0" w:space="0" w:color="auto"/>
        <w:right w:val="none" w:sz="0" w:space="0" w:color="auto"/>
      </w:divBdr>
      <w:divsChild>
        <w:div w:id="184288408">
          <w:marLeft w:val="0"/>
          <w:marRight w:val="0"/>
          <w:marTop w:val="0"/>
          <w:marBottom w:val="0"/>
          <w:divBdr>
            <w:top w:val="none" w:sz="0" w:space="0" w:color="auto"/>
            <w:left w:val="none" w:sz="0" w:space="0" w:color="auto"/>
            <w:bottom w:val="none" w:sz="0" w:space="0" w:color="auto"/>
            <w:right w:val="none" w:sz="0" w:space="0" w:color="auto"/>
          </w:divBdr>
        </w:div>
      </w:divsChild>
    </w:div>
    <w:div w:id="431899762">
      <w:bodyDiv w:val="1"/>
      <w:marLeft w:val="0"/>
      <w:marRight w:val="0"/>
      <w:marTop w:val="0"/>
      <w:marBottom w:val="0"/>
      <w:divBdr>
        <w:top w:val="none" w:sz="0" w:space="0" w:color="auto"/>
        <w:left w:val="none" w:sz="0" w:space="0" w:color="auto"/>
        <w:bottom w:val="none" w:sz="0" w:space="0" w:color="auto"/>
        <w:right w:val="none" w:sz="0" w:space="0" w:color="auto"/>
      </w:divBdr>
    </w:div>
    <w:div w:id="453524648">
      <w:bodyDiv w:val="1"/>
      <w:marLeft w:val="0"/>
      <w:marRight w:val="0"/>
      <w:marTop w:val="0"/>
      <w:marBottom w:val="0"/>
      <w:divBdr>
        <w:top w:val="none" w:sz="0" w:space="0" w:color="auto"/>
        <w:left w:val="none" w:sz="0" w:space="0" w:color="auto"/>
        <w:bottom w:val="none" w:sz="0" w:space="0" w:color="auto"/>
        <w:right w:val="none" w:sz="0" w:space="0" w:color="auto"/>
      </w:divBdr>
    </w:div>
    <w:div w:id="456339982">
      <w:bodyDiv w:val="1"/>
      <w:marLeft w:val="0"/>
      <w:marRight w:val="0"/>
      <w:marTop w:val="0"/>
      <w:marBottom w:val="0"/>
      <w:divBdr>
        <w:top w:val="none" w:sz="0" w:space="0" w:color="auto"/>
        <w:left w:val="none" w:sz="0" w:space="0" w:color="auto"/>
        <w:bottom w:val="none" w:sz="0" w:space="0" w:color="auto"/>
        <w:right w:val="none" w:sz="0" w:space="0" w:color="auto"/>
      </w:divBdr>
      <w:divsChild>
        <w:div w:id="204991758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64392089">
      <w:bodyDiv w:val="1"/>
      <w:marLeft w:val="0"/>
      <w:marRight w:val="0"/>
      <w:marTop w:val="0"/>
      <w:marBottom w:val="0"/>
      <w:divBdr>
        <w:top w:val="none" w:sz="0" w:space="0" w:color="auto"/>
        <w:left w:val="none" w:sz="0" w:space="0" w:color="auto"/>
        <w:bottom w:val="none" w:sz="0" w:space="0" w:color="auto"/>
        <w:right w:val="none" w:sz="0" w:space="0" w:color="auto"/>
      </w:divBdr>
    </w:div>
    <w:div w:id="464584898">
      <w:bodyDiv w:val="1"/>
      <w:marLeft w:val="0"/>
      <w:marRight w:val="0"/>
      <w:marTop w:val="0"/>
      <w:marBottom w:val="0"/>
      <w:divBdr>
        <w:top w:val="none" w:sz="0" w:space="0" w:color="auto"/>
        <w:left w:val="none" w:sz="0" w:space="0" w:color="auto"/>
        <w:bottom w:val="none" w:sz="0" w:space="0" w:color="auto"/>
        <w:right w:val="none" w:sz="0" w:space="0" w:color="auto"/>
      </w:divBdr>
    </w:div>
    <w:div w:id="471094535">
      <w:bodyDiv w:val="1"/>
      <w:marLeft w:val="0"/>
      <w:marRight w:val="0"/>
      <w:marTop w:val="0"/>
      <w:marBottom w:val="0"/>
      <w:divBdr>
        <w:top w:val="none" w:sz="0" w:space="0" w:color="auto"/>
        <w:left w:val="none" w:sz="0" w:space="0" w:color="auto"/>
        <w:bottom w:val="none" w:sz="0" w:space="0" w:color="auto"/>
        <w:right w:val="none" w:sz="0" w:space="0" w:color="auto"/>
      </w:divBdr>
    </w:div>
    <w:div w:id="478420448">
      <w:bodyDiv w:val="1"/>
      <w:marLeft w:val="0"/>
      <w:marRight w:val="0"/>
      <w:marTop w:val="0"/>
      <w:marBottom w:val="0"/>
      <w:divBdr>
        <w:top w:val="none" w:sz="0" w:space="0" w:color="auto"/>
        <w:left w:val="none" w:sz="0" w:space="0" w:color="auto"/>
        <w:bottom w:val="none" w:sz="0" w:space="0" w:color="auto"/>
        <w:right w:val="none" w:sz="0" w:space="0" w:color="auto"/>
      </w:divBdr>
    </w:div>
    <w:div w:id="480662150">
      <w:bodyDiv w:val="1"/>
      <w:marLeft w:val="0"/>
      <w:marRight w:val="0"/>
      <w:marTop w:val="0"/>
      <w:marBottom w:val="0"/>
      <w:divBdr>
        <w:top w:val="none" w:sz="0" w:space="0" w:color="auto"/>
        <w:left w:val="none" w:sz="0" w:space="0" w:color="auto"/>
        <w:bottom w:val="none" w:sz="0" w:space="0" w:color="auto"/>
        <w:right w:val="none" w:sz="0" w:space="0" w:color="auto"/>
      </w:divBdr>
      <w:divsChild>
        <w:div w:id="328677781">
          <w:marLeft w:val="0"/>
          <w:marRight w:val="0"/>
          <w:marTop w:val="0"/>
          <w:marBottom w:val="0"/>
          <w:divBdr>
            <w:top w:val="none" w:sz="0" w:space="0" w:color="auto"/>
            <w:left w:val="none" w:sz="0" w:space="0" w:color="auto"/>
            <w:bottom w:val="none" w:sz="0" w:space="0" w:color="auto"/>
            <w:right w:val="none" w:sz="0" w:space="0" w:color="auto"/>
          </w:divBdr>
        </w:div>
        <w:div w:id="487793717">
          <w:marLeft w:val="0"/>
          <w:marRight w:val="0"/>
          <w:marTop w:val="0"/>
          <w:marBottom w:val="0"/>
          <w:divBdr>
            <w:top w:val="none" w:sz="0" w:space="0" w:color="auto"/>
            <w:left w:val="none" w:sz="0" w:space="0" w:color="auto"/>
            <w:bottom w:val="none" w:sz="0" w:space="0" w:color="auto"/>
            <w:right w:val="none" w:sz="0" w:space="0" w:color="auto"/>
          </w:divBdr>
        </w:div>
        <w:div w:id="834999031">
          <w:marLeft w:val="0"/>
          <w:marRight w:val="0"/>
          <w:marTop w:val="0"/>
          <w:marBottom w:val="0"/>
          <w:divBdr>
            <w:top w:val="none" w:sz="0" w:space="0" w:color="auto"/>
            <w:left w:val="none" w:sz="0" w:space="0" w:color="auto"/>
            <w:bottom w:val="none" w:sz="0" w:space="0" w:color="auto"/>
            <w:right w:val="none" w:sz="0" w:space="0" w:color="auto"/>
          </w:divBdr>
        </w:div>
      </w:divsChild>
    </w:div>
    <w:div w:id="489642099">
      <w:bodyDiv w:val="1"/>
      <w:marLeft w:val="0"/>
      <w:marRight w:val="0"/>
      <w:marTop w:val="0"/>
      <w:marBottom w:val="0"/>
      <w:divBdr>
        <w:top w:val="none" w:sz="0" w:space="0" w:color="auto"/>
        <w:left w:val="none" w:sz="0" w:space="0" w:color="auto"/>
        <w:bottom w:val="none" w:sz="0" w:space="0" w:color="auto"/>
        <w:right w:val="none" w:sz="0" w:space="0" w:color="auto"/>
      </w:divBdr>
    </w:div>
    <w:div w:id="504705044">
      <w:bodyDiv w:val="1"/>
      <w:marLeft w:val="0"/>
      <w:marRight w:val="0"/>
      <w:marTop w:val="0"/>
      <w:marBottom w:val="0"/>
      <w:divBdr>
        <w:top w:val="none" w:sz="0" w:space="0" w:color="auto"/>
        <w:left w:val="none" w:sz="0" w:space="0" w:color="auto"/>
        <w:bottom w:val="none" w:sz="0" w:space="0" w:color="auto"/>
        <w:right w:val="none" w:sz="0" w:space="0" w:color="auto"/>
      </w:divBdr>
    </w:div>
    <w:div w:id="507526322">
      <w:bodyDiv w:val="1"/>
      <w:marLeft w:val="0"/>
      <w:marRight w:val="0"/>
      <w:marTop w:val="0"/>
      <w:marBottom w:val="0"/>
      <w:divBdr>
        <w:top w:val="none" w:sz="0" w:space="0" w:color="auto"/>
        <w:left w:val="none" w:sz="0" w:space="0" w:color="auto"/>
        <w:bottom w:val="none" w:sz="0" w:space="0" w:color="auto"/>
        <w:right w:val="none" w:sz="0" w:space="0" w:color="auto"/>
      </w:divBdr>
    </w:div>
    <w:div w:id="512838870">
      <w:bodyDiv w:val="1"/>
      <w:marLeft w:val="0"/>
      <w:marRight w:val="0"/>
      <w:marTop w:val="0"/>
      <w:marBottom w:val="0"/>
      <w:divBdr>
        <w:top w:val="none" w:sz="0" w:space="0" w:color="auto"/>
        <w:left w:val="none" w:sz="0" w:space="0" w:color="auto"/>
        <w:bottom w:val="none" w:sz="0" w:space="0" w:color="auto"/>
        <w:right w:val="none" w:sz="0" w:space="0" w:color="auto"/>
      </w:divBdr>
    </w:div>
    <w:div w:id="523448014">
      <w:bodyDiv w:val="1"/>
      <w:marLeft w:val="0"/>
      <w:marRight w:val="0"/>
      <w:marTop w:val="0"/>
      <w:marBottom w:val="0"/>
      <w:divBdr>
        <w:top w:val="none" w:sz="0" w:space="0" w:color="auto"/>
        <w:left w:val="none" w:sz="0" w:space="0" w:color="auto"/>
        <w:bottom w:val="none" w:sz="0" w:space="0" w:color="auto"/>
        <w:right w:val="none" w:sz="0" w:space="0" w:color="auto"/>
      </w:divBdr>
    </w:div>
    <w:div w:id="543568322">
      <w:bodyDiv w:val="1"/>
      <w:marLeft w:val="0"/>
      <w:marRight w:val="0"/>
      <w:marTop w:val="0"/>
      <w:marBottom w:val="0"/>
      <w:divBdr>
        <w:top w:val="none" w:sz="0" w:space="0" w:color="auto"/>
        <w:left w:val="none" w:sz="0" w:space="0" w:color="auto"/>
        <w:bottom w:val="none" w:sz="0" w:space="0" w:color="auto"/>
        <w:right w:val="none" w:sz="0" w:space="0" w:color="auto"/>
      </w:divBdr>
    </w:div>
    <w:div w:id="543836884">
      <w:bodyDiv w:val="1"/>
      <w:marLeft w:val="0"/>
      <w:marRight w:val="0"/>
      <w:marTop w:val="0"/>
      <w:marBottom w:val="0"/>
      <w:divBdr>
        <w:top w:val="none" w:sz="0" w:space="0" w:color="auto"/>
        <w:left w:val="none" w:sz="0" w:space="0" w:color="auto"/>
        <w:bottom w:val="none" w:sz="0" w:space="0" w:color="auto"/>
        <w:right w:val="none" w:sz="0" w:space="0" w:color="auto"/>
      </w:divBdr>
    </w:div>
    <w:div w:id="551160093">
      <w:bodyDiv w:val="1"/>
      <w:marLeft w:val="0"/>
      <w:marRight w:val="0"/>
      <w:marTop w:val="0"/>
      <w:marBottom w:val="0"/>
      <w:divBdr>
        <w:top w:val="none" w:sz="0" w:space="0" w:color="auto"/>
        <w:left w:val="none" w:sz="0" w:space="0" w:color="auto"/>
        <w:bottom w:val="none" w:sz="0" w:space="0" w:color="auto"/>
        <w:right w:val="none" w:sz="0" w:space="0" w:color="auto"/>
      </w:divBdr>
    </w:div>
    <w:div w:id="556211233">
      <w:bodyDiv w:val="1"/>
      <w:marLeft w:val="0"/>
      <w:marRight w:val="0"/>
      <w:marTop w:val="0"/>
      <w:marBottom w:val="0"/>
      <w:divBdr>
        <w:top w:val="none" w:sz="0" w:space="0" w:color="auto"/>
        <w:left w:val="none" w:sz="0" w:space="0" w:color="auto"/>
        <w:bottom w:val="none" w:sz="0" w:space="0" w:color="auto"/>
        <w:right w:val="none" w:sz="0" w:space="0" w:color="auto"/>
      </w:divBdr>
    </w:div>
    <w:div w:id="556622025">
      <w:bodyDiv w:val="1"/>
      <w:marLeft w:val="0"/>
      <w:marRight w:val="0"/>
      <w:marTop w:val="0"/>
      <w:marBottom w:val="0"/>
      <w:divBdr>
        <w:top w:val="none" w:sz="0" w:space="0" w:color="auto"/>
        <w:left w:val="none" w:sz="0" w:space="0" w:color="auto"/>
        <w:bottom w:val="none" w:sz="0" w:space="0" w:color="auto"/>
        <w:right w:val="none" w:sz="0" w:space="0" w:color="auto"/>
      </w:divBdr>
    </w:div>
    <w:div w:id="564923903">
      <w:bodyDiv w:val="1"/>
      <w:marLeft w:val="0"/>
      <w:marRight w:val="0"/>
      <w:marTop w:val="0"/>
      <w:marBottom w:val="0"/>
      <w:divBdr>
        <w:top w:val="none" w:sz="0" w:space="0" w:color="auto"/>
        <w:left w:val="none" w:sz="0" w:space="0" w:color="auto"/>
        <w:bottom w:val="none" w:sz="0" w:space="0" w:color="auto"/>
        <w:right w:val="none" w:sz="0" w:space="0" w:color="auto"/>
      </w:divBdr>
    </w:div>
    <w:div w:id="565652826">
      <w:bodyDiv w:val="1"/>
      <w:marLeft w:val="0"/>
      <w:marRight w:val="0"/>
      <w:marTop w:val="0"/>
      <w:marBottom w:val="0"/>
      <w:divBdr>
        <w:top w:val="none" w:sz="0" w:space="0" w:color="auto"/>
        <w:left w:val="none" w:sz="0" w:space="0" w:color="auto"/>
        <w:bottom w:val="none" w:sz="0" w:space="0" w:color="auto"/>
        <w:right w:val="none" w:sz="0" w:space="0" w:color="auto"/>
      </w:divBdr>
    </w:div>
    <w:div w:id="577786140">
      <w:bodyDiv w:val="1"/>
      <w:marLeft w:val="0"/>
      <w:marRight w:val="0"/>
      <w:marTop w:val="0"/>
      <w:marBottom w:val="0"/>
      <w:divBdr>
        <w:top w:val="none" w:sz="0" w:space="0" w:color="auto"/>
        <w:left w:val="none" w:sz="0" w:space="0" w:color="auto"/>
        <w:bottom w:val="none" w:sz="0" w:space="0" w:color="auto"/>
        <w:right w:val="none" w:sz="0" w:space="0" w:color="auto"/>
      </w:divBdr>
    </w:div>
    <w:div w:id="590814010">
      <w:bodyDiv w:val="1"/>
      <w:marLeft w:val="0"/>
      <w:marRight w:val="0"/>
      <w:marTop w:val="0"/>
      <w:marBottom w:val="0"/>
      <w:divBdr>
        <w:top w:val="none" w:sz="0" w:space="0" w:color="auto"/>
        <w:left w:val="none" w:sz="0" w:space="0" w:color="auto"/>
        <w:bottom w:val="none" w:sz="0" w:space="0" w:color="auto"/>
        <w:right w:val="none" w:sz="0" w:space="0" w:color="auto"/>
      </w:divBdr>
    </w:div>
    <w:div w:id="593175212">
      <w:bodyDiv w:val="1"/>
      <w:marLeft w:val="0"/>
      <w:marRight w:val="0"/>
      <w:marTop w:val="0"/>
      <w:marBottom w:val="0"/>
      <w:divBdr>
        <w:top w:val="none" w:sz="0" w:space="0" w:color="auto"/>
        <w:left w:val="none" w:sz="0" w:space="0" w:color="auto"/>
        <w:bottom w:val="none" w:sz="0" w:space="0" w:color="auto"/>
        <w:right w:val="none" w:sz="0" w:space="0" w:color="auto"/>
      </w:divBdr>
    </w:div>
    <w:div w:id="603612835">
      <w:bodyDiv w:val="1"/>
      <w:marLeft w:val="0"/>
      <w:marRight w:val="0"/>
      <w:marTop w:val="0"/>
      <w:marBottom w:val="0"/>
      <w:divBdr>
        <w:top w:val="none" w:sz="0" w:space="0" w:color="auto"/>
        <w:left w:val="none" w:sz="0" w:space="0" w:color="auto"/>
        <w:bottom w:val="none" w:sz="0" w:space="0" w:color="auto"/>
        <w:right w:val="none" w:sz="0" w:space="0" w:color="auto"/>
      </w:divBdr>
    </w:div>
    <w:div w:id="608659909">
      <w:bodyDiv w:val="1"/>
      <w:marLeft w:val="0"/>
      <w:marRight w:val="0"/>
      <w:marTop w:val="0"/>
      <w:marBottom w:val="0"/>
      <w:divBdr>
        <w:top w:val="none" w:sz="0" w:space="0" w:color="auto"/>
        <w:left w:val="none" w:sz="0" w:space="0" w:color="auto"/>
        <w:bottom w:val="none" w:sz="0" w:space="0" w:color="auto"/>
        <w:right w:val="none" w:sz="0" w:space="0" w:color="auto"/>
      </w:divBdr>
      <w:divsChild>
        <w:div w:id="303319099">
          <w:marLeft w:val="135"/>
          <w:marRight w:val="0"/>
          <w:marTop w:val="0"/>
          <w:marBottom w:val="0"/>
          <w:divBdr>
            <w:top w:val="none" w:sz="0" w:space="0" w:color="auto"/>
            <w:left w:val="none" w:sz="0" w:space="0" w:color="auto"/>
            <w:bottom w:val="none" w:sz="0" w:space="0" w:color="auto"/>
            <w:right w:val="none" w:sz="0" w:space="0" w:color="auto"/>
          </w:divBdr>
          <w:divsChild>
            <w:div w:id="1371103217">
              <w:marLeft w:val="0"/>
              <w:marRight w:val="0"/>
              <w:marTop w:val="0"/>
              <w:marBottom w:val="0"/>
              <w:divBdr>
                <w:top w:val="none" w:sz="0" w:space="0" w:color="auto"/>
                <w:left w:val="none" w:sz="0" w:space="0" w:color="auto"/>
                <w:bottom w:val="none" w:sz="0" w:space="0" w:color="auto"/>
                <w:right w:val="none" w:sz="0" w:space="0" w:color="auto"/>
              </w:divBdr>
              <w:divsChild>
                <w:div w:id="1724402031">
                  <w:marLeft w:val="0"/>
                  <w:marRight w:val="0"/>
                  <w:marTop w:val="0"/>
                  <w:marBottom w:val="0"/>
                  <w:divBdr>
                    <w:top w:val="none" w:sz="0" w:space="0" w:color="auto"/>
                    <w:left w:val="single" w:sz="18" w:space="2" w:color="6CE26C"/>
                    <w:bottom w:val="none" w:sz="0" w:space="0" w:color="auto"/>
                    <w:right w:val="none" w:sz="0" w:space="0" w:color="auto"/>
                  </w:divBdr>
                </w:div>
              </w:divsChild>
            </w:div>
          </w:divsChild>
        </w:div>
        <w:div w:id="1830167992">
          <w:marLeft w:val="135"/>
          <w:marRight w:val="0"/>
          <w:marTop w:val="0"/>
          <w:marBottom w:val="0"/>
          <w:divBdr>
            <w:top w:val="none" w:sz="0" w:space="0" w:color="auto"/>
            <w:left w:val="none" w:sz="0" w:space="0" w:color="auto"/>
            <w:bottom w:val="none" w:sz="0" w:space="0" w:color="auto"/>
            <w:right w:val="none" w:sz="0" w:space="0" w:color="auto"/>
          </w:divBdr>
          <w:divsChild>
            <w:div w:id="807552652">
              <w:marLeft w:val="0"/>
              <w:marRight w:val="0"/>
              <w:marTop w:val="0"/>
              <w:marBottom w:val="0"/>
              <w:divBdr>
                <w:top w:val="none" w:sz="0" w:space="0" w:color="auto"/>
                <w:left w:val="none" w:sz="0" w:space="0" w:color="auto"/>
                <w:bottom w:val="none" w:sz="0" w:space="0" w:color="auto"/>
                <w:right w:val="none" w:sz="0" w:space="0" w:color="auto"/>
              </w:divBdr>
              <w:divsChild>
                <w:div w:id="427896663">
                  <w:marLeft w:val="0"/>
                  <w:marRight w:val="0"/>
                  <w:marTop w:val="0"/>
                  <w:marBottom w:val="0"/>
                  <w:divBdr>
                    <w:top w:val="none" w:sz="0" w:space="0" w:color="auto"/>
                    <w:left w:val="single" w:sz="18" w:space="2" w:color="6CE26C"/>
                    <w:bottom w:val="none" w:sz="0" w:space="0" w:color="auto"/>
                    <w:right w:val="none" w:sz="0" w:space="0" w:color="auto"/>
                  </w:divBdr>
                </w:div>
              </w:divsChild>
            </w:div>
          </w:divsChild>
        </w:div>
        <w:div w:id="385954350">
          <w:marLeft w:val="135"/>
          <w:marRight w:val="0"/>
          <w:marTop w:val="0"/>
          <w:marBottom w:val="0"/>
          <w:divBdr>
            <w:top w:val="none" w:sz="0" w:space="0" w:color="auto"/>
            <w:left w:val="none" w:sz="0" w:space="0" w:color="auto"/>
            <w:bottom w:val="none" w:sz="0" w:space="0" w:color="auto"/>
            <w:right w:val="none" w:sz="0" w:space="0" w:color="auto"/>
          </w:divBdr>
          <w:divsChild>
            <w:div w:id="873158606">
              <w:marLeft w:val="0"/>
              <w:marRight w:val="0"/>
              <w:marTop w:val="0"/>
              <w:marBottom w:val="0"/>
              <w:divBdr>
                <w:top w:val="none" w:sz="0" w:space="0" w:color="auto"/>
                <w:left w:val="none" w:sz="0" w:space="0" w:color="auto"/>
                <w:bottom w:val="none" w:sz="0" w:space="0" w:color="auto"/>
                <w:right w:val="none" w:sz="0" w:space="0" w:color="auto"/>
              </w:divBdr>
              <w:divsChild>
                <w:div w:id="91511052">
                  <w:marLeft w:val="0"/>
                  <w:marRight w:val="0"/>
                  <w:marTop w:val="0"/>
                  <w:marBottom w:val="0"/>
                  <w:divBdr>
                    <w:top w:val="none" w:sz="0" w:space="0" w:color="auto"/>
                    <w:left w:val="single" w:sz="18" w:space="2" w:color="6CE26C"/>
                    <w:bottom w:val="none" w:sz="0" w:space="0" w:color="auto"/>
                    <w:right w:val="none" w:sz="0" w:space="0" w:color="auto"/>
                  </w:divBdr>
                </w:div>
              </w:divsChild>
            </w:div>
          </w:divsChild>
        </w:div>
        <w:div w:id="1316448147">
          <w:marLeft w:val="135"/>
          <w:marRight w:val="0"/>
          <w:marTop w:val="0"/>
          <w:marBottom w:val="0"/>
          <w:divBdr>
            <w:top w:val="none" w:sz="0" w:space="0" w:color="auto"/>
            <w:left w:val="none" w:sz="0" w:space="0" w:color="auto"/>
            <w:bottom w:val="none" w:sz="0" w:space="0" w:color="auto"/>
            <w:right w:val="none" w:sz="0" w:space="0" w:color="auto"/>
          </w:divBdr>
          <w:divsChild>
            <w:div w:id="1463310366">
              <w:marLeft w:val="0"/>
              <w:marRight w:val="0"/>
              <w:marTop w:val="0"/>
              <w:marBottom w:val="0"/>
              <w:divBdr>
                <w:top w:val="none" w:sz="0" w:space="0" w:color="auto"/>
                <w:left w:val="none" w:sz="0" w:space="0" w:color="auto"/>
                <w:bottom w:val="none" w:sz="0" w:space="0" w:color="auto"/>
                <w:right w:val="none" w:sz="0" w:space="0" w:color="auto"/>
              </w:divBdr>
              <w:divsChild>
                <w:div w:id="777916132">
                  <w:marLeft w:val="0"/>
                  <w:marRight w:val="0"/>
                  <w:marTop w:val="0"/>
                  <w:marBottom w:val="0"/>
                  <w:divBdr>
                    <w:top w:val="none" w:sz="0" w:space="0" w:color="auto"/>
                    <w:left w:val="single" w:sz="18" w:space="2" w:color="6CE26C"/>
                    <w:bottom w:val="none" w:sz="0" w:space="0" w:color="auto"/>
                    <w:right w:val="none" w:sz="0" w:space="0" w:color="auto"/>
                  </w:divBdr>
                </w:div>
              </w:divsChild>
            </w:div>
          </w:divsChild>
        </w:div>
      </w:divsChild>
    </w:div>
    <w:div w:id="615529102">
      <w:bodyDiv w:val="1"/>
      <w:marLeft w:val="0"/>
      <w:marRight w:val="0"/>
      <w:marTop w:val="0"/>
      <w:marBottom w:val="0"/>
      <w:divBdr>
        <w:top w:val="none" w:sz="0" w:space="0" w:color="auto"/>
        <w:left w:val="none" w:sz="0" w:space="0" w:color="auto"/>
        <w:bottom w:val="none" w:sz="0" w:space="0" w:color="auto"/>
        <w:right w:val="none" w:sz="0" w:space="0" w:color="auto"/>
      </w:divBdr>
    </w:div>
    <w:div w:id="620768653">
      <w:bodyDiv w:val="1"/>
      <w:marLeft w:val="0"/>
      <w:marRight w:val="0"/>
      <w:marTop w:val="0"/>
      <w:marBottom w:val="0"/>
      <w:divBdr>
        <w:top w:val="none" w:sz="0" w:space="0" w:color="auto"/>
        <w:left w:val="none" w:sz="0" w:space="0" w:color="auto"/>
        <w:bottom w:val="none" w:sz="0" w:space="0" w:color="auto"/>
        <w:right w:val="none" w:sz="0" w:space="0" w:color="auto"/>
      </w:divBdr>
    </w:div>
    <w:div w:id="620960809">
      <w:bodyDiv w:val="1"/>
      <w:marLeft w:val="0"/>
      <w:marRight w:val="0"/>
      <w:marTop w:val="0"/>
      <w:marBottom w:val="0"/>
      <w:divBdr>
        <w:top w:val="none" w:sz="0" w:space="0" w:color="auto"/>
        <w:left w:val="none" w:sz="0" w:space="0" w:color="auto"/>
        <w:bottom w:val="none" w:sz="0" w:space="0" w:color="auto"/>
        <w:right w:val="none" w:sz="0" w:space="0" w:color="auto"/>
      </w:divBdr>
    </w:div>
    <w:div w:id="653871379">
      <w:bodyDiv w:val="1"/>
      <w:marLeft w:val="0"/>
      <w:marRight w:val="0"/>
      <w:marTop w:val="0"/>
      <w:marBottom w:val="0"/>
      <w:divBdr>
        <w:top w:val="none" w:sz="0" w:space="0" w:color="auto"/>
        <w:left w:val="none" w:sz="0" w:space="0" w:color="auto"/>
        <w:bottom w:val="none" w:sz="0" w:space="0" w:color="auto"/>
        <w:right w:val="none" w:sz="0" w:space="0" w:color="auto"/>
      </w:divBdr>
    </w:div>
    <w:div w:id="661659656">
      <w:bodyDiv w:val="1"/>
      <w:marLeft w:val="0"/>
      <w:marRight w:val="0"/>
      <w:marTop w:val="0"/>
      <w:marBottom w:val="0"/>
      <w:divBdr>
        <w:top w:val="none" w:sz="0" w:space="0" w:color="auto"/>
        <w:left w:val="none" w:sz="0" w:space="0" w:color="auto"/>
        <w:bottom w:val="none" w:sz="0" w:space="0" w:color="auto"/>
        <w:right w:val="none" w:sz="0" w:space="0" w:color="auto"/>
      </w:divBdr>
    </w:div>
    <w:div w:id="664941902">
      <w:bodyDiv w:val="1"/>
      <w:marLeft w:val="0"/>
      <w:marRight w:val="0"/>
      <w:marTop w:val="0"/>
      <w:marBottom w:val="0"/>
      <w:divBdr>
        <w:top w:val="none" w:sz="0" w:space="0" w:color="auto"/>
        <w:left w:val="none" w:sz="0" w:space="0" w:color="auto"/>
        <w:bottom w:val="none" w:sz="0" w:space="0" w:color="auto"/>
        <w:right w:val="none" w:sz="0" w:space="0" w:color="auto"/>
      </w:divBdr>
    </w:div>
    <w:div w:id="670064591">
      <w:bodyDiv w:val="1"/>
      <w:marLeft w:val="0"/>
      <w:marRight w:val="0"/>
      <w:marTop w:val="0"/>
      <w:marBottom w:val="0"/>
      <w:divBdr>
        <w:top w:val="none" w:sz="0" w:space="0" w:color="auto"/>
        <w:left w:val="none" w:sz="0" w:space="0" w:color="auto"/>
        <w:bottom w:val="none" w:sz="0" w:space="0" w:color="auto"/>
        <w:right w:val="none" w:sz="0" w:space="0" w:color="auto"/>
      </w:divBdr>
    </w:div>
    <w:div w:id="671684241">
      <w:bodyDiv w:val="1"/>
      <w:marLeft w:val="0"/>
      <w:marRight w:val="0"/>
      <w:marTop w:val="0"/>
      <w:marBottom w:val="0"/>
      <w:divBdr>
        <w:top w:val="none" w:sz="0" w:space="0" w:color="auto"/>
        <w:left w:val="none" w:sz="0" w:space="0" w:color="auto"/>
        <w:bottom w:val="none" w:sz="0" w:space="0" w:color="auto"/>
        <w:right w:val="none" w:sz="0" w:space="0" w:color="auto"/>
      </w:divBdr>
    </w:div>
    <w:div w:id="683288900">
      <w:bodyDiv w:val="1"/>
      <w:marLeft w:val="0"/>
      <w:marRight w:val="0"/>
      <w:marTop w:val="0"/>
      <w:marBottom w:val="0"/>
      <w:divBdr>
        <w:top w:val="none" w:sz="0" w:space="0" w:color="auto"/>
        <w:left w:val="none" w:sz="0" w:space="0" w:color="auto"/>
        <w:bottom w:val="none" w:sz="0" w:space="0" w:color="auto"/>
        <w:right w:val="none" w:sz="0" w:space="0" w:color="auto"/>
      </w:divBdr>
    </w:div>
    <w:div w:id="683753857">
      <w:bodyDiv w:val="1"/>
      <w:marLeft w:val="0"/>
      <w:marRight w:val="0"/>
      <w:marTop w:val="0"/>
      <w:marBottom w:val="0"/>
      <w:divBdr>
        <w:top w:val="none" w:sz="0" w:space="0" w:color="auto"/>
        <w:left w:val="none" w:sz="0" w:space="0" w:color="auto"/>
        <w:bottom w:val="none" w:sz="0" w:space="0" w:color="auto"/>
        <w:right w:val="none" w:sz="0" w:space="0" w:color="auto"/>
      </w:divBdr>
    </w:div>
    <w:div w:id="685834957">
      <w:bodyDiv w:val="1"/>
      <w:marLeft w:val="0"/>
      <w:marRight w:val="0"/>
      <w:marTop w:val="0"/>
      <w:marBottom w:val="0"/>
      <w:divBdr>
        <w:top w:val="none" w:sz="0" w:space="0" w:color="auto"/>
        <w:left w:val="none" w:sz="0" w:space="0" w:color="auto"/>
        <w:bottom w:val="none" w:sz="0" w:space="0" w:color="auto"/>
        <w:right w:val="none" w:sz="0" w:space="0" w:color="auto"/>
      </w:divBdr>
    </w:div>
    <w:div w:id="693270481">
      <w:bodyDiv w:val="1"/>
      <w:marLeft w:val="0"/>
      <w:marRight w:val="0"/>
      <w:marTop w:val="0"/>
      <w:marBottom w:val="0"/>
      <w:divBdr>
        <w:top w:val="none" w:sz="0" w:space="0" w:color="auto"/>
        <w:left w:val="none" w:sz="0" w:space="0" w:color="auto"/>
        <w:bottom w:val="none" w:sz="0" w:space="0" w:color="auto"/>
        <w:right w:val="none" w:sz="0" w:space="0" w:color="auto"/>
      </w:divBdr>
    </w:div>
    <w:div w:id="696665241">
      <w:bodyDiv w:val="1"/>
      <w:marLeft w:val="0"/>
      <w:marRight w:val="0"/>
      <w:marTop w:val="0"/>
      <w:marBottom w:val="0"/>
      <w:divBdr>
        <w:top w:val="none" w:sz="0" w:space="0" w:color="auto"/>
        <w:left w:val="none" w:sz="0" w:space="0" w:color="auto"/>
        <w:bottom w:val="none" w:sz="0" w:space="0" w:color="auto"/>
        <w:right w:val="none" w:sz="0" w:space="0" w:color="auto"/>
      </w:divBdr>
    </w:div>
    <w:div w:id="697052098">
      <w:bodyDiv w:val="1"/>
      <w:marLeft w:val="0"/>
      <w:marRight w:val="0"/>
      <w:marTop w:val="0"/>
      <w:marBottom w:val="0"/>
      <w:divBdr>
        <w:top w:val="none" w:sz="0" w:space="0" w:color="auto"/>
        <w:left w:val="none" w:sz="0" w:space="0" w:color="auto"/>
        <w:bottom w:val="none" w:sz="0" w:space="0" w:color="auto"/>
        <w:right w:val="none" w:sz="0" w:space="0" w:color="auto"/>
      </w:divBdr>
    </w:div>
    <w:div w:id="715786236">
      <w:bodyDiv w:val="1"/>
      <w:marLeft w:val="0"/>
      <w:marRight w:val="0"/>
      <w:marTop w:val="0"/>
      <w:marBottom w:val="0"/>
      <w:divBdr>
        <w:top w:val="none" w:sz="0" w:space="0" w:color="auto"/>
        <w:left w:val="none" w:sz="0" w:space="0" w:color="auto"/>
        <w:bottom w:val="none" w:sz="0" w:space="0" w:color="auto"/>
        <w:right w:val="none" w:sz="0" w:space="0" w:color="auto"/>
      </w:divBdr>
    </w:div>
    <w:div w:id="717437397">
      <w:bodyDiv w:val="1"/>
      <w:marLeft w:val="0"/>
      <w:marRight w:val="0"/>
      <w:marTop w:val="0"/>
      <w:marBottom w:val="0"/>
      <w:divBdr>
        <w:top w:val="none" w:sz="0" w:space="0" w:color="auto"/>
        <w:left w:val="none" w:sz="0" w:space="0" w:color="auto"/>
        <w:bottom w:val="none" w:sz="0" w:space="0" w:color="auto"/>
        <w:right w:val="none" w:sz="0" w:space="0" w:color="auto"/>
      </w:divBdr>
    </w:div>
    <w:div w:id="721977122">
      <w:bodyDiv w:val="1"/>
      <w:marLeft w:val="0"/>
      <w:marRight w:val="0"/>
      <w:marTop w:val="0"/>
      <w:marBottom w:val="0"/>
      <w:divBdr>
        <w:top w:val="none" w:sz="0" w:space="0" w:color="auto"/>
        <w:left w:val="none" w:sz="0" w:space="0" w:color="auto"/>
        <w:bottom w:val="none" w:sz="0" w:space="0" w:color="auto"/>
        <w:right w:val="none" w:sz="0" w:space="0" w:color="auto"/>
      </w:divBdr>
    </w:div>
    <w:div w:id="738139611">
      <w:bodyDiv w:val="1"/>
      <w:marLeft w:val="0"/>
      <w:marRight w:val="0"/>
      <w:marTop w:val="0"/>
      <w:marBottom w:val="0"/>
      <w:divBdr>
        <w:top w:val="none" w:sz="0" w:space="0" w:color="auto"/>
        <w:left w:val="none" w:sz="0" w:space="0" w:color="auto"/>
        <w:bottom w:val="none" w:sz="0" w:space="0" w:color="auto"/>
        <w:right w:val="none" w:sz="0" w:space="0" w:color="auto"/>
      </w:divBdr>
    </w:div>
    <w:div w:id="739252821">
      <w:bodyDiv w:val="1"/>
      <w:marLeft w:val="0"/>
      <w:marRight w:val="0"/>
      <w:marTop w:val="0"/>
      <w:marBottom w:val="0"/>
      <w:divBdr>
        <w:top w:val="none" w:sz="0" w:space="0" w:color="auto"/>
        <w:left w:val="none" w:sz="0" w:space="0" w:color="auto"/>
        <w:bottom w:val="none" w:sz="0" w:space="0" w:color="auto"/>
        <w:right w:val="none" w:sz="0" w:space="0" w:color="auto"/>
      </w:divBdr>
    </w:div>
    <w:div w:id="740295150">
      <w:bodyDiv w:val="1"/>
      <w:marLeft w:val="0"/>
      <w:marRight w:val="0"/>
      <w:marTop w:val="0"/>
      <w:marBottom w:val="0"/>
      <w:divBdr>
        <w:top w:val="none" w:sz="0" w:space="0" w:color="auto"/>
        <w:left w:val="none" w:sz="0" w:space="0" w:color="auto"/>
        <w:bottom w:val="none" w:sz="0" w:space="0" w:color="auto"/>
        <w:right w:val="none" w:sz="0" w:space="0" w:color="auto"/>
      </w:divBdr>
    </w:div>
    <w:div w:id="742602877">
      <w:bodyDiv w:val="1"/>
      <w:marLeft w:val="0"/>
      <w:marRight w:val="0"/>
      <w:marTop w:val="0"/>
      <w:marBottom w:val="0"/>
      <w:divBdr>
        <w:top w:val="none" w:sz="0" w:space="0" w:color="auto"/>
        <w:left w:val="none" w:sz="0" w:space="0" w:color="auto"/>
        <w:bottom w:val="none" w:sz="0" w:space="0" w:color="auto"/>
        <w:right w:val="none" w:sz="0" w:space="0" w:color="auto"/>
      </w:divBdr>
    </w:div>
    <w:div w:id="759982344">
      <w:bodyDiv w:val="1"/>
      <w:marLeft w:val="0"/>
      <w:marRight w:val="0"/>
      <w:marTop w:val="0"/>
      <w:marBottom w:val="0"/>
      <w:divBdr>
        <w:top w:val="none" w:sz="0" w:space="0" w:color="auto"/>
        <w:left w:val="none" w:sz="0" w:space="0" w:color="auto"/>
        <w:bottom w:val="none" w:sz="0" w:space="0" w:color="auto"/>
        <w:right w:val="none" w:sz="0" w:space="0" w:color="auto"/>
      </w:divBdr>
    </w:div>
    <w:div w:id="760176640">
      <w:bodyDiv w:val="1"/>
      <w:marLeft w:val="0"/>
      <w:marRight w:val="0"/>
      <w:marTop w:val="0"/>
      <w:marBottom w:val="0"/>
      <w:divBdr>
        <w:top w:val="none" w:sz="0" w:space="0" w:color="auto"/>
        <w:left w:val="none" w:sz="0" w:space="0" w:color="auto"/>
        <w:bottom w:val="none" w:sz="0" w:space="0" w:color="auto"/>
        <w:right w:val="none" w:sz="0" w:space="0" w:color="auto"/>
      </w:divBdr>
    </w:div>
    <w:div w:id="760949467">
      <w:bodyDiv w:val="1"/>
      <w:marLeft w:val="0"/>
      <w:marRight w:val="0"/>
      <w:marTop w:val="0"/>
      <w:marBottom w:val="0"/>
      <w:divBdr>
        <w:top w:val="none" w:sz="0" w:space="0" w:color="auto"/>
        <w:left w:val="none" w:sz="0" w:space="0" w:color="auto"/>
        <w:bottom w:val="none" w:sz="0" w:space="0" w:color="auto"/>
        <w:right w:val="none" w:sz="0" w:space="0" w:color="auto"/>
      </w:divBdr>
    </w:div>
    <w:div w:id="770931259">
      <w:bodyDiv w:val="1"/>
      <w:marLeft w:val="0"/>
      <w:marRight w:val="0"/>
      <w:marTop w:val="0"/>
      <w:marBottom w:val="0"/>
      <w:divBdr>
        <w:top w:val="none" w:sz="0" w:space="0" w:color="auto"/>
        <w:left w:val="none" w:sz="0" w:space="0" w:color="auto"/>
        <w:bottom w:val="none" w:sz="0" w:space="0" w:color="auto"/>
        <w:right w:val="none" w:sz="0" w:space="0" w:color="auto"/>
      </w:divBdr>
    </w:div>
    <w:div w:id="771165667">
      <w:bodyDiv w:val="1"/>
      <w:marLeft w:val="0"/>
      <w:marRight w:val="0"/>
      <w:marTop w:val="0"/>
      <w:marBottom w:val="0"/>
      <w:divBdr>
        <w:top w:val="none" w:sz="0" w:space="0" w:color="auto"/>
        <w:left w:val="none" w:sz="0" w:space="0" w:color="auto"/>
        <w:bottom w:val="none" w:sz="0" w:space="0" w:color="auto"/>
        <w:right w:val="none" w:sz="0" w:space="0" w:color="auto"/>
      </w:divBdr>
    </w:div>
    <w:div w:id="787969582">
      <w:bodyDiv w:val="1"/>
      <w:marLeft w:val="0"/>
      <w:marRight w:val="0"/>
      <w:marTop w:val="0"/>
      <w:marBottom w:val="0"/>
      <w:divBdr>
        <w:top w:val="none" w:sz="0" w:space="0" w:color="auto"/>
        <w:left w:val="none" w:sz="0" w:space="0" w:color="auto"/>
        <w:bottom w:val="none" w:sz="0" w:space="0" w:color="auto"/>
        <w:right w:val="none" w:sz="0" w:space="0" w:color="auto"/>
      </w:divBdr>
    </w:div>
    <w:div w:id="790705541">
      <w:bodyDiv w:val="1"/>
      <w:marLeft w:val="0"/>
      <w:marRight w:val="0"/>
      <w:marTop w:val="0"/>
      <w:marBottom w:val="0"/>
      <w:divBdr>
        <w:top w:val="none" w:sz="0" w:space="0" w:color="auto"/>
        <w:left w:val="none" w:sz="0" w:space="0" w:color="auto"/>
        <w:bottom w:val="none" w:sz="0" w:space="0" w:color="auto"/>
        <w:right w:val="none" w:sz="0" w:space="0" w:color="auto"/>
      </w:divBdr>
    </w:div>
    <w:div w:id="791947614">
      <w:bodyDiv w:val="1"/>
      <w:marLeft w:val="0"/>
      <w:marRight w:val="0"/>
      <w:marTop w:val="0"/>
      <w:marBottom w:val="0"/>
      <w:divBdr>
        <w:top w:val="none" w:sz="0" w:space="0" w:color="auto"/>
        <w:left w:val="none" w:sz="0" w:space="0" w:color="auto"/>
        <w:bottom w:val="none" w:sz="0" w:space="0" w:color="auto"/>
        <w:right w:val="none" w:sz="0" w:space="0" w:color="auto"/>
      </w:divBdr>
      <w:divsChild>
        <w:div w:id="1593854719">
          <w:marLeft w:val="0"/>
          <w:marRight w:val="0"/>
          <w:marTop w:val="0"/>
          <w:marBottom w:val="0"/>
          <w:divBdr>
            <w:top w:val="none" w:sz="0" w:space="0" w:color="auto"/>
            <w:left w:val="none" w:sz="0" w:space="0" w:color="auto"/>
            <w:bottom w:val="none" w:sz="0" w:space="0" w:color="auto"/>
            <w:right w:val="none" w:sz="0" w:space="0" w:color="auto"/>
          </w:divBdr>
          <w:divsChild>
            <w:div w:id="1679230779">
              <w:marLeft w:val="0"/>
              <w:marRight w:val="0"/>
              <w:marTop w:val="150"/>
              <w:marBottom w:val="150"/>
              <w:divBdr>
                <w:top w:val="none" w:sz="0" w:space="0" w:color="auto"/>
                <w:left w:val="none" w:sz="0" w:space="0" w:color="auto"/>
                <w:bottom w:val="none" w:sz="0" w:space="0" w:color="auto"/>
                <w:right w:val="dotted" w:sz="2" w:space="8" w:color="000000"/>
              </w:divBdr>
              <w:divsChild>
                <w:div w:id="394816382">
                  <w:marLeft w:val="0"/>
                  <w:marRight w:val="0"/>
                  <w:marTop w:val="0"/>
                  <w:marBottom w:val="0"/>
                  <w:divBdr>
                    <w:top w:val="none" w:sz="0" w:space="0" w:color="auto"/>
                    <w:left w:val="none" w:sz="0" w:space="0" w:color="auto"/>
                    <w:bottom w:val="none" w:sz="0" w:space="0" w:color="auto"/>
                    <w:right w:val="none" w:sz="0" w:space="0" w:color="auto"/>
                  </w:divBdr>
                  <w:divsChild>
                    <w:div w:id="1738822469">
                      <w:marLeft w:val="0"/>
                      <w:marRight w:val="0"/>
                      <w:marTop w:val="0"/>
                      <w:marBottom w:val="0"/>
                      <w:divBdr>
                        <w:top w:val="none" w:sz="0" w:space="0" w:color="auto"/>
                        <w:left w:val="none" w:sz="0" w:space="0" w:color="auto"/>
                        <w:bottom w:val="none" w:sz="0" w:space="0" w:color="auto"/>
                        <w:right w:val="none" w:sz="0" w:space="0" w:color="auto"/>
                      </w:divBdr>
                      <w:divsChild>
                        <w:div w:id="541479591">
                          <w:marLeft w:val="0"/>
                          <w:marRight w:val="0"/>
                          <w:marTop w:val="0"/>
                          <w:marBottom w:val="0"/>
                          <w:divBdr>
                            <w:top w:val="none" w:sz="0" w:space="0" w:color="auto"/>
                            <w:left w:val="none" w:sz="0" w:space="0" w:color="auto"/>
                            <w:bottom w:val="none" w:sz="0" w:space="0" w:color="auto"/>
                            <w:right w:val="none" w:sz="0" w:space="0" w:color="auto"/>
                          </w:divBdr>
                          <w:divsChild>
                            <w:div w:id="54934300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9496075">
      <w:bodyDiv w:val="1"/>
      <w:marLeft w:val="0"/>
      <w:marRight w:val="0"/>
      <w:marTop w:val="0"/>
      <w:marBottom w:val="0"/>
      <w:divBdr>
        <w:top w:val="none" w:sz="0" w:space="0" w:color="auto"/>
        <w:left w:val="none" w:sz="0" w:space="0" w:color="auto"/>
        <w:bottom w:val="none" w:sz="0" w:space="0" w:color="auto"/>
        <w:right w:val="none" w:sz="0" w:space="0" w:color="auto"/>
      </w:divBdr>
    </w:div>
    <w:div w:id="822896116">
      <w:bodyDiv w:val="1"/>
      <w:marLeft w:val="0"/>
      <w:marRight w:val="0"/>
      <w:marTop w:val="0"/>
      <w:marBottom w:val="0"/>
      <w:divBdr>
        <w:top w:val="none" w:sz="0" w:space="0" w:color="auto"/>
        <w:left w:val="none" w:sz="0" w:space="0" w:color="auto"/>
        <w:bottom w:val="none" w:sz="0" w:space="0" w:color="auto"/>
        <w:right w:val="none" w:sz="0" w:space="0" w:color="auto"/>
      </w:divBdr>
      <w:divsChild>
        <w:div w:id="115738146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35656119">
      <w:bodyDiv w:val="1"/>
      <w:marLeft w:val="0"/>
      <w:marRight w:val="0"/>
      <w:marTop w:val="0"/>
      <w:marBottom w:val="0"/>
      <w:divBdr>
        <w:top w:val="none" w:sz="0" w:space="0" w:color="auto"/>
        <w:left w:val="none" w:sz="0" w:space="0" w:color="auto"/>
        <w:bottom w:val="none" w:sz="0" w:space="0" w:color="auto"/>
        <w:right w:val="none" w:sz="0" w:space="0" w:color="auto"/>
      </w:divBdr>
      <w:divsChild>
        <w:div w:id="146696711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842207020">
      <w:bodyDiv w:val="1"/>
      <w:marLeft w:val="0"/>
      <w:marRight w:val="0"/>
      <w:marTop w:val="0"/>
      <w:marBottom w:val="0"/>
      <w:divBdr>
        <w:top w:val="none" w:sz="0" w:space="0" w:color="auto"/>
        <w:left w:val="none" w:sz="0" w:space="0" w:color="auto"/>
        <w:bottom w:val="none" w:sz="0" w:space="0" w:color="auto"/>
        <w:right w:val="none" w:sz="0" w:space="0" w:color="auto"/>
      </w:divBdr>
    </w:div>
    <w:div w:id="843476949">
      <w:bodyDiv w:val="1"/>
      <w:marLeft w:val="0"/>
      <w:marRight w:val="0"/>
      <w:marTop w:val="0"/>
      <w:marBottom w:val="0"/>
      <w:divBdr>
        <w:top w:val="none" w:sz="0" w:space="0" w:color="auto"/>
        <w:left w:val="none" w:sz="0" w:space="0" w:color="auto"/>
        <w:bottom w:val="none" w:sz="0" w:space="0" w:color="auto"/>
        <w:right w:val="none" w:sz="0" w:space="0" w:color="auto"/>
      </w:divBdr>
    </w:div>
    <w:div w:id="846359074">
      <w:bodyDiv w:val="1"/>
      <w:marLeft w:val="0"/>
      <w:marRight w:val="0"/>
      <w:marTop w:val="0"/>
      <w:marBottom w:val="0"/>
      <w:divBdr>
        <w:top w:val="none" w:sz="0" w:space="0" w:color="auto"/>
        <w:left w:val="none" w:sz="0" w:space="0" w:color="auto"/>
        <w:bottom w:val="none" w:sz="0" w:space="0" w:color="auto"/>
        <w:right w:val="none" w:sz="0" w:space="0" w:color="auto"/>
      </w:divBdr>
      <w:divsChild>
        <w:div w:id="938563194">
          <w:marLeft w:val="0"/>
          <w:marRight w:val="0"/>
          <w:marTop w:val="0"/>
          <w:marBottom w:val="0"/>
          <w:divBdr>
            <w:top w:val="none" w:sz="0" w:space="0" w:color="auto"/>
            <w:left w:val="none" w:sz="0" w:space="0" w:color="auto"/>
            <w:bottom w:val="none" w:sz="0" w:space="0" w:color="auto"/>
            <w:right w:val="none" w:sz="0" w:space="0" w:color="auto"/>
          </w:divBdr>
          <w:divsChild>
            <w:div w:id="386882691">
              <w:marLeft w:val="0"/>
              <w:marRight w:val="0"/>
              <w:marTop w:val="150"/>
              <w:marBottom w:val="150"/>
              <w:divBdr>
                <w:top w:val="none" w:sz="0" w:space="0" w:color="auto"/>
                <w:left w:val="none" w:sz="0" w:space="0" w:color="auto"/>
                <w:bottom w:val="none" w:sz="0" w:space="0" w:color="auto"/>
                <w:right w:val="dotted" w:sz="2" w:space="8" w:color="000000"/>
              </w:divBdr>
              <w:divsChild>
                <w:div w:id="986786352">
                  <w:marLeft w:val="0"/>
                  <w:marRight w:val="0"/>
                  <w:marTop w:val="0"/>
                  <w:marBottom w:val="0"/>
                  <w:divBdr>
                    <w:top w:val="none" w:sz="0" w:space="0" w:color="auto"/>
                    <w:left w:val="none" w:sz="0" w:space="0" w:color="auto"/>
                    <w:bottom w:val="none" w:sz="0" w:space="0" w:color="auto"/>
                    <w:right w:val="none" w:sz="0" w:space="0" w:color="auto"/>
                  </w:divBdr>
                  <w:divsChild>
                    <w:div w:id="1586651258">
                      <w:marLeft w:val="0"/>
                      <w:marRight w:val="0"/>
                      <w:marTop w:val="0"/>
                      <w:marBottom w:val="0"/>
                      <w:divBdr>
                        <w:top w:val="none" w:sz="0" w:space="0" w:color="auto"/>
                        <w:left w:val="none" w:sz="0" w:space="0" w:color="auto"/>
                        <w:bottom w:val="none" w:sz="0" w:space="0" w:color="auto"/>
                        <w:right w:val="none" w:sz="0" w:space="0" w:color="auto"/>
                      </w:divBdr>
                      <w:divsChild>
                        <w:div w:id="486552749">
                          <w:marLeft w:val="0"/>
                          <w:marRight w:val="0"/>
                          <w:marTop w:val="0"/>
                          <w:marBottom w:val="0"/>
                          <w:divBdr>
                            <w:top w:val="none" w:sz="0" w:space="0" w:color="auto"/>
                            <w:left w:val="none" w:sz="0" w:space="0" w:color="auto"/>
                            <w:bottom w:val="none" w:sz="0" w:space="0" w:color="auto"/>
                            <w:right w:val="none" w:sz="0" w:space="0" w:color="auto"/>
                          </w:divBdr>
                          <w:divsChild>
                            <w:div w:id="74457110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9102155">
      <w:bodyDiv w:val="1"/>
      <w:marLeft w:val="0"/>
      <w:marRight w:val="0"/>
      <w:marTop w:val="0"/>
      <w:marBottom w:val="0"/>
      <w:divBdr>
        <w:top w:val="none" w:sz="0" w:space="0" w:color="auto"/>
        <w:left w:val="none" w:sz="0" w:space="0" w:color="auto"/>
        <w:bottom w:val="none" w:sz="0" w:space="0" w:color="auto"/>
        <w:right w:val="none" w:sz="0" w:space="0" w:color="auto"/>
      </w:divBdr>
    </w:div>
    <w:div w:id="861288744">
      <w:bodyDiv w:val="1"/>
      <w:marLeft w:val="0"/>
      <w:marRight w:val="0"/>
      <w:marTop w:val="0"/>
      <w:marBottom w:val="0"/>
      <w:divBdr>
        <w:top w:val="none" w:sz="0" w:space="0" w:color="auto"/>
        <w:left w:val="none" w:sz="0" w:space="0" w:color="auto"/>
        <w:bottom w:val="none" w:sz="0" w:space="0" w:color="auto"/>
        <w:right w:val="none" w:sz="0" w:space="0" w:color="auto"/>
      </w:divBdr>
    </w:div>
    <w:div w:id="870991830">
      <w:bodyDiv w:val="1"/>
      <w:marLeft w:val="0"/>
      <w:marRight w:val="0"/>
      <w:marTop w:val="0"/>
      <w:marBottom w:val="0"/>
      <w:divBdr>
        <w:top w:val="none" w:sz="0" w:space="0" w:color="auto"/>
        <w:left w:val="none" w:sz="0" w:space="0" w:color="auto"/>
        <w:bottom w:val="none" w:sz="0" w:space="0" w:color="auto"/>
        <w:right w:val="none" w:sz="0" w:space="0" w:color="auto"/>
      </w:divBdr>
    </w:div>
    <w:div w:id="882060835">
      <w:bodyDiv w:val="1"/>
      <w:marLeft w:val="0"/>
      <w:marRight w:val="0"/>
      <w:marTop w:val="0"/>
      <w:marBottom w:val="0"/>
      <w:divBdr>
        <w:top w:val="none" w:sz="0" w:space="0" w:color="auto"/>
        <w:left w:val="none" w:sz="0" w:space="0" w:color="auto"/>
        <w:bottom w:val="none" w:sz="0" w:space="0" w:color="auto"/>
        <w:right w:val="none" w:sz="0" w:space="0" w:color="auto"/>
      </w:divBdr>
    </w:div>
    <w:div w:id="882404594">
      <w:bodyDiv w:val="1"/>
      <w:marLeft w:val="0"/>
      <w:marRight w:val="0"/>
      <w:marTop w:val="0"/>
      <w:marBottom w:val="0"/>
      <w:divBdr>
        <w:top w:val="none" w:sz="0" w:space="0" w:color="auto"/>
        <w:left w:val="none" w:sz="0" w:space="0" w:color="auto"/>
        <w:bottom w:val="none" w:sz="0" w:space="0" w:color="auto"/>
        <w:right w:val="none" w:sz="0" w:space="0" w:color="auto"/>
      </w:divBdr>
    </w:div>
    <w:div w:id="883062098">
      <w:bodyDiv w:val="1"/>
      <w:marLeft w:val="0"/>
      <w:marRight w:val="0"/>
      <w:marTop w:val="0"/>
      <w:marBottom w:val="0"/>
      <w:divBdr>
        <w:top w:val="none" w:sz="0" w:space="0" w:color="auto"/>
        <w:left w:val="none" w:sz="0" w:space="0" w:color="auto"/>
        <w:bottom w:val="none" w:sz="0" w:space="0" w:color="auto"/>
        <w:right w:val="none" w:sz="0" w:space="0" w:color="auto"/>
      </w:divBdr>
    </w:div>
    <w:div w:id="899559877">
      <w:bodyDiv w:val="1"/>
      <w:marLeft w:val="0"/>
      <w:marRight w:val="0"/>
      <w:marTop w:val="0"/>
      <w:marBottom w:val="0"/>
      <w:divBdr>
        <w:top w:val="none" w:sz="0" w:space="0" w:color="auto"/>
        <w:left w:val="none" w:sz="0" w:space="0" w:color="auto"/>
        <w:bottom w:val="none" w:sz="0" w:space="0" w:color="auto"/>
        <w:right w:val="none" w:sz="0" w:space="0" w:color="auto"/>
      </w:divBdr>
    </w:div>
    <w:div w:id="900599404">
      <w:bodyDiv w:val="1"/>
      <w:marLeft w:val="0"/>
      <w:marRight w:val="0"/>
      <w:marTop w:val="0"/>
      <w:marBottom w:val="0"/>
      <w:divBdr>
        <w:top w:val="none" w:sz="0" w:space="0" w:color="auto"/>
        <w:left w:val="none" w:sz="0" w:space="0" w:color="auto"/>
        <w:bottom w:val="none" w:sz="0" w:space="0" w:color="auto"/>
        <w:right w:val="none" w:sz="0" w:space="0" w:color="auto"/>
      </w:divBdr>
    </w:div>
    <w:div w:id="905339746">
      <w:bodyDiv w:val="1"/>
      <w:marLeft w:val="0"/>
      <w:marRight w:val="0"/>
      <w:marTop w:val="0"/>
      <w:marBottom w:val="0"/>
      <w:divBdr>
        <w:top w:val="none" w:sz="0" w:space="0" w:color="auto"/>
        <w:left w:val="none" w:sz="0" w:space="0" w:color="auto"/>
        <w:bottom w:val="none" w:sz="0" w:space="0" w:color="auto"/>
        <w:right w:val="none" w:sz="0" w:space="0" w:color="auto"/>
      </w:divBdr>
    </w:div>
    <w:div w:id="909466233">
      <w:bodyDiv w:val="1"/>
      <w:marLeft w:val="0"/>
      <w:marRight w:val="0"/>
      <w:marTop w:val="0"/>
      <w:marBottom w:val="0"/>
      <w:divBdr>
        <w:top w:val="none" w:sz="0" w:space="0" w:color="auto"/>
        <w:left w:val="none" w:sz="0" w:space="0" w:color="auto"/>
        <w:bottom w:val="none" w:sz="0" w:space="0" w:color="auto"/>
        <w:right w:val="none" w:sz="0" w:space="0" w:color="auto"/>
      </w:divBdr>
    </w:div>
    <w:div w:id="910968884">
      <w:bodyDiv w:val="1"/>
      <w:marLeft w:val="0"/>
      <w:marRight w:val="0"/>
      <w:marTop w:val="0"/>
      <w:marBottom w:val="0"/>
      <w:divBdr>
        <w:top w:val="none" w:sz="0" w:space="0" w:color="auto"/>
        <w:left w:val="none" w:sz="0" w:space="0" w:color="auto"/>
        <w:bottom w:val="none" w:sz="0" w:space="0" w:color="auto"/>
        <w:right w:val="none" w:sz="0" w:space="0" w:color="auto"/>
      </w:divBdr>
    </w:div>
    <w:div w:id="910971365">
      <w:bodyDiv w:val="1"/>
      <w:marLeft w:val="0"/>
      <w:marRight w:val="0"/>
      <w:marTop w:val="0"/>
      <w:marBottom w:val="0"/>
      <w:divBdr>
        <w:top w:val="none" w:sz="0" w:space="0" w:color="auto"/>
        <w:left w:val="none" w:sz="0" w:space="0" w:color="auto"/>
        <w:bottom w:val="none" w:sz="0" w:space="0" w:color="auto"/>
        <w:right w:val="none" w:sz="0" w:space="0" w:color="auto"/>
      </w:divBdr>
    </w:div>
    <w:div w:id="916401149">
      <w:bodyDiv w:val="1"/>
      <w:marLeft w:val="0"/>
      <w:marRight w:val="0"/>
      <w:marTop w:val="0"/>
      <w:marBottom w:val="0"/>
      <w:divBdr>
        <w:top w:val="none" w:sz="0" w:space="0" w:color="auto"/>
        <w:left w:val="none" w:sz="0" w:space="0" w:color="auto"/>
        <w:bottom w:val="none" w:sz="0" w:space="0" w:color="auto"/>
        <w:right w:val="none" w:sz="0" w:space="0" w:color="auto"/>
      </w:divBdr>
    </w:div>
    <w:div w:id="916785022">
      <w:bodyDiv w:val="1"/>
      <w:marLeft w:val="0"/>
      <w:marRight w:val="0"/>
      <w:marTop w:val="0"/>
      <w:marBottom w:val="0"/>
      <w:divBdr>
        <w:top w:val="none" w:sz="0" w:space="0" w:color="auto"/>
        <w:left w:val="none" w:sz="0" w:space="0" w:color="auto"/>
        <w:bottom w:val="none" w:sz="0" w:space="0" w:color="auto"/>
        <w:right w:val="none" w:sz="0" w:space="0" w:color="auto"/>
      </w:divBdr>
    </w:div>
    <w:div w:id="925845881">
      <w:bodyDiv w:val="1"/>
      <w:marLeft w:val="0"/>
      <w:marRight w:val="0"/>
      <w:marTop w:val="0"/>
      <w:marBottom w:val="0"/>
      <w:divBdr>
        <w:top w:val="none" w:sz="0" w:space="0" w:color="auto"/>
        <w:left w:val="none" w:sz="0" w:space="0" w:color="auto"/>
        <w:bottom w:val="none" w:sz="0" w:space="0" w:color="auto"/>
        <w:right w:val="none" w:sz="0" w:space="0" w:color="auto"/>
      </w:divBdr>
    </w:div>
    <w:div w:id="954363109">
      <w:bodyDiv w:val="1"/>
      <w:marLeft w:val="0"/>
      <w:marRight w:val="0"/>
      <w:marTop w:val="0"/>
      <w:marBottom w:val="0"/>
      <w:divBdr>
        <w:top w:val="none" w:sz="0" w:space="0" w:color="auto"/>
        <w:left w:val="none" w:sz="0" w:space="0" w:color="auto"/>
        <w:bottom w:val="none" w:sz="0" w:space="0" w:color="auto"/>
        <w:right w:val="none" w:sz="0" w:space="0" w:color="auto"/>
      </w:divBdr>
    </w:div>
    <w:div w:id="957681503">
      <w:bodyDiv w:val="1"/>
      <w:marLeft w:val="0"/>
      <w:marRight w:val="0"/>
      <w:marTop w:val="0"/>
      <w:marBottom w:val="0"/>
      <w:divBdr>
        <w:top w:val="none" w:sz="0" w:space="0" w:color="auto"/>
        <w:left w:val="none" w:sz="0" w:space="0" w:color="auto"/>
        <w:bottom w:val="none" w:sz="0" w:space="0" w:color="auto"/>
        <w:right w:val="none" w:sz="0" w:space="0" w:color="auto"/>
      </w:divBdr>
    </w:div>
    <w:div w:id="959994965">
      <w:bodyDiv w:val="1"/>
      <w:marLeft w:val="0"/>
      <w:marRight w:val="0"/>
      <w:marTop w:val="0"/>
      <w:marBottom w:val="0"/>
      <w:divBdr>
        <w:top w:val="none" w:sz="0" w:space="0" w:color="auto"/>
        <w:left w:val="none" w:sz="0" w:space="0" w:color="auto"/>
        <w:bottom w:val="none" w:sz="0" w:space="0" w:color="auto"/>
        <w:right w:val="none" w:sz="0" w:space="0" w:color="auto"/>
      </w:divBdr>
    </w:div>
    <w:div w:id="960577005">
      <w:bodyDiv w:val="1"/>
      <w:marLeft w:val="0"/>
      <w:marRight w:val="0"/>
      <w:marTop w:val="0"/>
      <w:marBottom w:val="0"/>
      <w:divBdr>
        <w:top w:val="none" w:sz="0" w:space="0" w:color="auto"/>
        <w:left w:val="none" w:sz="0" w:space="0" w:color="auto"/>
        <w:bottom w:val="none" w:sz="0" w:space="0" w:color="auto"/>
        <w:right w:val="none" w:sz="0" w:space="0" w:color="auto"/>
      </w:divBdr>
    </w:div>
    <w:div w:id="966353118">
      <w:bodyDiv w:val="1"/>
      <w:marLeft w:val="0"/>
      <w:marRight w:val="0"/>
      <w:marTop w:val="0"/>
      <w:marBottom w:val="0"/>
      <w:divBdr>
        <w:top w:val="none" w:sz="0" w:space="0" w:color="auto"/>
        <w:left w:val="none" w:sz="0" w:space="0" w:color="auto"/>
        <w:bottom w:val="none" w:sz="0" w:space="0" w:color="auto"/>
        <w:right w:val="none" w:sz="0" w:space="0" w:color="auto"/>
      </w:divBdr>
    </w:div>
    <w:div w:id="974991780">
      <w:bodyDiv w:val="1"/>
      <w:marLeft w:val="0"/>
      <w:marRight w:val="0"/>
      <w:marTop w:val="0"/>
      <w:marBottom w:val="0"/>
      <w:divBdr>
        <w:top w:val="none" w:sz="0" w:space="0" w:color="auto"/>
        <w:left w:val="none" w:sz="0" w:space="0" w:color="auto"/>
        <w:bottom w:val="none" w:sz="0" w:space="0" w:color="auto"/>
        <w:right w:val="none" w:sz="0" w:space="0" w:color="auto"/>
      </w:divBdr>
    </w:div>
    <w:div w:id="990405735">
      <w:bodyDiv w:val="1"/>
      <w:marLeft w:val="0"/>
      <w:marRight w:val="0"/>
      <w:marTop w:val="0"/>
      <w:marBottom w:val="0"/>
      <w:divBdr>
        <w:top w:val="none" w:sz="0" w:space="0" w:color="auto"/>
        <w:left w:val="none" w:sz="0" w:space="0" w:color="auto"/>
        <w:bottom w:val="none" w:sz="0" w:space="0" w:color="auto"/>
        <w:right w:val="none" w:sz="0" w:space="0" w:color="auto"/>
      </w:divBdr>
    </w:div>
    <w:div w:id="999886287">
      <w:bodyDiv w:val="1"/>
      <w:marLeft w:val="0"/>
      <w:marRight w:val="0"/>
      <w:marTop w:val="0"/>
      <w:marBottom w:val="0"/>
      <w:divBdr>
        <w:top w:val="none" w:sz="0" w:space="0" w:color="auto"/>
        <w:left w:val="none" w:sz="0" w:space="0" w:color="auto"/>
        <w:bottom w:val="none" w:sz="0" w:space="0" w:color="auto"/>
        <w:right w:val="none" w:sz="0" w:space="0" w:color="auto"/>
      </w:divBdr>
    </w:div>
    <w:div w:id="1000158049">
      <w:bodyDiv w:val="1"/>
      <w:marLeft w:val="0"/>
      <w:marRight w:val="0"/>
      <w:marTop w:val="0"/>
      <w:marBottom w:val="0"/>
      <w:divBdr>
        <w:top w:val="none" w:sz="0" w:space="0" w:color="auto"/>
        <w:left w:val="none" w:sz="0" w:space="0" w:color="auto"/>
        <w:bottom w:val="none" w:sz="0" w:space="0" w:color="auto"/>
        <w:right w:val="none" w:sz="0" w:space="0" w:color="auto"/>
      </w:divBdr>
      <w:divsChild>
        <w:div w:id="38748376">
          <w:marLeft w:val="0"/>
          <w:marRight w:val="0"/>
          <w:marTop w:val="0"/>
          <w:marBottom w:val="0"/>
          <w:divBdr>
            <w:top w:val="none" w:sz="0" w:space="0" w:color="auto"/>
            <w:left w:val="none" w:sz="0" w:space="0" w:color="auto"/>
            <w:bottom w:val="none" w:sz="0" w:space="0" w:color="auto"/>
            <w:right w:val="none" w:sz="0" w:space="0" w:color="auto"/>
          </w:divBdr>
        </w:div>
        <w:div w:id="260646947">
          <w:marLeft w:val="0"/>
          <w:marRight w:val="0"/>
          <w:marTop w:val="0"/>
          <w:marBottom w:val="0"/>
          <w:divBdr>
            <w:top w:val="none" w:sz="0" w:space="0" w:color="auto"/>
            <w:left w:val="none" w:sz="0" w:space="0" w:color="auto"/>
            <w:bottom w:val="none" w:sz="0" w:space="0" w:color="auto"/>
            <w:right w:val="none" w:sz="0" w:space="0" w:color="auto"/>
          </w:divBdr>
        </w:div>
        <w:div w:id="676081282">
          <w:marLeft w:val="0"/>
          <w:marRight w:val="0"/>
          <w:marTop w:val="0"/>
          <w:marBottom w:val="0"/>
          <w:divBdr>
            <w:top w:val="none" w:sz="0" w:space="0" w:color="auto"/>
            <w:left w:val="none" w:sz="0" w:space="0" w:color="auto"/>
            <w:bottom w:val="none" w:sz="0" w:space="0" w:color="auto"/>
            <w:right w:val="none" w:sz="0" w:space="0" w:color="auto"/>
          </w:divBdr>
        </w:div>
        <w:div w:id="762073742">
          <w:marLeft w:val="0"/>
          <w:marRight w:val="0"/>
          <w:marTop w:val="0"/>
          <w:marBottom w:val="0"/>
          <w:divBdr>
            <w:top w:val="none" w:sz="0" w:space="0" w:color="auto"/>
            <w:left w:val="none" w:sz="0" w:space="0" w:color="auto"/>
            <w:bottom w:val="none" w:sz="0" w:space="0" w:color="auto"/>
            <w:right w:val="none" w:sz="0" w:space="0" w:color="auto"/>
          </w:divBdr>
        </w:div>
        <w:div w:id="807014603">
          <w:marLeft w:val="0"/>
          <w:marRight w:val="0"/>
          <w:marTop w:val="0"/>
          <w:marBottom w:val="0"/>
          <w:divBdr>
            <w:top w:val="none" w:sz="0" w:space="0" w:color="auto"/>
            <w:left w:val="none" w:sz="0" w:space="0" w:color="auto"/>
            <w:bottom w:val="none" w:sz="0" w:space="0" w:color="auto"/>
            <w:right w:val="none" w:sz="0" w:space="0" w:color="auto"/>
          </w:divBdr>
        </w:div>
        <w:div w:id="974601780">
          <w:marLeft w:val="0"/>
          <w:marRight w:val="0"/>
          <w:marTop w:val="0"/>
          <w:marBottom w:val="0"/>
          <w:divBdr>
            <w:top w:val="none" w:sz="0" w:space="0" w:color="auto"/>
            <w:left w:val="none" w:sz="0" w:space="0" w:color="auto"/>
            <w:bottom w:val="none" w:sz="0" w:space="0" w:color="auto"/>
            <w:right w:val="none" w:sz="0" w:space="0" w:color="auto"/>
          </w:divBdr>
        </w:div>
        <w:div w:id="1518693604">
          <w:marLeft w:val="0"/>
          <w:marRight w:val="0"/>
          <w:marTop w:val="0"/>
          <w:marBottom w:val="0"/>
          <w:divBdr>
            <w:top w:val="none" w:sz="0" w:space="0" w:color="auto"/>
            <w:left w:val="none" w:sz="0" w:space="0" w:color="auto"/>
            <w:bottom w:val="none" w:sz="0" w:space="0" w:color="auto"/>
            <w:right w:val="none" w:sz="0" w:space="0" w:color="auto"/>
          </w:divBdr>
        </w:div>
        <w:div w:id="1659113381">
          <w:marLeft w:val="0"/>
          <w:marRight w:val="0"/>
          <w:marTop w:val="0"/>
          <w:marBottom w:val="0"/>
          <w:divBdr>
            <w:top w:val="none" w:sz="0" w:space="0" w:color="auto"/>
            <w:left w:val="none" w:sz="0" w:space="0" w:color="auto"/>
            <w:bottom w:val="none" w:sz="0" w:space="0" w:color="auto"/>
            <w:right w:val="none" w:sz="0" w:space="0" w:color="auto"/>
          </w:divBdr>
        </w:div>
        <w:div w:id="2027438802">
          <w:marLeft w:val="0"/>
          <w:marRight w:val="0"/>
          <w:marTop w:val="0"/>
          <w:marBottom w:val="0"/>
          <w:divBdr>
            <w:top w:val="none" w:sz="0" w:space="0" w:color="auto"/>
            <w:left w:val="none" w:sz="0" w:space="0" w:color="auto"/>
            <w:bottom w:val="none" w:sz="0" w:space="0" w:color="auto"/>
            <w:right w:val="none" w:sz="0" w:space="0" w:color="auto"/>
          </w:divBdr>
        </w:div>
      </w:divsChild>
    </w:div>
    <w:div w:id="1005283615">
      <w:bodyDiv w:val="1"/>
      <w:marLeft w:val="0"/>
      <w:marRight w:val="0"/>
      <w:marTop w:val="0"/>
      <w:marBottom w:val="0"/>
      <w:divBdr>
        <w:top w:val="none" w:sz="0" w:space="0" w:color="auto"/>
        <w:left w:val="none" w:sz="0" w:space="0" w:color="auto"/>
        <w:bottom w:val="none" w:sz="0" w:space="0" w:color="auto"/>
        <w:right w:val="none" w:sz="0" w:space="0" w:color="auto"/>
      </w:divBdr>
    </w:div>
    <w:div w:id="1005942172">
      <w:bodyDiv w:val="1"/>
      <w:marLeft w:val="0"/>
      <w:marRight w:val="0"/>
      <w:marTop w:val="0"/>
      <w:marBottom w:val="0"/>
      <w:divBdr>
        <w:top w:val="none" w:sz="0" w:space="0" w:color="auto"/>
        <w:left w:val="none" w:sz="0" w:space="0" w:color="auto"/>
        <w:bottom w:val="none" w:sz="0" w:space="0" w:color="auto"/>
        <w:right w:val="none" w:sz="0" w:space="0" w:color="auto"/>
      </w:divBdr>
      <w:divsChild>
        <w:div w:id="623148417">
          <w:marLeft w:val="0"/>
          <w:marRight w:val="0"/>
          <w:marTop w:val="0"/>
          <w:marBottom w:val="0"/>
          <w:divBdr>
            <w:top w:val="none" w:sz="0" w:space="0" w:color="auto"/>
            <w:left w:val="none" w:sz="0" w:space="0" w:color="auto"/>
            <w:bottom w:val="none" w:sz="0" w:space="0" w:color="auto"/>
            <w:right w:val="none" w:sz="0" w:space="0" w:color="auto"/>
          </w:divBdr>
        </w:div>
        <w:div w:id="1207646954">
          <w:marLeft w:val="0"/>
          <w:marRight w:val="0"/>
          <w:marTop w:val="0"/>
          <w:marBottom w:val="0"/>
          <w:divBdr>
            <w:top w:val="none" w:sz="0" w:space="0" w:color="auto"/>
            <w:left w:val="none" w:sz="0" w:space="0" w:color="auto"/>
            <w:bottom w:val="none" w:sz="0" w:space="0" w:color="auto"/>
            <w:right w:val="none" w:sz="0" w:space="0" w:color="auto"/>
          </w:divBdr>
        </w:div>
        <w:div w:id="1664964012">
          <w:marLeft w:val="0"/>
          <w:marRight w:val="0"/>
          <w:marTop w:val="0"/>
          <w:marBottom w:val="0"/>
          <w:divBdr>
            <w:top w:val="none" w:sz="0" w:space="0" w:color="auto"/>
            <w:left w:val="none" w:sz="0" w:space="0" w:color="auto"/>
            <w:bottom w:val="none" w:sz="0" w:space="0" w:color="auto"/>
            <w:right w:val="none" w:sz="0" w:space="0" w:color="auto"/>
          </w:divBdr>
        </w:div>
      </w:divsChild>
    </w:div>
    <w:div w:id="1007825501">
      <w:bodyDiv w:val="1"/>
      <w:marLeft w:val="0"/>
      <w:marRight w:val="0"/>
      <w:marTop w:val="0"/>
      <w:marBottom w:val="0"/>
      <w:divBdr>
        <w:top w:val="none" w:sz="0" w:space="0" w:color="auto"/>
        <w:left w:val="none" w:sz="0" w:space="0" w:color="auto"/>
        <w:bottom w:val="none" w:sz="0" w:space="0" w:color="auto"/>
        <w:right w:val="none" w:sz="0" w:space="0" w:color="auto"/>
      </w:divBdr>
      <w:divsChild>
        <w:div w:id="469515984">
          <w:marLeft w:val="0"/>
          <w:marRight w:val="0"/>
          <w:marTop w:val="0"/>
          <w:marBottom w:val="0"/>
          <w:divBdr>
            <w:top w:val="none" w:sz="0" w:space="0" w:color="auto"/>
            <w:left w:val="none" w:sz="0" w:space="0" w:color="auto"/>
            <w:bottom w:val="none" w:sz="0" w:space="0" w:color="auto"/>
            <w:right w:val="none" w:sz="0" w:space="0" w:color="auto"/>
          </w:divBdr>
          <w:divsChild>
            <w:div w:id="57705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20020">
      <w:bodyDiv w:val="1"/>
      <w:marLeft w:val="0"/>
      <w:marRight w:val="0"/>
      <w:marTop w:val="0"/>
      <w:marBottom w:val="0"/>
      <w:divBdr>
        <w:top w:val="none" w:sz="0" w:space="0" w:color="auto"/>
        <w:left w:val="none" w:sz="0" w:space="0" w:color="auto"/>
        <w:bottom w:val="none" w:sz="0" w:space="0" w:color="auto"/>
        <w:right w:val="none" w:sz="0" w:space="0" w:color="auto"/>
      </w:divBdr>
    </w:div>
    <w:div w:id="1013411660">
      <w:bodyDiv w:val="1"/>
      <w:marLeft w:val="0"/>
      <w:marRight w:val="0"/>
      <w:marTop w:val="0"/>
      <w:marBottom w:val="0"/>
      <w:divBdr>
        <w:top w:val="none" w:sz="0" w:space="0" w:color="auto"/>
        <w:left w:val="none" w:sz="0" w:space="0" w:color="auto"/>
        <w:bottom w:val="none" w:sz="0" w:space="0" w:color="auto"/>
        <w:right w:val="none" w:sz="0" w:space="0" w:color="auto"/>
      </w:divBdr>
    </w:div>
    <w:div w:id="1021127253">
      <w:bodyDiv w:val="1"/>
      <w:marLeft w:val="0"/>
      <w:marRight w:val="0"/>
      <w:marTop w:val="0"/>
      <w:marBottom w:val="0"/>
      <w:divBdr>
        <w:top w:val="none" w:sz="0" w:space="0" w:color="auto"/>
        <w:left w:val="none" w:sz="0" w:space="0" w:color="auto"/>
        <w:bottom w:val="none" w:sz="0" w:space="0" w:color="auto"/>
        <w:right w:val="none" w:sz="0" w:space="0" w:color="auto"/>
      </w:divBdr>
    </w:div>
    <w:div w:id="1021512630">
      <w:bodyDiv w:val="1"/>
      <w:marLeft w:val="0"/>
      <w:marRight w:val="0"/>
      <w:marTop w:val="0"/>
      <w:marBottom w:val="0"/>
      <w:divBdr>
        <w:top w:val="none" w:sz="0" w:space="0" w:color="auto"/>
        <w:left w:val="none" w:sz="0" w:space="0" w:color="auto"/>
        <w:bottom w:val="none" w:sz="0" w:space="0" w:color="auto"/>
        <w:right w:val="none" w:sz="0" w:space="0" w:color="auto"/>
      </w:divBdr>
    </w:div>
    <w:div w:id="1030184340">
      <w:bodyDiv w:val="1"/>
      <w:marLeft w:val="0"/>
      <w:marRight w:val="0"/>
      <w:marTop w:val="0"/>
      <w:marBottom w:val="0"/>
      <w:divBdr>
        <w:top w:val="none" w:sz="0" w:space="0" w:color="auto"/>
        <w:left w:val="none" w:sz="0" w:space="0" w:color="auto"/>
        <w:bottom w:val="none" w:sz="0" w:space="0" w:color="auto"/>
        <w:right w:val="none" w:sz="0" w:space="0" w:color="auto"/>
      </w:divBdr>
    </w:div>
    <w:div w:id="1034430934">
      <w:bodyDiv w:val="1"/>
      <w:marLeft w:val="0"/>
      <w:marRight w:val="0"/>
      <w:marTop w:val="0"/>
      <w:marBottom w:val="0"/>
      <w:divBdr>
        <w:top w:val="none" w:sz="0" w:space="0" w:color="auto"/>
        <w:left w:val="none" w:sz="0" w:space="0" w:color="auto"/>
        <w:bottom w:val="none" w:sz="0" w:space="0" w:color="auto"/>
        <w:right w:val="none" w:sz="0" w:space="0" w:color="auto"/>
      </w:divBdr>
    </w:div>
    <w:div w:id="1044403124">
      <w:bodyDiv w:val="1"/>
      <w:marLeft w:val="0"/>
      <w:marRight w:val="0"/>
      <w:marTop w:val="0"/>
      <w:marBottom w:val="0"/>
      <w:divBdr>
        <w:top w:val="none" w:sz="0" w:space="0" w:color="auto"/>
        <w:left w:val="none" w:sz="0" w:space="0" w:color="auto"/>
        <w:bottom w:val="none" w:sz="0" w:space="0" w:color="auto"/>
        <w:right w:val="none" w:sz="0" w:space="0" w:color="auto"/>
      </w:divBdr>
    </w:div>
    <w:div w:id="1057432191">
      <w:bodyDiv w:val="1"/>
      <w:marLeft w:val="0"/>
      <w:marRight w:val="0"/>
      <w:marTop w:val="0"/>
      <w:marBottom w:val="0"/>
      <w:divBdr>
        <w:top w:val="none" w:sz="0" w:space="0" w:color="auto"/>
        <w:left w:val="none" w:sz="0" w:space="0" w:color="auto"/>
        <w:bottom w:val="none" w:sz="0" w:space="0" w:color="auto"/>
        <w:right w:val="none" w:sz="0" w:space="0" w:color="auto"/>
      </w:divBdr>
    </w:div>
    <w:div w:id="1066680652">
      <w:bodyDiv w:val="1"/>
      <w:marLeft w:val="0"/>
      <w:marRight w:val="0"/>
      <w:marTop w:val="0"/>
      <w:marBottom w:val="0"/>
      <w:divBdr>
        <w:top w:val="none" w:sz="0" w:space="0" w:color="auto"/>
        <w:left w:val="none" w:sz="0" w:space="0" w:color="auto"/>
        <w:bottom w:val="none" w:sz="0" w:space="0" w:color="auto"/>
        <w:right w:val="none" w:sz="0" w:space="0" w:color="auto"/>
      </w:divBdr>
    </w:div>
    <w:div w:id="1073746532">
      <w:bodyDiv w:val="1"/>
      <w:marLeft w:val="0"/>
      <w:marRight w:val="0"/>
      <w:marTop w:val="0"/>
      <w:marBottom w:val="0"/>
      <w:divBdr>
        <w:top w:val="none" w:sz="0" w:space="0" w:color="auto"/>
        <w:left w:val="none" w:sz="0" w:space="0" w:color="auto"/>
        <w:bottom w:val="none" w:sz="0" w:space="0" w:color="auto"/>
        <w:right w:val="none" w:sz="0" w:space="0" w:color="auto"/>
      </w:divBdr>
    </w:div>
    <w:div w:id="1076320694">
      <w:bodyDiv w:val="1"/>
      <w:marLeft w:val="0"/>
      <w:marRight w:val="0"/>
      <w:marTop w:val="0"/>
      <w:marBottom w:val="0"/>
      <w:divBdr>
        <w:top w:val="none" w:sz="0" w:space="0" w:color="auto"/>
        <w:left w:val="none" w:sz="0" w:space="0" w:color="auto"/>
        <w:bottom w:val="none" w:sz="0" w:space="0" w:color="auto"/>
        <w:right w:val="none" w:sz="0" w:space="0" w:color="auto"/>
      </w:divBdr>
    </w:div>
    <w:div w:id="1104806501">
      <w:bodyDiv w:val="1"/>
      <w:marLeft w:val="0"/>
      <w:marRight w:val="0"/>
      <w:marTop w:val="0"/>
      <w:marBottom w:val="0"/>
      <w:divBdr>
        <w:top w:val="none" w:sz="0" w:space="0" w:color="auto"/>
        <w:left w:val="none" w:sz="0" w:space="0" w:color="auto"/>
        <w:bottom w:val="none" w:sz="0" w:space="0" w:color="auto"/>
        <w:right w:val="none" w:sz="0" w:space="0" w:color="auto"/>
      </w:divBdr>
    </w:div>
    <w:div w:id="1119879439">
      <w:bodyDiv w:val="1"/>
      <w:marLeft w:val="0"/>
      <w:marRight w:val="0"/>
      <w:marTop w:val="0"/>
      <w:marBottom w:val="0"/>
      <w:divBdr>
        <w:top w:val="none" w:sz="0" w:space="0" w:color="auto"/>
        <w:left w:val="none" w:sz="0" w:space="0" w:color="auto"/>
        <w:bottom w:val="none" w:sz="0" w:space="0" w:color="auto"/>
        <w:right w:val="none" w:sz="0" w:space="0" w:color="auto"/>
      </w:divBdr>
    </w:div>
    <w:div w:id="1121418703">
      <w:bodyDiv w:val="1"/>
      <w:marLeft w:val="0"/>
      <w:marRight w:val="0"/>
      <w:marTop w:val="0"/>
      <w:marBottom w:val="0"/>
      <w:divBdr>
        <w:top w:val="none" w:sz="0" w:space="0" w:color="auto"/>
        <w:left w:val="none" w:sz="0" w:space="0" w:color="auto"/>
        <w:bottom w:val="none" w:sz="0" w:space="0" w:color="auto"/>
        <w:right w:val="none" w:sz="0" w:space="0" w:color="auto"/>
      </w:divBdr>
    </w:div>
    <w:div w:id="1122264028">
      <w:bodyDiv w:val="1"/>
      <w:marLeft w:val="0"/>
      <w:marRight w:val="0"/>
      <w:marTop w:val="0"/>
      <w:marBottom w:val="0"/>
      <w:divBdr>
        <w:top w:val="none" w:sz="0" w:space="0" w:color="auto"/>
        <w:left w:val="none" w:sz="0" w:space="0" w:color="auto"/>
        <w:bottom w:val="none" w:sz="0" w:space="0" w:color="auto"/>
        <w:right w:val="none" w:sz="0" w:space="0" w:color="auto"/>
      </w:divBdr>
    </w:div>
    <w:div w:id="1122766585">
      <w:bodyDiv w:val="1"/>
      <w:marLeft w:val="0"/>
      <w:marRight w:val="0"/>
      <w:marTop w:val="0"/>
      <w:marBottom w:val="0"/>
      <w:divBdr>
        <w:top w:val="none" w:sz="0" w:space="0" w:color="auto"/>
        <w:left w:val="none" w:sz="0" w:space="0" w:color="auto"/>
        <w:bottom w:val="none" w:sz="0" w:space="0" w:color="auto"/>
        <w:right w:val="none" w:sz="0" w:space="0" w:color="auto"/>
      </w:divBdr>
    </w:div>
    <w:div w:id="1141579909">
      <w:bodyDiv w:val="1"/>
      <w:marLeft w:val="0"/>
      <w:marRight w:val="0"/>
      <w:marTop w:val="0"/>
      <w:marBottom w:val="0"/>
      <w:divBdr>
        <w:top w:val="none" w:sz="0" w:space="0" w:color="auto"/>
        <w:left w:val="none" w:sz="0" w:space="0" w:color="auto"/>
        <w:bottom w:val="none" w:sz="0" w:space="0" w:color="auto"/>
        <w:right w:val="none" w:sz="0" w:space="0" w:color="auto"/>
      </w:divBdr>
    </w:div>
    <w:div w:id="1146245080">
      <w:bodyDiv w:val="1"/>
      <w:marLeft w:val="0"/>
      <w:marRight w:val="0"/>
      <w:marTop w:val="0"/>
      <w:marBottom w:val="0"/>
      <w:divBdr>
        <w:top w:val="none" w:sz="0" w:space="0" w:color="auto"/>
        <w:left w:val="none" w:sz="0" w:space="0" w:color="auto"/>
        <w:bottom w:val="none" w:sz="0" w:space="0" w:color="auto"/>
        <w:right w:val="none" w:sz="0" w:space="0" w:color="auto"/>
      </w:divBdr>
    </w:div>
    <w:div w:id="1150707155">
      <w:bodyDiv w:val="1"/>
      <w:marLeft w:val="0"/>
      <w:marRight w:val="0"/>
      <w:marTop w:val="0"/>
      <w:marBottom w:val="0"/>
      <w:divBdr>
        <w:top w:val="none" w:sz="0" w:space="0" w:color="auto"/>
        <w:left w:val="none" w:sz="0" w:space="0" w:color="auto"/>
        <w:bottom w:val="none" w:sz="0" w:space="0" w:color="auto"/>
        <w:right w:val="none" w:sz="0" w:space="0" w:color="auto"/>
      </w:divBdr>
    </w:div>
    <w:div w:id="1150711579">
      <w:bodyDiv w:val="1"/>
      <w:marLeft w:val="0"/>
      <w:marRight w:val="0"/>
      <w:marTop w:val="0"/>
      <w:marBottom w:val="0"/>
      <w:divBdr>
        <w:top w:val="none" w:sz="0" w:space="0" w:color="auto"/>
        <w:left w:val="none" w:sz="0" w:space="0" w:color="auto"/>
        <w:bottom w:val="none" w:sz="0" w:space="0" w:color="auto"/>
        <w:right w:val="none" w:sz="0" w:space="0" w:color="auto"/>
      </w:divBdr>
    </w:div>
    <w:div w:id="1167209195">
      <w:bodyDiv w:val="1"/>
      <w:marLeft w:val="0"/>
      <w:marRight w:val="0"/>
      <w:marTop w:val="0"/>
      <w:marBottom w:val="0"/>
      <w:divBdr>
        <w:top w:val="none" w:sz="0" w:space="0" w:color="auto"/>
        <w:left w:val="none" w:sz="0" w:space="0" w:color="auto"/>
        <w:bottom w:val="none" w:sz="0" w:space="0" w:color="auto"/>
        <w:right w:val="none" w:sz="0" w:space="0" w:color="auto"/>
      </w:divBdr>
    </w:div>
    <w:div w:id="1181822082">
      <w:bodyDiv w:val="1"/>
      <w:marLeft w:val="0"/>
      <w:marRight w:val="0"/>
      <w:marTop w:val="0"/>
      <w:marBottom w:val="0"/>
      <w:divBdr>
        <w:top w:val="none" w:sz="0" w:space="0" w:color="auto"/>
        <w:left w:val="none" w:sz="0" w:space="0" w:color="auto"/>
        <w:bottom w:val="none" w:sz="0" w:space="0" w:color="auto"/>
        <w:right w:val="none" w:sz="0" w:space="0" w:color="auto"/>
      </w:divBdr>
    </w:div>
    <w:div w:id="1185166873">
      <w:bodyDiv w:val="1"/>
      <w:marLeft w:val="0"/>
      <w:marRight w:val="0"/>
      <w:marTop w:val="0"/>
      <w:marBottom w:val="0"/>
      <w:divBdr>
        <w:top w:val="none" w:sz="0" w:space="0" w:color="auto"/>
        <w:left w:val="none" w:sz="0" w:space="0" w:color="auto"/>
        <w:bottom w:val="none" w:sz="0" w:space="0" w:color="auto"/>
        <w:right w:val="none" w:sz="0" w:space="0" w:color="auto"/>
      </w:divBdr>
    </w:div>
    <w:div w:id="1192456183">
      <w:bodyDiv w:val="1"/>
      <w:marLeft w:val="0"/>
      <w:marRight w:val="0"/>
      <w:marTop w:val="0"/>
      <w:marBottom w:val="0"/>
      <w:divBdr>
        <w:top w:val="none" w:sz="0" w:space="0" w:color="auto"/>
        <w:left w:val="none" w:sz="0" w:space="0" w:color="auto"/>
        <w:bottom w:val="none" w:sz="0" w:space="0" w:color="auto"/>
        <w:right w:val="none" w:sz="0" w:space="0" w:color="auto"/>
      </w:divBdr>
    </w:div>
    <w:div w:id="1215117283">
      <w:bodyDiv w:val="1"/>
      <w:marLeft w:val="0"/>
      <w:marRight w:val="0"/>
      <w:marTop w:val="0"/>
      <w:marBottom w:val="0"/>
      <w:divBdr>
        <w:top w:val="none" w:sz="0" w:space="0" w:color="auto"/>
        <w:left w:val="none" w:sz="0" w:space="0" w:color="auto"/>
        <w:bottom w:val="none" w:sz="0" w:space="0" w:color="auto"/>
        <w:right w:val="none" w:sz="0" w:space="0" w:color="auto"/>
      </w:divBdr>
      <w:divsChild>
        <w:div w:id="613438793">
          <w:marLeft w:val="0"/>
          <w:marRight w:val="0"/>
          <w:marTop w:val="0"/>
          <w:marBottom w:val="0"/>
          <w:divBdr>
            <w:top w:val="none" w:sz="0" w:space="0" w:color="auto"/>
            <w:left w:val="none" w:sz="0" w:space="0" w:color="auto"/>
            <w:bottom w:val="none" w:sz="0" w:space="0" w:color="auto"/>
            <w:right w:val="none" w:sz="0" w:space="0" w:color="auto"/>
          </w:divBdr>
        </w:div>
        <w:div w:id="1954509544">
          <w:marLeft w:val="0"/>
          <w:marRight w:val="0"/>
          <w:marTop w:val="0"/>
          <w:marBottom w:val="0"/>
          <w:divBdr>
            <w:top w:val="none" w:sz="0" w:space="0" w:color="auto"/>
            <w:left w:val="none" w:sz="0" w:space="0" w:color="auto"/>
            <w:bottom w:val="none" w:sz="0" w:space="0" w:color="auto"/>
            <w:right w:val="none" w:sz="0" w:space="0" w:color="auto"/>
          </w:divBdr>
        </w:div>
      </w:divsChild>
    </w:div>
    <w:div w:id="1218931778">
      <w:bodyDiv w:val="1"/>
      <w:marLeft w:val="0"/>
      <w:marRight w:val="0"/>
      <w:marTop w:val="0"/>
      <w:marBottom w:val="0"/>
      <w:divBdr>
        <w:top w:val="none" w:sz="0" w:space="0" w:color="auto"/>
        <w:left w:val="none" w:sz="0" w:space="0" w:color="auto"/>
        <w:bottom w:val="none" w:sz="0" w:space="0" w:color="auto"/>
        <w:right w:val="none" w:sz="0" w:space="0" w:color="auto"/>
      </w:divBdr>
    </w:div>
    <w:div w:id="1226599918">
      <w:bodyDiv w:val="1"/>
      <w:marLeft w:val="0"/>
      <w:marRight w:val="0"/>
      <w:marTop w:val="0"/>
      <w:marBottom w:val="0"/>
      <w:divBdr>
        <w:top w:val="none" w:sz="0" w:space="0" w:color="auto"/>
        <w:left w:val="none" w:sz="0" w:space="0" w:color="auto"/>
        <w:bottom w:val="none" w:sz="0" w:space="0" w:color="auto"/>
        <w:right w:val="none" w:sz="0" w:space="0" w:color="auto"/>
      </w:divBdr>
    </w:div>
    <w:div w:id="1235703522">
      <w:bodyDiv w:val="1"/>
      <w:marLeft w:val="0"/>
      <w:marRight w:val="0"/>
      <w:marTop w:val="0"/>
      <w:marBottom w:val="0"/>
      <w:divBdr>
        <w:top w:val="none" w:sz="0" w:space="0" w:color="auto"/>
        <w:left w:val="none" w:sz="0" w:space="0" w:color="auto"/>
        <w:bottom w:val="none" w:sz="0" w:space="0" w:color="auto"/>
        <w:right w:val="none" w:sz="0" w:space="0" w:color="auto"/>
      </w:divBdr>
    </w:div>
    <w:div w:id="1240867299">
      <w:bodyDiv w:val="1"/>
      <w:marLeft w:val="0"/>
      <w:marRight w:val="0"/>
      <w:marTop w:val="0"/>
      <w:marBottom w:val="0"/>
      <w:divBdr>
        <w:top w:val="none" w:sz="0" w:space="0" w:color="auto"/>
        <w:left w:val="none" w:sz="0" w:space="0" w:color="auto"/>
        <w:bottom w:val="none" w:sz="0" w:space="0" w:color="auto"/>
        <w:right w:val="none" w:sz="0" w:space="0" w:color="auto"/>
      </w:divBdr>
    </w:div>
    <w:div w:id="1246843825">
      <w:bodyDiv w:val="1"/>
      <w:marLeft w:val="0"/>
      <w:marRight w:val="0"/>
      <w:marTop w:val="0"/>
      <w:marBottom w:val="0"/>
      <w:divBdr>
        <w:top w:val="none" w:sz="0" w:space="0" w:color="auto"/>
        <w:left w:val="none" w:sz="0" w:space="0" w:color="auto"/>
        <w:bottom w:val="none" w:sz="0" w:space="0" w:color="auto"/>
        <w:right w:val="none" w:sz="0" w:space="0" w:color="auto"/>
      </w:divBdr>
    </w:div>
    <w:div w:id="1253276635">
      <w:bodyDiv w:val="1"/>
      <w:marLeft w:val="0"/>
      <w:marRight w:val="0"/>
      <w:marTop w:val="0"/>
      <w:marBottom w:val="0"/>
      <w:divBdr>
        <w:top w:val="none" w:sz="0" w:space="0" w:color="auto"/>
        <w:left w:val="none" w:sz="0" w:space="0" w:color="auto"/>
        <w:bottom w:val="none" w:sz="0" w:space="0" w:color="auto"/>
        <w:right w:val="none" w:sz="0" w:space="0" w:color="auto"/>
      </w:divBdr>
    </w:div>
    <w:div w:id="1255479690">
      <w:bodyDiv w:val="1"/>
      <w:marLeft w:val="0"/>
      <w:marRight w:val="0"/>
      <w:marTop w:val="0"/>
      <w:marBottom w:val="0"/>
      <w:divBdr>
        <w:top w:val="none" w:sz="0" w:space="0" w:color="auto"/>
        <w:left w:val="none" w:sz="0" w:space="0" w:color="auto"/>
        <w:bottom w:val="none" w:sz="0" w:space="0" w:color="auto"/>
        <w:right w:val="none" w:sz="0" w:space="0" w:color="auto"/>
      </w:divBdr>
    </w:div>
    <w:div w:id="1257978161">
      <w:bodyDiv w:val="1"/>
      <w:marLeft w:val="0"/>
      <w:marRight w:val="0"/>
      <w:marTop w:val="0"/>
      <w:marBottom w:val="0"/>
      <w:divBdr>
        <w:top w:val="none" w:sz="0" w:space="0" w:color="auto"/>
        <w:left w:val="none" w:sz="0" w:space="0" w:color="auto"/>
        <w:bottom w:val="none" w:sz="0" w:space="0" w:color="auto"/>
        <w:right w:val="none" w:sz="0" w:space="0" w:color="auto"/>
      </w:divBdr>
    </w:div>
    <w:div w:id="1263806335">
      <w:bodyDiv w:val="1"/>
      <w:marLeft w:val="0"/>
      <w:marRight w:val="0"/>
      <w:marTop w:val="0"/>
      <w:marBottom w:val="0"/>
      <w:divBdr>
        <w:top w:val="none" w:sz="0" w:space="0" w:color="auto"/>
        <w:left w:val="none" w:sz="0" w:space="0" w:color="auto"/>
        <w:bottom w:val="none" w:sz="0" w:space="0" w:color="auto"/>
        <w:right w:val="none" w:sz="0" w:space="0" w:color="auto"/>
      </w:divBdr>
    </w:div>
    <w:div w:id="1265964819">
      <w:bodyDiv w:val="1"/>
      <w:marLeft w:val="0"/>
      <w:marRight w:val="0"/>
      <w:marTop w:val="0"/>
      <w:marBottom w:val="0"/>
      <w:divBdr>
        <w:top w:val="none" w:sz="0" w:space="0" w:color="auto"/>
        <w:left w:val="none" w:sz="0" w:space="0" w:color="auto"/>
        <w:bottom w:val="none" w:sz="0" w:space="0" w:color="auto"/>
        <w:right w:val="none" w:sz="0" w:space="0" w:color="auto"/>
      </w:divBdr>
    </w:div>
    <w:div w:id="1281299178">
      <w:bodyDiv w:val="1"/>
      <w:marLeft w:val="0"/>
      <w:marRight w:val="0"/>
      <w:marTop w:val="0"/>
      <w:marBottom w:val="0"/>
      <w:divBdr>
        <w:top w:val="none" w:sz="0" w:space="0" w:color="auto"/>
        <w:left w:val="none" w:sz="0" w:space="0" w:color="auto"/>
        <w:bottom w:val="none" w:sz="0" w:space="0" w:color="auto"/>
        <w:right w:val="none" w:sz="0" w:space="0" w:color="auto"/>
      </w:divBdr>
    </w:div>
    <w:div w:id="1289629460">
      <w:bodyDiv w:val="1"/>
      <w:marLeft w:val="0"/>
      <w:marRight w:val="0"/>
      <w:marTop w:val="0"/>
      <w:marBottom w:val="0"/>
      <w:divBdr>
        <w:top w:val="none" w:sz="0" w:space="0" w:color="auto"/>
        <w:left w:val="none" w:sz="0" w:space="0" w:color="auto"/>
        <w:bottom w:val="none" w:sz="0" w:space="0" w:color="auto"/>
        <w:right w:val="none" w:sz="0" w:space="0" w:color="auto"/>
      </w:divBdr>
    </w:div>
    <w:div w:id="1309744524">
      <w:bodyDiv w:val="1"/>
      <w:marLeft w:val="0"/>
      <w:marRight w:val="0"/>
      <w:marTop w:val="0"/>
      <w:marBottom w:val="0"/>
      <w:divBdr>
        <w:top w:val="none" w:sz="0" w:space="0" w:color="auto"/>
        <w:left w:val="none" w:sz="0" w:space="0" w:color="auto"/>
        <w:bottom w:val="none" w:sz="0" w:space="0" w:color="auto"/>
        <w:right w:val="none" w:sz="0" w:space="0" w:color="auto"/>
      </w:divBdr>
    </w:div>
    <w:div w:id="1310744578">
      <w:bodyDiv w:val="1"/>
      <w:marLeft w:val="0"/>
      <w:marRight w:val="0"/>
      <w:marTop w:val="0"/>
      <w:marBottom w:val="0"/>
      <w:divBdr>
        <w:top w:val="none" w:sz="0" w:space="0" w:color="auto"/>
        <w:left w:val="none" w:sz="0" w:space="0" w:color="auto"/>
        <w:bottom w:val="none" w:sz="0" w:space="0" w:color="auto"/>
        <w:right w:val="none" w:sz="0" w:space="0" w:color="auto"/>
      </w:divBdr>
    </w:div>
    <w:div w:id="1325664358">
      <w:bodyDiv w:val="1"/>
      <w:marLeft w:val="0"/>
      <w:marRight w:val="0"/>
      <w:marTop w:val="0"/>
      <w:marBottom w:val="0"/>
      <w:divBdr>
        <w:top w:val="none" w:sz="0" w:space="0" w:color="auto"/>
        <w:left w:val="none" w:sz="0" w:space="0" w:color="auto"/>
        <w:bottom w:val="none" w:sz="0" w:space="0" w:color="auto"/>
        <w:right w:val="none" w:sz="0" w:space="0" w:color="auto"/>
      </w:divBdr>
    </w:div>
    <w:div w:id="1331715691">
      <w:bodyDiv w:val="1"/>
      <w:marLeft w:val="0"/>
      <w:marRight w:val="0"/>
      <w:marTop w:val="0"/>
      <w:marBottom w:val="0"/>
      <w:divBdr>
        <w:top w:val="none" w:sz="0" w:space="0" w:color="auto"/>
        <w:left w:val="none" w:sz="0" w:space="0" w:color="auto"/>
        <w:bottom w:val="none" w:sz="0" w:space="0" w:color="auto"/>
        <w:right w:val="none" w:sz="0" w:space="0" w:color="auto"/>
      </w:divBdr>
    </w:div>
    <w:div w:id="1331757667">
      <w:bodyDiv w:val="1"/>
      <w:marLeft w:val="0"/>
      <w:marRight w:val="0"/>
      <w:marTop w:val="0"/>
      <w:marBottom w:val="0"/>
      <w:divBdr>
        <w:top w:val="none" w:sz="0" w:space="0" w:color="auto"/>
        <w:left w:val="none" w:sz="0" w:space="0" w:color="auto"/>
        <w:bottom w:val="none" w:sz="0" w:space="0" w:color="auto"/>
        <w:right w:val="none" w:sz="0" w:space="0" w:color="auto"/>
      </w:divBdr>
    </w:div>
    <w:div w:id="1333068362">
      <w:bodyDiv w:val="1"/>
      <w:marLeft w:val="0"/>
      <w:marRight w:val="0"/>
      <w:marTop w:val="0"/>
      <w:marBottom w:val="0"/>
      <w:divBdr>
        <w:top w:val="none" w:sz="0" w:space="0" w:color="auto"/>
        <w:left w:val="none" w:sz="0" w:space="0" w:color="auto"/>
        <w:bottom w:val="none" w:sz="0" w:space="0" w:color="auto"/>
        <w:right w:val="none" w:sz="0" w:space="0" w:color="auto"/>
      </w:divBdr>
    </w:div>
    <w:div w:id="1367218667">
      <w:bodyDiv w:val="1"/>
      <w:marLeft w:val="0"/>
      <w:marRight w:val="0"/>
      <w:marTop w:val="0"/>
      <w:marBottom w:val="0"/>
      <w:divBdr>
        <w:top w:val="none" w:sz="0" w:space="0" w:color="auto"/>
        <w:left w:val="none" w:sz="0" w:space="0" w:color="auto"/>
        <w:bottom w:val="none" w:sz="0" w:space="0" w:color="auto"/>
        <w:right w:val="none" w:sz="0" w:space="0" w:color="auto"/>
      </w:divBdr>
    </w:div>
    <w:div w:id="1383093113">
      <w:bodyDiv w:val="1"/>
      <w:marLeft w:val="0"/>
      <w:marRight w:val="0"/>
      <w:marTop w:val="0"/>
      <w:marBottom w:val="0"/>
      <w:divBdr>
        <w:top w:val="none" w:sz="0" w:space="0" w:color="auto"/>
        <w:left w:val="none" w:sz="0" w:space="0" w:color="auto"/>
        <w:bottom w:val="none" w:sz="0" w:space="0" w:color="auto"/>
        <w:right w:val="none" w:sz="0" w:space="0" w:color="auto"/>
      </w:divBdr>
      <w:divsChild>
        <w:div w:id="307977170">
          <w:marLeft w:val="0"/>
          <w:marRight w:val="0"/>
          <w:marTop w:val="0"/>
          <w:marBottom w:val="0"/>
          <w:divBdr>
            <w:top w:val="none" w:sz="0" w:space="0" w:color="auto"/>
            <w:left w:val="none" w:sz="0" w:space="0" w:color="auto"/>
            <w:bottom w:val="none" w:sz="0" w:space="0" w:color="auto"/>
            <w:right w:val="none" w:sz="0" w:space="0" w:color="auto"/>
          </w:divBdr>
        </w:div>
      </w:divsChild>
    </w:div>
    <w:div w:id="1389111057">
      <w:bodyDiv w:val="1"/>
      <w:marLeft w:val="0"/>
      <w:marRight w:val="0"/>
      <w:marTop w:val="0"/>
      <w:marBottom w:val="0"/>
      <w:divBdr>
        <w:top w:val="none" w:sz="0" w:space="0" w:color="auto"/>
        <w:left w:val="none" w:sz="0" w:space="0" w:color="auto"/>
        <w:bottom w:val="none" w:sz="0" w:space="0" w:color="auto"/>
        <w:right w:val="none" w:sz="0" w:space="0" w:color="auto"/>
      </w:divBdr>
    </w:div>
    <w:div w:id="1393508354">
      <w:bodyDiv w:val="1"/>
      <w:marLeft w:val="0"/>
      <w:marRight w:val="0"/>
      <w:marTop w:val="0"/>
      <w:marBottom w:val="0"/>
      <w:divBdr>
        <w:top w:val="none" w:sz="0" w:space="0" w:color="auto"/>
        <w:left w:val="none" w:sz="0" w:space="0" w:color="auto"/>
        <w:bottom w:val="none" w:sz="0" w:space="0" w:color="auto"/>
        <w:right w:val="none" w:sz="0" w:space="0" w:color="auto"/>
      </w:divBdr>
    </w:div>
    <w:div w:id="1418097102">
      <w:bodyDiv w:val="1"/>
      <w:marLeft w:val="0"/>
      <w:marRight w:val="0"/>
      <w:marTop w:val="0"/>
      <w:marBottom w:val="0"/>
      <w:divBdr>
        <w:top w:val="none" w:sz="0" w:space="0" w:color="auto"/>
        <w:left w:val="none" w:sz="0" w:space="0" w:color="auto"/>
        <w:bottom w:val="none" w:sz="0" w:space="0" w:color="auto"/>
        <w:right w:val="none" w:sz="0" w:space="0" w:color="auto"/>
      </w:divBdr>
    </w:div>
    <w:div w:id="1427925066">
      <w:bodyDiv w:val="1"/>
      <w:marLeft w:val="0"/>
      <w:marRight w:val="0"/>
      <w:marTop w:val="0"/>
      <w:marBottom w:val="0"/>
      <w:divBdr>
        <w:top w:val="none" w:sz="0" w:space="0" w:color="auto"/>
        <w:left w:val="none" w:sz="0" w:space="0" w:color="auto"/>
        <w:bottom w:val="none" w:sz="0" w:space="0" w:color="auto"/>
        <w:right w:val="none" w:sz="0" w:space="0" w:color="auto"/>
      </w:divBdr>
    </w:div>
    <w:div w:id="1445029775">
      <w:bodyDiv w:val="1"/>
      <w:marLeft w:val="0"/>
      <w:marRight w:val="0"/>
      <w:marTop w:val="0"/>
      <w:marBottom w:val="0"/>
      <w:divBdr>
        <w:top w:val="none" w:sz="0" w:space="0" w:color="auto"/>
        <w:left w:val="none" w:sz="0" w:space="0" w:color="auto"/>
        <w:bottom w:val="none" w:sz="0" w:space="0" w:color="auto"/>
        <w:right w:val="none" w:sz="0" w:space="0" w:color="auto"/>
      </w:divBdr>
    </w:div>
    <w:div w:id="1458916960">
      <w:bodyDiv w:val="1"/>
      <w:marLeft w:val="0"/>
      <w:marRight w:val="0"/>
      <w:marTop w:val="0"/>
      <w:marBottom w:val="0"/>
      <w:divBdr>
        <w:top w:val="none" w:sz="0" w:space="0" w:color="auto"/>
        <w:left w:val="none" w:sz="0" w:space="0" w:color="auto"/>
        <w:bottom w:val="none" w:sz="0" w:space="0" w:color="auto"/>
        <w:right w:val="none" w:sz="0" w:space="0" w:color="auto"/>
      </w:divBdr>
    </w:div>
    <w:div w:id="1467431151">
      <w:bodyDiv w:val="1"/>
      <w:marLeft w:val="0"/>
      <w:marRight w:val="0"/>
      <w:marTop w:val="0"/>
      <w:marBottom w:val="0"/>
      <w:divBdr>
        <w:top w:val="none" w:sz="0" w:space="0" w:color="auto"/>
        <w:left w:val="none" w:sz="0" w:space="0" w:color="auto"/>
        <w:bottom w:val="none" w:sz="0" w:space="0" w:color="auto"/>
        <w:right w:val="none" w:sz="0" w:space="0" w:color="auto"/>
      </w:divBdr>
    </w:div>
    <w:div w:id="1471706023">
      <w:bodyDiv w:val="1"/>
      <w:marLeft w:val="0"/>
      <w:marRight w:val="0"/>
      <w:marTop w:val="0"/>
      <w:marBottom w:val="0"/>
      <w:divBdr>
        <w:top w:val="none" w:sz="0" w:space="0" w:color="auto"/>
        <w:left w:val="none" w:sz="0" w:space="0" w:color="auto"/>
        <w:bottom w:val="none" w:sz="0" w:space="0" w:color="auto"/>
        <w:right w:val="none" w:sz="0" w:space="0" w:color="auto"/>
      </w:divBdr>
    </w:div>
    <w:div w:id="1473254630">
      <w:bodyDiv w:val="1"/>
      <w:marLeft w:val="0"/>
      <w:marRight w:val="0"/>
      <w:marTop w:val="0"/>
      <w:marBottom w:val="0"/>
      <w:divBdr>
        <w:top w:val="none" w:sz="0" w:space="0" w:color="auto"/>
        <w:left w:val="none" w:sz="0" w:space="0" w:color="auto"/>
        <w:bottom w:val="none" w:sz="0" w:space="0" w:color="auto"/>
        <w:right w:val="none" w:sz="0" w:space="0" w:color="auto"/>
      </w:divBdr>
    </w:div>
    <w:div w:id="1476098297">
      <w:bodyDiv w:val="1"/>
      <w:marLeft w:val="0"/>
      <w:marRight w:val="0"/>
      <w:marTop w:val="0"/>
      <w:marBottom w:val="0"/>
      <w:divBdr>
        <w:top w:val="none" w:sz="0" w:space="0" w:color="auto"/>
        <w:left w:val="none" w:sz="0" w:space="0" w:color="auto"/>
        <w:bottom w:val="none" w:sz="0" w:space="0" w:color="auto"/>
        <w:right w:val="none" w:sz="0" w:space="0" w:color="auto"/>
      </w:divBdr>
    </w:div>
    <w:div w:id="1480148246">
      <w:bodyDiv w:val="1"/>
      <w:marLeft w:val="0"/>
      <w:marRight w:val="0"/>
      <w:marTop w:val="0"/>
      <w:marBottom w:val="0"/>
      <w:divBdr>
        <w:top w:val="none" w:sz="0" w:space="0" w:color="auto"/>
        <w:left w:val="none" w:sz="0" w:space="0" w:color="auto"/>
        <w:bottom w:val="none" w:sz="0" w:space="0" w:color="auto"/>
        <w:right w:val="none" w:sz="0" w:space="0" w:color="auto"/>
      </w:divBdr>
    </w:div>
    <w:div w:id="1489902042">
      <w:bodyDiv w:val="1"/>
      <w:marLeft w:val="0"/>
      <w:marRight w:val="0"/>
      <w:marTop w:val="0"/>
      <w:marBottom w:val="0"/>
      <w:divBdr>
        <w:top w:val="none" w:sz="0" w:space="0" w:color="auto"/>
        <w:left w:val="none" w:sz="0" w:space="0" w:color="auto"/>
        <w:bottom w:val="none" w:sz="0" w:space="0" w:color="auto"/>
        <w:right w:val="none" w:sz="0" w:space="0" w:color="auto"/>
      </w:divBdr>
    </w:div>
    <w:div w:id="1493256640">
      <w:bodyDiv w:val="1"/>
      <w:marLeft w:val="0"/>
      <w:marRight w:val="0"/>
      <w:marTop w:val="0"/>
      <w:marBottom w:val="0"/>
      <w:divBdr>
        <w:top w:val="none" w:sz="0" w:space="0" w:color="auto"/>
        <w:left w:val="none" w:sz="0" w:space="0" w:color="auto"/>
        <w:bottom w:val="none" w:sz="0" w:space="0" w:color="auto"/>
        <w:right w:val="none" w:sz="0" w:space="0" w:color="auto"/>
      </w:divBdr>
    </w:div>
    <w:div w:id="1507017537">
      <w:bodyDiv w:val="1"/>
      <w:marLeft w:val="0"/>
      <w:marRight w:val="0"/>
      <w:marTop w:val="0"/>
      <w:marBottom w:val="0"/>
      <w:divBdr>
        <w:top w:val="none" w:sz="0" w:space="0" w:color="auto"/>
        <w:left w:val="none" w:sz="0" w:space="0" w:color="auto"/>
        <w:bottom w:val="none" w:sz="0" w:space="0" w:color="auto"/>
        <w:right w:val="none" w:sz="0" w:space="0" w:color="auto"/>
      </w:divBdr>
    </w:div>
    <w:div w:id="1512065863">
      <w:bodyDiv w:val="1"/>
      <w:marLeft w:val="0"/>
      <w:marRight w:val="0"/>
      <w:marTop w:val="0"/>
      <w:marBottom w:val="0"/>
      <w:divBdr>
        <w:top w:val="none" w:sz="0" w:space="0" w:color="auto"/>
        <w:left w:val="none" w:sz="0" w:space="0" w:color="auto"/>
        <w:bottom w:val="none" w:sz="0" w:space="0" w:color="auto"/>
        <w:right w:val="none" w:sz="0" w:space="0" w:color="auto"/>
      </w:divBdr>
    </w:div>
    <w:div w:id="1514762833">
      <w:bodyDiv w:val="1"/>
      <w:marLeft w:val="0"/>
      <w:marRight w:val="0"/>
      <w:marTop w:val="0"/>
      <w:marBottom w:val="0"/>
      <w:divBdr>
        <w:top w:val="none" w:sz="0" w:space="0" w:color="auto"/>
        <w:left w:val="none" w:sz="0" w:space="0" w:color="auto"/>
        <w:bottom w:val="none" w:sz="0" w:space="0" w:color="auto"/>
        <w:right w:val="none" w:sz="0" w:space="0" w:color="auto"/>
      </w:divBdr>
    </w:div>
    <w:div w:id="1523934112">
      <w:bodyDiv w:val="1"/>
      <w:marLeft w:val="0"/>
      <w:marRight w:val="0"/>
      <w:marTop w:val="0"/>
      <w:marBottom w:val="0"/>
      <w:divBdr>
        <w:top w:val="none" w:sz="0" w:space="0" w:color="auto"/>
        <w:left w:val="none" w:sz="0" w:space="0" w:color="auto"/>
        <w:bottom w:val="none" w:sz="0" w:space="0" w:color="auto"/>
        <w:right w:val="none" w:sz="0" w:space="0" w:color="auto"/>
      </w:divBdr>
      <w:divsChild>
        <w:div w:id="138113568">
          <w:marLeft w:val="0"/>
          <w:marRight w:val="0"/>
          <w:marTop w:val="0"/>
          <w:marBottom w:val="0"/>
          <w:divBdr>
            <w:top w:val="none" w:sz="0" w:space="0" w:color="auto"/>
            <w:left w:val="none" w:sz="0" w:space="0" w:color="auto"/>
            <w:bottom w:val="none" w:sz="0" w:space="0" w:color="auto"/>
            <w:right w:val="none" w:sz="0" w:space="0" w:color="auto"/>
          </w:divBdr>
        </w:div>
        <w:div w:id="1167867271">
          <w:marLeft w:val="0"/>
          <w:marRight w:val="0"/>
          <w:marTop w:val="0"/>
          <w:marBottom w:val="0"/>
          <w:divBdr>
            <w:top w:val="none" w:sz="0" w:space="0" w:color="auto"/>
            <w:left w:val="none" w:sz="0" w:space="0" w:color="auto"/>
            <w:bottom w:val="none" w:sz="0" w:space="0" w:color="auto"/>
            <w:right w:val="none" w:sz="0" w:space="0" w:color="auto"/>
          </w:divBdr>
        </w:div>
        <w:div w:id="1399286691">
          <w:marLeft w:val="0"/>
          <w:marRight w:val="0"/>
          <w:marTop w:val="0"/>
          <w:marBottom w:val="0"/>
          <w:divBdr>
            <w:top w:val="none" w:sz="0" w:space="0" w:color="auto"/>
            <w:left w:val="none" w:sz="0" w:space="0" w:color="auto"/>
            <w:bottom w:val="none" w:sz="0" w:space="0" w:color="auto"/>
            <w:right w:val="none" w:sz="0" w:space="0" w:color="auto"/>
          </w:divBdr>
        </w:div>
        <w:div w:id="1464078320">
          <w:marLeft w:val="0"/>
          <w:marRight w:val="0"/>
          <w:marTop w:val="0"/>
          <w:marBottom w:val="0"/>
          <w:divBdr>
            <w:top w:val="none" w:sz="0" w:space="0" w:color="auto"/>
            <w:left w:val="none" w:sz="0" w:space="0" w:color="auto"/>
            <w:bottom w:val="none" w:sz="0" w:space="0" w:color="auto"/>
            <w:right w:val="none" w:sz="0" w:space="0" w:color="auto"/>
          </w:divBdr>
        </w:div>
        <w:div w:id="1632664173">
          <w:marLeft w:val="0"/>
          <w:marRight w:val="0"/>
          <w:marTop w:val="0"/>
          <w:marBottom w:val="0"/>
          <w:divBdr>
            <w:top w:val="none" w:sz="0" w:space="0" w:color="auto"/>
            <w:left w:val="none" w:sz="0" w:space="0" w:color="auto"/>
            <w:bottom w:val="none" w:sz="0" w:space="0" w:color="auto"/>
            <w:right w:val="none" w:sz="0" w:space="0" w:color="auto"/>
          </w:divBdr>
        </w:div>
        <w:div w:id="1969043762">
          <w:marLeft w:val="0"/>
          <w:marRight w:val="0"/>
          <w:marTop w:val="0"/>
          <w:marBottom w:val="0"/>
          <w:divBdr>
            <w:top w:val="none" w:sz="0" w:space="0" w:color="auto"/>
            <w:left w:val="none" w:sz="0" w:space="0" w:color="auto"/>
            <w:bottom w:val="none" w:sz="0" w:space="0" w:color="auto"/>
            <w:right w:val="none" w:sz="0" w:space="0" w:color="auto"/>
          </w:divBdr>
        </w:div>
        <w:div w:id="1996452167">
          <w:marLeft w:val="0"/>
          <w:marRight w:val="0"/>
          <w:marTop w:val="0"/>
          <w:marBottom w:val="0"/>
          <w:divBdr>
            <w:top w:val="none" w:sz="0" w:space="0" w:color="auto"/>
            <w:left w:val="none" w:sz="0" w:space="0" w:color="auto"/>
            <w:bottom w:val="none" w:sz="0" w:space="0" w:color="auto"/>
            <w:right w:val="none" w:sz="0" w:space="0" w:color="auto"/>
          </w:divBdr>
        </w:div>
        <w:div w:id="2135363908">
          <w:marLeft w:val="0"/>
          <w:marRight w:val="0"/>
          <w:marTop w:val="0"/>
          <w:marBottom w:val="0"/>
          <w:divBdr>
            <w:top w:val="none" w:sz="0" w:space="0" w:color="auto"/>
            <w:left w:val="none" w:sz="0" w:space="0" w:color="auto"/>
            <w:bottom w:val="none" w:sz="0" w:space="0" w:color="auto"/>
            <w:right w:val="none" w:sz="0" w:space="0" w:color="auto"/>
          </w:divBdr>
        </w:div>
      </w:divsChild>
    </w:div>
    <w:div w:id="1568612819">
      <w:bodyDiv w:val="1"/>
      <w:marLeft w:val="0"/>
      <w:marRight w:val="0"/>
      <w:marTop w:val="0"/>
      <w:marBottom w:val="0"/>
      <w:divBdr>
        <w:top w:val="none" w:sz="0" w:space="0" w:color="auto"/>
        <w:left w:val="none" w:sz="0" w:space="0" w:color="auto"/>
        <w:bottom w:val="none" w:sz="0" w:space="0" w:color="auto"/>
        <w:right w:val="none" w:sz="0" w:space="0" w:color="auto"/>
      </w:divBdr>
      <w:divsChild>
        <w:div w:id="167668851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81866202">
      <w:bodyDiv w:val="1"/>
      <w:marLeft w:val="0"/>
      <w:marRight w:val="0"/>
      <w:marTop w:val="0"/>
      <w:marBottom w:val="0"/>
      <w:divBdr>
        <w:top w:val="none" w:sz="0" w:space="0" w:color="auto"/>
        <w:left w:val="none" w:sz="0" w:space="0" w:color="auto"/>
        <w:bottom w:val="none" w:sz="0" w:space="0" w:color="auto"/>
        <w:right w:val="none" w:sz="0" w:space="0" w:color="auto"/>
      </w:divBdr>
    </w:div>
    <w:div w:id="1587303035">
      <w:bodyDiv w:val="1"/>
      <w:marLeft w:val="0"/>
      <w:marRight w:val="0"/>
      <w:marTop w:val="0"/>
      <w:marBottom w:val="0"/>
      <w:divBdr>
        <w:top w:val="none" w:sz="0" w:space="0" w:color="auto"/>
        <w:left w:val="none" w:sz="0" w:space="0" w:color="auto"/>
        <w:bottom w:val="none" w:sz="0" w:space="0" w:color="auto"/>
        <w:right w:val="none" w:sz="0" w:space="0" w:color="auto"/>
      </w:divBdr>
    </w:div>
    <w:div w:id="1599481769">
      <w:bodyDiv w:val="1"/>
      <w:marLeft w:val="0"/>
      <w:marRight w:val="0"/>
      <w:marTop w:val="0"/>
      <w:marBottom w:val="0"/>
      <w:divBdr>
        <w:top w:val="none" w:sz="0" w:space="0" w:color="auto"/>
        <w:left w:val="none" w:sz="0" w:space="0" w:color="auto"/>
        <w:bottom w:val="none" w:sz="0" w:space="0" w:color="auto"/>
        <w:right w:val="none" w:sz="0" w:space="0" w:color="auto"/>
      </w:divBdr>
      <w:divsChild>
        <w:div w:id="164247476">
          <w:marLeft w:val="0"/>
          <w:marRight w:val="0"/>
          <w:marTop w:val="0"/>
          <w:marBottom w:val="0"/>
          <w:divBdr>
            <w:top w:val="none" w:sz="0" w:space="0" w:color="auto"/>
            <w:left w:val="none" w:sz="0" w:space="0" w:color="auto"/>
            <w:bottom w:val="none" w:sz="0" w:space="0" w:color="auto"/>
            <w:right w:val="none" w:sz="0" w:space="0" w:color="auto"/>
          </w:divBdr>
        </w:div>
      </w:divsChild>
    </w:div>
    <w:div w:id="1618484102">
      <w:bodyDiv w:val="1"/>
      <w:marLeft w:val="0"/>
      <w:marRight w:val="0"/>
      <w:marTop w:val="0"/>
      <w:marBottom w:val="0"/>
      <w:divBdr>
        <w:top w:val="none" w:sz="0" w:space="0" w:color="auto"/>
        <w:left w:val="none" w:sz="0" w:space="0" w:color="auto"/>
        <w:bottom w:val="none" w:sz="0" w:space="0" w:color="auto"/>
        <w:right w:val="none" w:sz="0" w:space="0" w:color="auto"/>
      </w:divBdr>
    </w:div>
    <w:div w:id="1646546573">
      <w:bodyDiv w:val="1"/>
      <w:marLeft w:val="0"/>
      <w:marRight w:val="0"/>
      <w:marTop w:val="0"/>
      <w:marBottom w:val="0"/>
      <w:divBdr>
        <w:top w:val="none" w:sz="0" w:space="0" w:color="auto"/>
        <w:left w:val="none" w:sz="0" w:space="0" w:color="auto"/>
        <w:bottom w:val="none" w:sz="0" w:space="0" w:color="auto"/>
        <w:right w:val="none" w:sz="0" w:space="0" w:color="auto"/>
      </w:divBdr>
    </w:div>
    <w:div w:id="1647934345">
      <w:bodyDiv w:val="1"/>
      <w:marLeft w:val="0"/>
      <w:marRight w:val="0"/>
      <w:marTop w:val="0"/>
      <w:marBottom w:val="0"/>
      <w:divBdr>
        <w:top w:val="none" w:sz="0" w:space="0" w:color="auto"/>
        <w:left w:val="none" w:sz="0" w:space="0" w:color="auto"/>
        <w:bottom w:val="none" w:sz="0" w:space="0" w:color="auto"/>
        <w:right w:val="none" w:sz="0" w:space="0" w:color="auto"/>
      </w:divBdr>
    </w:div>
    <w:div w:id="1653631473">
      <w:bodyDiv w:val="1"/>
      <w:marLeft w:val="0"/>
      <w:marRight w:val="0"/>
      <w:marTop w:val="0"/>
      <w:marBottom w:val="0"/>
      <w:divBdr>
        <w:top w:val="none" w:sz="0" w:space="0" w:color="auto"/>
        <w:left w:val="none" w:sz="0" w:space="0" w:color="auto"/>
        <w:bottom w:val="none" w:sz="0" w:space="0" w:color="auto"/>
        <w:right w:val="none" w:sz="0" w:space="0" w:color="auto"/>
      </w:divBdr>
    </w:div>
    <w:div w:id="1670330081">
      <w:bodyDiv w:val="1"/>
      <w:marLeft w:val="0"/>
      <w:marRight w:val="0"/>
      <w:marTop w:val="0"/>
      <w:marBottom w:val="0"/>
      <w:divBdr>
        <w:top w:val="none" w:sz="0" w:space="0" w:color="auto"/>
        <w:left w:val="none" w:sz="0" w:space="0" w:color="auto"/>
        <w:bottom w:val="none" w:sz="0" w:space="0" w:color="auto"/>
        <w:right w:val="none" w:sz="0" w:space="0" w:color="auto"/>
      </w:divBdr>
    </w:div>
    <w:div w:id="1674840100">
      <w:bodyDiv w:val="1"/>
      <w:marLeft w:val="0"/>
      <w:marRight w:val="0"/>
      <w:marTop w:val="0"/>
      <w:marBottom w:val="0"/>
      <w:divBdr>
        <w:top w:val="none" w:sz="0" w:space="0" w:color="auto"/>
        <w:left w:val="none" w:sz="0" w:space="0" w:color="auto"/>
        <w:bottom w:val="none" w:sz="0" w:space="0" w:color="auto"/>
        <w:right w:val="none" w:sz="0" w:space="0" w:color="auto"/>
      </w:divBdr>
    </w:div>
    <w:div w:id="1683973483">
      <w:bodyDiv w:val="1"/>
      <w:marLeft w:val="0"/>
      <w:marRight w:val="0"/>
      <w:marTop w:val="0"/>
      <w:marBottom w:val="0"/>
      <w:divBdr>
        <w:top w:val="none" w:sz="0" w:space="0" w:color="auto"/>
        <w:left w:val="none" w:sz="0" w:space="0" w:color="auto"/>
        <w:bottom w:val="none" w:sz="0" w:space="0" w:color="auto"/>
        <w:right w:val="none" w:sz="0" w:space="0" w:color="auto"/>
      </w:divBdr>
    </w:div>
    <w:div w:id="1687558988">
      <w:bodyDiv w:val="1"/>
      <w:marLeft w:val="0"/>
      <w:marRight w:val="0"/>
      <w:marTop w:val="0"/>
      <w:marBottom w:val="0"/>
      <w:divBdr>
        <w:top w:val="none" w:sz="0" w:space="0" w:color="auto"/>
        <w:left w:val="none" w:sz="0" w:space="0" w:color="auto"/>
        <w:bottom w:val="none" w:sz="0" w:space="0" w:color="auto"/>
        <w:right w:val="none" w:sz="0" w:space="0" w:color="auto"/>
      </w:divBdr>
    </w:div>
    <w:div w:id="1690599073">
      <w:bodyDiv w:val="1"/>
      <w:marLeft w:val="0"/>
      <w:marRight w:val="0"/>
      <w:marTop w:val="0"/>
      <w:marBottom w:val="0"/>
      <w:divBdr>
        <w:top w:val="none" w:sz="0" w:space="0" w:color="auto"/>
        <w:left w:val="none" w:sz="0" w:space="0" w:color="auto"/>
        <w:bottom w:val="none" w:sz="0" w:space="0" w:color="auto"/>
        <w:right w:val="none" w:sz="0" w:space="0" w:color="auto"/>
      </w:divBdr>
    </w:div>
    <w:div w:id="1701055448">
      <w:bodyDiv w:val="1"/>
      <w:marLeft w:val="0"/>
      <w:marRight w:val="0"/>
      <w:marTop w:val="0"/>
      <w:marBottom w:val="0"/>
      <w:divBdr>
        <w:top w:val="none" w:sz="0" w:space="0" w:color="auto"/>
        <w:left w:val="none" w:sz="0" w:space="0" w:color="auto"/>
        <w:bottom w:val="none" w:sz="0" w:space="0" w:color="auto"/>
        <w:right w:val="none" w:sz="0" w:space="0" w:color="auto"/>
      </w:divBdr>
    </w:div>
    <w:div w:id="1701929334">
      <w:bodyDiv w:val="1"/>
      <w:marLeft w:val="0"/>
      <w:marRight w:val="0"/>
      <w:marTop w:val="0"/>
      <w:marBottom w:val="0"/>
      <w:divBdr>
        <w:top w:val="none" w:sz="0" w:space="0" w:color="auto"/>
        <w:left w:val="none" w:sz="0" w:space="0" w:color="auto"/>
        <w:bottom w:val="none" w:sz="0" w:space="0" w:color="auto"/>
        <w:right w:val="none" w:sz="0" w:space="0" w:color="auto"/>
      </w:divBdr>
    </w:div>
    <w:div w:id="1704401569">
      <w:bodyDiv w:val="1"/>
      <w:marLeft w:val="0"/>
      <w:marRight w:val="0"/>
      <w:marTop w:val="0"/>
      <w:marBottom w:val="0"/>
      <w:divBdr>
        <w:top w:val="none" w:sz="0" w:space="0" w:color="auto"/>
        <w:left w:val="none" w:sz="0" w:space="0" w:color="auto"/>
        <w:bottom w:val="none" w:sz="0" w:space="0" w:color="auto"/>
        <w:right w:val="none" w:sz="0" w:space="0" w:color="auto"/>
      </w:divBdr>
    </w:div>
    <w:div w:id="1707480735">
      <w:bodyDiv w:val="1"/>
      <w:marLeft w:val="0"/>
      <w:marRight w:val="0"/>
      <w:marTop w:val="0"/>
      <w:marBottom w:val="0"/>
      <w:divBdr>
        <w:top w:val="none" w:sz="0" w:space="0" w:color="auto"/>
        <w:left w:val="none" w:sz="0" w:space="0" w:color="auto"/>
        <w:bottom w:val="none" w:sz="0" w:space="0" w:color="auto"/>
        <w:right w:val="none" w:sz="0" w:space="0" w:color="auto"/>
      </w:divBdr>
    </w:div>
    <w:div w:id="1731464915">
      <w:bodyDiv w:val="1"/>
      <w:marLeft w:val="0"/>
      <w:marRight w:val="0"/>
      <w:marTop w:val="0"/>
      <w:marBottom w:val="0"/>
      <w:divBdr>
        <w:top w:val="none" w:sz="0" w:space="0" w:color="auto"/>
        <w:left w:val="none" w:sz="0" w:space="0" w:color="auto"/>
        <w:bottom w:val="none" w:sz="0" w:space="0" w:color="auto"/>
        <w:right w:val="none" w:sz="0" w:space="0" w:color="auto"/>
      </w:divBdr>
    </w:div>
    <w:div w:id="1739935556">
      <w:bodyDiv w:val="1"/>
      <w:marLeft w:val="0"/>
      <w:marRight w:val="0"/>
      <w:marTop w:val="0"/>
      <w:marBottom w:val="0"/>
      <w:divBdr>
        <w:top w:val="none" w:sz="0" w:space="0" w:color="auto"/>
        <w:left w:val="none" w:sz="0" w:space="0" w:color="auto"/>
        <w:bottom w:val="none" w:sz="0" w:space="0" w:color="auto"/>
        <w:right w:val="none" w:sz="0" w:space="0" w:color="auto"/>
      </w:divBdr>
      <w:divsChild>
        <w:div w:id="1826779183">
          <w:marLeft w:val="0"/>
          <w:marRight w:val="0"/>
          <w:marTop w:val="0"/>
          <w:marBottom w:val="0"/>
          <w:divBdr>
            <w:top w:val="none" w:sz="0" w:space="0" w:color="auto"/>
            <w:left w:val="none" w:sz="0" w:space="0" w:color="auto"/>
            <w:bottom w:val="none" w:sz="0" w:space="0" w:color="auto"/>
            <w:right w:val="none" w:sz="0" w:space="0" w:color="auto"/>
          </w:divBdr>
        </w:div>
      </w:divsChild>
    </w:div>
    <w:div w:id="1748724659">
      <w:bodyDiv w:val="1"/>
      <w:marLeft w:val="0"/>
      <w:marRight w:val="0"/>
      <w:marTop w:val="0"/>
      <w:marBottom w:val="0"/>
      <w:divBdr>
        <w:top w:val="none" w:sz="0" w:space="0" w:color="auto"/>
        <w:left w:val="none" w:sz="0" w:space="0" w:color="auto"/>
        <w:bottom w:val="none" w:sz="0" w:space="0" w:color="auto"/>
        <w:right w:val="none" w:sz="0" w:space="0" w:color="auto"/>
      </w:divBdr>
    </w:div>
    <w:div w:id="1752465228">
      <w:bodyDiv w:val="1"/>
      <w:marLeft w:val="0"/>
      <w:marRight w:val="0"/>
      <w:marTop w:val="0"/>
      <w:marBottom w:val="0"/>
      <w:divBdr>
        <w:top w:val="none" w:sz="0" w:space="0" w:color="auto"/>
        <w:left w:val="none" w:sz="0" w:space="0" w:color="auto"/>
        <w:bottom w:val="none" w:sz="0" w:space="0" w:color="auto"/>
        <w:right w:val="none" w:sz="0" w:space="0" w:color="auto"/>
      </w:divBdr>
    </w:div>
    <w:div w:id="1766534832">
      <w:bodyDiv w:val="1"/>
      <w:marLeft w:val="0"/>
      <w:marRight w:val="0"/>
      <w:marTop w:val="0"/>
      <w:marBottom w:val="0"/>
      <w:divBdr>
        <w:top w:val="none" w:sz="0" w:space="0" w:color="auto"/>
        <w:left w:val="none" w:sz="0" w:space="0" w:color="auto"/>
        <w:bottom w:val="none" w:sz="0" w:space="0" w:color="auto"/>
        <w:right w:val="none" w:sz="0" w:space="0" w:color="auto"/>
      </w:divBdr>
      <w:divsChild>
        <w:div w:id="399449813">
          <w:marLeft w:val="0"/>
          <w:marRight w:val="0"/>
          <w:marTop w:val="0"/>
          <w:marBottom w:val="0"/>
          <w:divBdr>
            <w:top w:val="none" w:sz="0" w:space="0" w:color="auto"/>
            <w:left w:val="none" w:sz="0" w:space="0" w:color="auto"/>
            <w:bottom w:val="none" w:sz="0" w:space="0" w:color="auto"/>
            <w:right w:val="none" w:sz="0" w:space="0" w:color="auto"/>
          </w:divBdr>
        </w:div>
      </w:divsChild>
    </w:div>
    <w:div w:id="1769083955">
      <w:bodyDiv w:val="1"/>
      <w:marLeft w:val="0"/>
      <w:marRight w:val="0"/>
      <w:marTop w:val="0"/>
      <w:marBottom w:val="0"/>
      <w:divBdr>
        <w:top w:val="none" w:sz="0" w:space="0" w:color="auto"/>
        <w:left w:val="none" w:sz="0" w:space="0" w:color="auto"/>
        <w:bottom w:val="none" w:sz="0" w:space="0" w:color="auto"/>
        <w:right w:val="none" w:sz="0" w:space="0" w:color="auto"/>
      </w:divBdr>
    </w:div>
    <w:div w:id="1779567120">
      <w:bodyDiv w:val="1"/>
      <w:marLeft w:val="0"/>
      <w:marRight w:val="0"/>
      <w:marTop w:val="0"/>
      <w:marBottom w:val="0"/>
      <w:divBdr>
        <w:top w:val="none" w:sz="0" w:space="0" w:color="auto"/>
        <w:left w:val="none" w:sz="0" w:space="0" w:color="auto"/>
        <w:bottom w:val="none" w:sz="0" w:space="0" w:color="auto"/>
        <w:right w:val="none" w:sz="0" w:space="0" w:color="auto"/>
      </w:divBdr>
    </w:div>
    <w:div w:id="1819616619">
      <w:bodyDiv w:val="1"/>
      <w:marLeft w:val="0"/>
      <w:marRight w:val="0"/>
      <w:marTop w:val="0"/>
      <w:marBottom w:val="0"/>
      <w:divBdr>
        <w:top w:val="none" w:sz="0" w:space="0" w:color="auto"/>
        <w:left w:val="none" w:sz="0" w:space="0" w:color="auto"/>
        <w:bottom w:val="none" w:sz="0" w:space="0" w:color="auto"/>
        <w:right w:val="none" w:sz="0" w:space="0" w:color="auto"/>
      </w:divBdr>
    </w:div>
    <w:div w:id="1834376633">
      <w:bodyDiv w:val="1"/>
      <w:marLeft w:val="0"/>
      <w:marRight w:val="0"/>
      <w:marTop w:val="0"/>
      <w:marBottom w:val="0"/>
      <w:divBdr>
        <w:top w:val="none" w:sz="0" w:space="0" w:color="auto"/>
        <w:left w:val="none" w:sz="0" w:space="0" w:color="auto"/>
        <w:bottom w:val="none" w:sz="0" w:space="0" w:color="auto"/>
        <w:right w:val="none" w:sz="0" w:space="0" w:color="auto"/>
      </w:divBdr>
    </w:div>
    <w:div w:id="1852454077">
      <w:bodyDiv w:val="1"/>
      <w:marLeft w:val="0"/>
      <w:marRight w:val="0"/>
      <w:marTop w:val="0"/>
      <w:marBottom w:val="0"/>
      <w:divBdr>
        <w:top w:val="none" w:sz="0" w:space="0" w:color="auto"/>
        <w:left w:val="none" w:sz="0" w:space="0" w:color="auto"/>
        <w:bottom w:val="none" w:sz="0" w:space="0" w:color="auto"/>
        <w:right w:val="none" w:sz="0" w:space="0" w:color="auto"/>
      </w:divBdr>
    </w:div>
    <w:div w:id="1867328987">
      <w:bodyDiv w:val="1"/>
      <w:marLeft w:val="0"/>
      <w:marRight w:val="0"/>
      <w:marTop w:val="0"/>
      <w:marBottom w:val="0"/>
      <w:divBdr>
        <w:top w:val="none" w:sz="0" w:space="0" w:color="auto"/>
        <w:left w:val="none" w:sz="0" w:space="0" w:color="auto"/>
        <w:bottom w:val="none" w:sz="0" w:space="0" w:color="auto"/>
        <w:right w:val="none" w:sz="0" w:space="0" w:color="auto"/>
      </w:divBdr>
    </w:div>
    <w:div w:id="1899582712">
      <w:bodyDiv w:val="1"/>
      <w:marLeft w:val="0"/>
      <w:marRight w:val="0"/>
      <w:marTop w:val="0"/>
      <w:marBottom w:val="0"/>
      <w:divBdr>
        <w:top w:val="none" w:sz="0" w:space="0" w:color="auto"/>
        <w:left w:val="none" w:sz="0" w:space="0" w:color="auto"/>
        <w:bottom w:val="none" w:sz="0" w:space="0" w:color="auto"/>
        <w:right w:val="none" w:sz="0" w:space="0" w:color="auto"/>
      </w:divBdr>
    </w:div>
    <w:div w:id="1903787580">
      <w:bodyDiv w:val="1"/>
      <w:marLeft w:val="0"/>
      <w:marRight w:val="0"/>
      <w:marTop w:val="0"/>
      <w:marBottom w:val="0"/>
      <w:divBdr>
        <w:top w:val="none" w:sz="0" w:space="0" w:color="auto"/>
        <w:left w:val="none" w:sz="0" w:space="0" w:color="auto"/>
        <w:bottom w:val="none" w:sz="0" w:space="0" w:color="auto"/>
        <w:right w:val="none" w:sz="0" w:space="0" w:color="auto"/>
      </w:divBdr>
    </w:div>
    <w:div w:id="1907719076">
      <w:bodyDiv w:val="1"/>
      <w:marLeft w:val="0"/>
      <w:marRight w:val="0"/>
      <w:marTop w:val="0"/>
      <w:marBottom w:val="0"/>
      <w:divBdr>
        <w:top w:val="none" w:sz="0" w:space="0" w:color="auto"/>
        <w:left w:val="none" w:sz="0" w:space="0" w:color="auto"/>
        <w:bottom w:val="none" w:sz="0" w:space="0" w:color="auto"/>
        <w:right w:val="none" w:sz="0" w:space="0" w:color="auto"/>
      </w:divBdr>
    </w:div>
    <w:div w:id="1915041869">
      <w:bodyDiv w:val="1"/>
      <w:marLeft w:val="0"/>
      <w:marRight w:val="0"/>
      <w:marTop w:val="0"/>
      <w:marBottom w:val="0"/>
      <w:divBdr>
        <w:top w:val="none" w:sz="0" w:space="0" w:color="auto"/>
        <w:left w:val="none" w:sz="0" w:space="0" w:color="auto"/>
        <w:bottom w:val="none" w:sz="0" w:space="0" w:color="auto"/>
        <w:right w:val="none" w:sz="0" w:space="0" w:color="auto"/>
      </w:divBdr>
    </w:div>
    <w:div w:id="1919359639">
      <w:bodyDiv w:val="1"/>
      <w:marLeft w:val="0"/>
      <w:marRight w:val="0"/>
      <w:marTop w:val="0"/>
      <w:marBottom w:val="0"/>
      <w:divBdr>
        <w:top w:val="none" w:sz="0" w:space="0" w:color="auto"/>
        <w:left w:val="none" w:sz="0" w:space="0" w:color="auto"/>
        <w:bottom w:val="none" w:sz="0" w:space="0" w:color="auto"/>
        <w:right w:val="none" w:sz="0" w:space="0" w:color="auto"/>
      </w:divBdr>
    </w:div>
    <w:div w:id="1948193519">
      <w:bodyDiv w:val="1"/>
      <w:marLeft w:val="0"/>
      <w:marRight w:val="0"/>
      <w:marTop w:val="0"/>
      <w:marBottom w:val="0"/>
      <w:divBdr>
        <w:top w:val="none" w:sz="0" w:space="0" w:color="auto"/>
        <w:left w:val="none" w:sz="0" w:space="0" w:color="auto"/>
        <w:bottom w:val="none" w:sz="0" w:space="0" w:color="auto"/>
        <w:right w:val="none" w:sz="0" w:space="0" w:color="auto"/>
      </w:divBdr>
    </w:div>
    <w:div w:id="1969699020">
      <w:bodyDiv w:val="1"/>
      <w:marLeft w:val="0"/>
      <w:marRight w:val="0"/>
      <w:marTop w:val="0"/>
      <w:marBottom w:val="0"/>
      <w:divBdr>
        <w:top w:val="none" w:sz="0" w:space="0" w:color="auto"/>
        <w:left w:val="none" w:sz="0" w:space="0" w:color="auto"/>
        <w:bottom w:val="none" w:sz="0" w:space="0" w:color="auto"/>
        <w:right w:val="none" w:sz="0" w:space="0" w:color="auto"/>
      </w:divBdr>
    </w:div>
    <w:div w:id="1972133389">
      <w:bodyDiv w:val="1"/>
      <w:marLeft w:val="0"/>
      <w:marRight w:val="0"/>
      <w:marTop w:val="0"/>
      <w:marBottom w:val="0"/>
      <w:divBdr>
        <w:top w:val="none" w:sz="0" w:space="0" w:color="auto"/>
        <w:left w:val="none" w:sz="0" w:space="0" w:color="auto"/>
        <w:bottom w:val="none" w:sz="0" w:space="0" w:color="auto"/>
        <w:right w:val="none" w:sz="0" w:space="0" w:color="auto"/>
      </w:divBdr>
    </w:div>
    <w:div w:id="1976057618">
      <w:bodyDiv w:val="1"/>
      <w:marLeft w:val="0"/>
      <w:marRight w:val="0"/>
      <w:marTop w:val="0"/>
      <w:marBottom w:val="0"/>
      <w:divBdr>
        <w:top w:val="none" w:sz="0" w:space="0" w:color="auto"/>
        <w:left w:val="none" w:sz="0" w:space="0" w:color="auto"/>
        <w:bottom w:val="none" w:sz="0" w:space="0" w:color="auto"/>
        <w:right w:val="none" w:sz="0" w:space="0" w:color="auto"/>
      </w:divBdr>
    </w:div>
    <w:div w:id="1989435446">
      <w:bodyDiv w:val="1"/>
      <w:marLeft w:val="0"/>
      <w:marRight w:val="0"/>
      <w:marTop w:val="0"/>
      <w:marBottom w:val="0"/>
      <w:divBdr>
        <w:top w:val="none" w:sz="0" w:space="0" w:color="auto"/>
        <w:left w:val="none" w:sz="0" w:space="0" w:color="auto"/>
        <w:bottom w:val="none" w:sz="0" w:space="0" w:color="auto"/>
        <w:right w:val="none" w:sz="0" w:space="0" w:color="auto"/>
      </w:divBdr>
    </w:div>
    <w:div w:id="2003661100">
      <w:bodyDiv w:val="1"/>
      <w:marLeft w:val="0"/>
      <w:marRight w:val="0"/>
      <w:marTop w:val="0"/>
      <w:marBottom w:val="0"/>
      <w:divBdr>
        <w:top w:val="none" w:sz="0" w:space="0" w:color="auto"/>
        <w:left w:val="none" w:sz="0" w:space="0" w:color="auto"/>
        <w:bottom w:val="none" w:sz="0" w:space="0" w:color="auto"/>
        <w:right w:val="none" w:sz="0" w:space="0" w:color="auto"/>
      </w:divBdr>
    </w:div>
    <w:div w:id="2009206299">
      <w:bodyDiv w:val="1"/>
      <w:marLeft w:val="0"/>
      <w:marRight w:val="0"/>
      <w:marTop w:val="0"/>
      <w:marBottom w:val="0"/>
      <w:divBdr>
        <w:top w:val="none" w:sz="0" w:space="0" w:color="auto"/>
        <w:left w:val="none" w:sz="0" w:space="0" w:color="auto"/>
        <w:bottom w:val="none" w:sz="0" w:space="0" w:color="auto"/>
        <w:right w:val="none" w:sz="0" w:space="0" w:color="auto"/>
      </w:divBdr>
    </w:div>
    <w:div w:id="2010208219">
      <w:bodyDiv w:val="1"/>
      <w:marLeft w:val="0"/>
      <w:marRight w:val="0"/>
      <w:marTop w:val="0"/>
      <w:marBottom w:val="0"/>
      <w:divBdr>
        <w:top w:val="none" w:sz="0" w:space="0" w:color="auto"/>
        <w:left w:val="none" w:sz="0" w:space="0" w:color="auto"/>
        <w:bottom w:val="none" w:sz="0" w:space="0" w:color="auto"/>
        <w:right w:val="none" w:sz="0" w:space="0" w:color="auto"/>
      </w:divBdr>
    </w:div>
    <w:div w:id="2014867502">
      <w:bodyDiv w:val="1"/>
      <w:marLeft w:val="0"/>
      <w:marRight w:val="0"/>
      <w:marTop w:val="0"/>
      <w:marBottom w:val="0"/>
      <w:divBdr>
        <w:top w:val="none" w:sz="0" w:space="0" w:color="auto"/>
        <w:left w:val="none" w:sz="0" w:space="0" w:color="auto"/>
        <w:bottom w:val="none" w:sz="0" w:space="0" w:color="auto"/>
        <w:right w:val="none" w:sz="0" w:space="0" w:color="auto"/>
      </w:divBdr>
    </w:div>
    <w:div w:id="2048329772">
      <w:bodyDiv w:val="1"/>
      <w:marLeft w:val="0"/>
      <w:marRight w:val="0"/>
      <w:marTop w:val="0"/>
      <w:marBottom w:val="0"/>
      <w:divBdr>
        <w:top w:val="none" w:sz="0" w:space="0" w:color="auto"/>
        <w:left w:val="none" w:sz="0" w:space="0" w:color="auto"/>
        <w:bottom w:val="none" w:sz="0" w:space="0" w:color="auto"/>
        <w:right w:val="none" w:sz="0" w:space="0" w:color="auto"/>
      </w:divBdr>
    </w:div>
    <w:div w:id="2050689072">
      <w:bodyDiv w:val="1"/>
      <w:marLeft w:val="0"/>
      <w:marRight w:val="0"/>
      <w:marTop w:val="0"/>
      <w:marBottom w:val="0"/>
      <w:divBdr>
        <w:top w:val="none" w:sz="0" w:space="0" w:color="auto"/>
        <w:left w:val="none" w:sz="0" w:space="0" w:color="auto"/>
        <w:bottom w:val="none" w:sz="0" w:space="0" w:color="auto"/>
        <w:right w:val="none" w:sz="0" w:space="0" w:color="auto"/>
      </w:divBdr>
    </w:div>
    <w:div w:id="2075001995">
      <w:bodyDiv w:val="1"/>
      <w:marLeft w:val="0"/>
      <w:marRight w:val="0"/>
      <w:marTop w:val="0"/>
      <w:marBottom w:val="0"/>
      <w:divBdr>
        <w:top w:val="none" w:sz="0" w:space="0" w:color="auto"/>
        <w:left w:val="none" w:sz="0" w:space="0" w:color="auto"/>
        <w:bottom w:val="none" w:sz="0" w:space="0" w:color="auto"/>
        <w:right w:val="none" w:sz="0" w:space="0" w:color="auto"/>
      </w:divBdr>
    </w:div>
    <w:div w:id="2078437419">
      <w:bodyDiv w:val="1"/>
      <w:marLeft w:val="0"/>
      <w:marRight w:val="0"/>
      <w:marTop w:val="0"/>
      <w:marBottom w:val="0"/>
      <w:divBdr>
        <w:top w:val="none" w:sz="0" w:space="0" w:color="auto"/>
        <w:left w:val="none" w:sz="0" w:space="0" w:color="auto"/>
        <w:bottom w:val="none" w:sz="0" w:space="0" w:color="auto"/>
        <w:right w:val="none" w:sz="0" w:space="0" w:color="auto"/>
      </w:divBdr>
    </w:div>
    <w:div w:id="2079476262">
      <w:bodyDiv w:val="1"/>
      <w:marLeft w:val="0"/>
      <w:marRight w:val="0"/>
      <w:marTop w:val="0"/>
      <w:marBottom w:val="0"/>
      <w:divBdr>
        <w:top w:val="none" w:sz="0" w:space="0" w:color="auto"/>
        <w:left w:val="none" w:sz="0" w:space="0" w:color="auto"/>
        <w:bottom w:val="none" w:sz="0" w:space="0" w:color="auto"/>
        <w:right w:val="none" w:sz="0" w:space="0" w:color="auto"/>
      </w:divBdr>
    </w:div>
    <w:div w:id="2089228430">
      <w:bodyDiv w:val="1"/>
      <w:marLeft w:val="0"/>
      <w:marRight w:val="0"/>
      <w:marTop w:val="0"/>
      <w:marBottom w:val="0"/>
      <w:divBdr>
        <w:top w:val="none" w:sz="0" w:space="0" w:color="auto"/>
        <w:left w:val="none" w:sz="0" w:space="0" w:color="auto"/>
        <w:bottom w:val="none" w:sz="0" w:space="0" w:color="auto"/>
        <w:right w:val="none" w:sz="0" w:space="0" w:color="auto"/>
      </w:divBdr>
    </w:div>
    <w:div w:id="2119063153">
      <w:bodyDiv w:val="1"/>
      <w:marLeft w:val="0"/>
      <w:marRight w:val="0"/>
      <w:marTop w:val="0"/>
      <w:marBottom w:val="0"/>
      <w:divBdr>
        <w:top w:val="none" w:sz="0" w:space="0" w:color="auto"/>
        <w:left w:val="none" w:sz="0" w:space="0" w:color="auto"/>
        <w:bottom w:val="none" w:sz="0" w:space="0" w:color="auto"/>
        <w:right w:val="none" w:sz="0" w:space="0" w:color="auto"/>
      </w:divBdr>
    </w:div>
    <w:div w:id="2128158525">
      <w:bodyDiv w:val="1"/>
      <w:marLeft w:val="0"/>
      <w:marRight w:val="0"/>
      <w:marTop w:val="0"/>
      <w:marBottom w:val="0"/>
      <w:divBdr>
        <w:top w:val="none" w:sz="0" w:space="0" w:color="auto"/>
        <w:left w:val="none" w:sz="0" w:space="0" w:color="auto"/>
        <w:bottom w:val="none" w:sz="0" w:space="0" w:color="auto"/>
        <w:right w:val="none" w:sz="0" w:space="0" w:color="auto"/>
      </w:divBdr>
    </w:div>
    <w:div w:id="2135559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image" Target="media/image10.png"/><Relationship Id="rId63" Type="http://schemas.openxmlformats.org/officeDocument/2006/relationships/hyperlink" Target="http://www.cnblogs.com/zxf330301/p/5634987.html" TargetMode="External"/><Relationship Id="rId159" Type="http://schemas.openxmlformats.org/officeDocument/2006/relationships/image" Target="media/image110.png"/><Relationship Id="rId170" Type="http://schemas.openxmlformats.org/officeDocument/2006/relationships/hyperlink" Target="http://www.cnblogs.com/panxuejun/p/5920845.html" TargetMode="External"/><Relationship Id="rId226" Type="http://schemas.openxmlformats.org/officeDocument/2006/relationships/hyperlink" Target="http://blog.csdn.net/yongjian1092/article/details/7364451" TargetMode="External"/><Relationship Id="rId268" Type="http://schemas.openxmlformats.org/officeDocument/2006/relationships/image" Target="media/image185.png"/><Relationship Id="rId32" Type="http://schemas.openxmlformats.org/officeDocument/2006/relationships/image" Target="media/image17.png"/><Relationship Id="rId74" Type="http://schemas.openxmlformats.org/officeDocument/2006/relationships/image" Target="media/image36.png"/><Relationship Id="rId128" Type="http://schemas.openxmlformats.org/officeDocument/2006/relationships/image" Target="media/image81.jpeg"/><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image" Target="media/image111.png"/><Relationship Id="rId181" Type="http://schemas.openxmlformats.org/officeDocument/2006/relationships/image" Target="media/image129.png"/><Relationship Id="rId216" Type="http://schemas.openxmlformats.org/officeDocument/2006/relationships/image" Target="media/image158.png"/><Relationship Id="rId237" Type="http://schemas.openxmlformats.org/officeDocument/2006/relationships/hyperlink" Target="http://blog.csdn.net/yongjian1092/article/details/7364451" TargetMode="External"/><Relationship Id="rId258" Type="http://schemas.openxmlformats.org/officeDocument/2006/relationships/hyperlink" Target="https://ooon.me/2016/07/bloom-filter/" TargetMode="External"/><Relationship Id="rId22" Type="http://schemas.openxmlformats.org/officeDocument/2006/relationships/image" Target="media/image11.png"/><Relationship Id="rId43" Type="http://schemas.openxmlformats.org/officeDocument/2006/relationships/hyperlink" Target="http://www.importnew.com/19816.html" TargetMode="External"/><Relationship Id="rId64" Type="http://schemas.openxmlformats.org/officeDocument/2006/relationships/hyperlink" Target="http://www.raychase.net/155" TargetMode="External"/><Relationship Id="rId118" Type="http://schemas.openxmlformats.org/officeDocument/2006/relationships/image" Target="media/image72.png"/><Relationship Id="rId139" Type="http://schemas.openxmlformats.org/officeDocument/2006/relationships/hyperlink" Target="http://lib.csdn.net/base/architecture" TargetMode="External"/><Relationship Id="rId85" Type="http://schemas.openxmlformats.org/officeDocument/2006/relationships/image" Target="media/image43.png"/><Relationship Id="rId150" Type="http://schemas.openxmlformats.org/officeDocument/2006/relationships/image" Target="media/image101.png"/><Relationship Id="rId171" Type="http://schemas.openxmlformats.org/officeDocument/2006/relationships/image" Target="media/image119.png"/><Relationship Id="rId192" Type="http://schemas.openxmlformats.org/officeDocument/2006/relationships/image" Target="media/image140.png"/><Relationship Id="rId206" Type="http://schemas.openxmlformats.org/officeDocument/2006/relationships/hyperlink" Target="http://www.blogjava.net/DLevin/archive/2013/10/18/405030.html" TargetMode="External"/><Relationship Id="rId227" Type="http://schemas.openxmlformats.org/officeDocument/2006/relationships/hyperlink" Target="http://blog.csdn.net/yongjian1092/article/details/7364451" TargetMode="External"/><Relationship Id="rId248" Type="http://schemas.openxmlformats.org/officeDocument/2006/relationships/image" Target="media/image166.png"/><Relationship Id="rId269" Type="http://schemas.openxmlformats.org/officeDocument/2006/relationships/image" Target="media/image186.png"/><Relationship Id="rId12" Type="http://schemas.openxmlformats.org/officeDocument/2006/relationships/image" Target="media/image1.png"/><Relationship Id="rId33" Type="http://schemas.openxmlformats.org/officeDocument/2006/relationships/image" Target="media/image18.png"/><Relationship Id="rId108" Type="http://schemas.openxmlformats.org/officeDocument/2006/relationships/image" Target="media/image62.png"/><Relationship Id="rId129" Type="http://schemas.openxmlformats.org/officeDocument/2006/relationships/image" Target="media/image82.jpeg"/><Relationship Id="rId54" Type="http://schemas.openxmlformats.org/officeDocument/2006/relationships/hyperlink" Target="http://blog.csdn.net/bxyill/article/details/8237339" TargetMode="External"/><Relationship Id="rId75" Type="http://schemas.openxmlformats.org/officeDocument/2006/relationships/hyperlink" Target="http://howtodoinjava.com/2013/05/27/best-practices-for-using-concurrenthashmap/" TargetMode="External"/><Relationship Id="rId96" Type="http://schemas.openxmlformats.org/officeDocument/2006/relationships/image" Target="media/image50.png"/><Relationship Id="rId140" Type="http://schemas.openxmlformats.org/officeDocument/2006/relationships/image" Target="media/image92.png"/><Relationship Id="rId161" Type="http://schemas.openxmlformats.org/officeDocument/2006/relationships/image" Target="media/image112.png"/><Relationship Id="rId182" Type="http://schemas.openxmlformats.org/officeDocument/2006/relationships/image" Target="media/image130.png"/><Relationship Id="rId217" Type="http://schemas.openxmlformats.org/officeDocument/2006/relationships/image" Target="media/image159.png"/><Relationship Id="rId6" Type="http://schemas.openxmlformats.org/officeDocument/2006/relationships/footnotes" Target="footnotes.xml"/><Relationship Id="rId238" Type="http://schemas.openxmlformats.org/officeDocument/2006/relationships/hyperlink" Target="http://blog.csdn.net/yongjian1092/article/details/7364451" TargetMode="External"/><Relationship Id="rId259" Type="http://schemas.openxmlformats.org/officeDocument/2006/relationships/image" Target="media/image176.png"/><Relationship Id="rId23" Type="http://schemas.openxmlformats.org/officeDocument/2006/relationships/hyperlink" Target="http://blog.csdn.net/wangyanguiyiyang/article/details/49800493" TargetMode="External"/><Relationship Id="rId119" Type="http://schemas.openxmlformats.org/officeDocument/2006/relationships/image" Target="media/image73.png"/><Relationship Id="rId270" Type="http://schemas.openxmlformats.org/officeDocument/2006/relationships/image" Target="media/image187.png"/><Relationship Id="rId44" Type="http://schemas.openxmlformats.org/officeDocument/2006/relationships/image" Target="media/image21.jpeg"/><Relationship Id="rId65" Type="http://schemas.openxmlformats.org/officeDocument/2006/relationships/hyperlink" Target="http://blog.csdn.net/lh87522/article/details/45973373" TargetMode="External"/><Relationship Id="rId86" Type="http://schemas.openxmlformats.org/officeDocument/2006/relationships/image" Target="media/image44.png"/><Relationship Id="rId130" Type="http://schemas.openxmlformats.org/officeDocument/2006/relationships/image" Target="media/image83.png"/><Relationship Id="rId151" Type="http://schemas.openxmlformats.org/officeDocument/2006/relationships/image" Target="media/image102.png"/><Relationship Id="rId172" Type="http://schemas.openxmlformats.org/officeDocument/2006/relationships/image" Target="media/image120.png"/><Relationship Id="rId193" Type="http://schemas.openxmlformats.org/officeDocument/2006/relationships/image" Target="media/image141.png"/><Relationship Id="rId207" Type="http://schemas.openxmlformats.org/officeDocument/2006/relationships/hyperlink" Target="http://www.cnblogs.com/java-zhao/p/5113317.html" TargetMode="External"/><Relationship Id="rId228" Type="http://schemas.openxmlformats.org/officeDocument/2006/relationships/hyperlink" Target="http://blog.csdn.net/yongjian1092/article/details/7364451" TargetMode="External"/><Relationship Id="rId249" Type="http://schemas.openxmlformats.org/officeDocument/2006/relationships/image" Target="media/image167.png"/><Relationship Id="rId13" Type="http://schemas.openxmlformats.org/officeDocument/2006/relationships/image" Target="media/image2.png"/><Relationship Id="rId109" Type="http://schemas.openxmlformats.org/officeDocument/2006/relationships/image" Target="media/image63.png"/><Relationship Id="rId260" Type="http://schemas.openxmlformats.org/officeDocument/2006/relationships/image" Target="media/image177.png"/><Relationship Id="rId34" Type="http://schemas.openxmlformats.org/officeDocument/2006/relationships/image" Target="media/image19.png"/><Relationship Id="rId55" Type="http://schemas.openxmlformats.org/officeDocument/2006/relationships/image" Target="media/image27.png"/><Relationship Id="rId76" Type="http://schemas.openxmlformats.org/officeDocument/2006/relationships/hyperlink" Target="http://howtodoinjava.com/2012/10/20/how-to-use-blockingqueue-and-threadpoolexecutor-in-java/" TargetMode="External"/><Relationship Id="rId97" Type="http://schemas.openxmlformats.org/officeDocument/2006/relationships/image" Target="media/image51.png"/><Relationship Id="rId120" Type="http://schemas.openxmlformats.org/officeDocument/2006/relationships/image" Target="media/image74.png"/><Relationship Id="rId141" Type="http://schemas.openxmlformats.org/officeDocument/2006/relationships/image" Target="media/image93.png"/><Relationship Id="rId7" Type="http://schemas.openxmlformats.org/officeDocument/2006/relationships/endnotes" Target="endnotes.xml"/><Relationship Id="rId162" Type="http://schemas.openxmlformats.org/officeDocument/2006/relationships/image" Target="media/image113.png"/><Relationship Id="rId183" Type="http://schemas.openxmlformats.org/officeDocument/2006/relationships/image" Target="media/image131.png"/><Relationship Id="rId218" Type="http://schemas.openxmlformats.org/officeDocument/2006/relationships/image" Target="media/image160.png"/><Relationship Id="rId239" Type="http://schemas.openxmlformats.org/officeDocument/2006/relationships/hyperlink" Target="http://blog.csdn.net/yongjian1092/article/details/7364451" TargetMode="External"/><Relationship Id="rId250" Type="http://schemas.openxmlformats.org/officeDocument/2006/relationships/image" Target="media/image168.png"/><Relationship Id="rId271" Type="http://schemas.openxmlformats.org/officeDocument/2006/relationships/image" Target="media/image188.png"/><Relationship Id="rId24" Type="http://schemas.openxmlformats.org/officeDocument/2006/relationships/hyperlink" Target="http://blog.csdn.net/uniquewonderq/article/details/46803261" TargetMode="External"/><Relationship Id="rId45" Type="http://schemas.openxmlformats.org/officeDocument/2006/relationships/image" Target="media/image22.jpeg"/><Relationship Id="rId66" Type="http://schemas.openxmlformats.org/officeDocument/2006/relationships/image" Target="media/image30.png"/><Relationship Id="rId87" Type="http://schemas.openxmlformats.org/officeDocument/2006/relationships/image" Target="media/image45.png"/><Relationship Id="rId110" Type="http://schemas.openxmlformats.org/officeDocument/2006/relationships/image" Target="media/image64.png"/><Relationship Id="rId131" Type="http://schemas.openxmlformats.org/officeDocument/2006/relationships/image" Target="media/image84.jpeg"/><Relationship Id="rId152" Type="http://schemas.openxmlformats.org/officeDocument/2006/relationships/image" Target="media/image103.png"/><Relationship Id="rId173" Type="http://schemas.openxmlformats.org/officeDocument/2006/relationships/image" Target="media/image121.png"/><Relationship Id="rId194" Type="http://schemas.openxmlformats.org/officeDocument/2006/relationships/image" Target="media/image142.png"/><Relationship Id="rId208" Type="http://schemas.openxmlformats.org/officeDocument/2006/relationships/image" Target="media/image154.png"/><Relationship Id="rId229" Type="http://schemas.openxmlformats.org/officeDocument/2006/relationships/hyperlink" Target="http://blog.csdn.net/yongjian1092/article/details/7364451" TargetMode="External"/><Relationship Id="rId240" Type="http://schemas.openxmlformats.org/officeDocument/2006/relationships/hyperlink" Target="http://blog.csdn.net/yongjian1092/article/details/7364451" TargetMode="External"/><Relationship Id="rId261" Type="http://schemas.openxmlformats.org/officeDocument/2006/relationships/image" Target="media/image178.png"/><Relationship Id="rId14" Type="http://schemas.openxmlformats.org/officeDocument/2006/relationships/image" Target="media/image3.jpeg"/><Relationship Id="rId35" Type="http://schemas.openxmlformats.org/officeDocument/2006/relationships/image" Target="media/image20.png"/><Relationship Id="rId56" Type="http://schemas.openxmlformats.org/officeDocument/2006/relationships/image" Target="media/image28.png"/><Relationship Id="rId77" Type="http://schemas.openxmlformats.org/officeDocument/2006/relationships/image" Target="media/image37.png"/><Relationship Id="rId100" Type="http://schemas.openxmlformats.org/officeDocument/2006/relationships/image" Target="media/image54.png"/><Relationship Id="rId8" Type="http://schemas.openxmlformats.org/officeDocument/2006/relationships/hyperlink" Target="http://www.cnblogs.com/chenzhouchou/p/6431420.html" TargetMode="External"/><Relationship Id="rId98" Type="http://schemas.openxmlformats.org/officeDocument/2006/relationships/image" Target="media/image52.png"/><Relationship Id="rId121" Type="http://schemas.openxmlformats.org/officeDocument/2006/relationships/image" Target="media/image75.png"/><Relationship Id="rId142" Type="http://schemas.openxmlformats.org/officeDocument/2006/relationships/hyperlink" Target="http://www.cnblogs.com/nullzx/p/4968674.html" TargetMode="External"/><Relationship Id="rId163" Type="http://schemas.openxmlformats.org/officeDocument/2006/relationships/image" Target="media/image114.png"/><Relationship Id="rId184" Type="http://schemas.openxmlformats.org/officeDocument/2006/relationships/image" Target="media/image132.png"/><Relationship Id="rId219" Type="http://schemas.openxmlformats.org/officeDocument/2006/relationships/image" Target="media/image161.png"/><Relationship Id="rId230" Type="http://schemas.openxmlformats.org/officeDocument/2006/relationships/hyperlink" Target="http://blog.csdn.net/yongjian1092/article/details/7364451" TargetMode="External"/><Relationship Id="rId251" Type="http://schemas.openxmlformats.org/officeDocument/2006/relationships/image" Target="media/image169.png"/><Relationship Id="rId25" Type="http://schemas.openxmlformats.org/officeDocument/2006/relationships/hyperlink" Target="http://blog.csdn.net/uniquewonderq/article/details/46803261" TargetMode="External"/><Relationship Id="rId46" Type="http://schemas.openxmlformats.org/officeDocument/2006/relationships/image" Target="media/image23.jpeg"/><Relationship Id="rId67" Type="http://schemas.openxmlformats.org/officeDocument/2006/relationships/hyperlink" Target="http://www.infoq.com/cn/articles/jdk1.8-abstractqueuedsynchronizer" TargetMode="External"/><Relationship Id="rId272" Type="http://schemas.openxmlformats.org/officeDocument/2006/relationships/image" Target="media/image189.png"/><Relationship Id="rId88" Type="http://schemas.openxmlformats.org/officeDocument/2006/relationships/image" Target="media/image46.png"/><Relationship Id="rId111" Type="http://schemas.openxmlformats.org/officeDocument/2006/relationships/image" Target="media/image65.png"/><Relationship Id="rId132" Type="http://schemas.openxmlformats.org/officeDocument/2006/relationships/image" Target="media/image85.png"/><Relationship Id="rId153" Type="http://schemas.openxmlformats.org/officeDocument/2006/relationships/image" Target="media/image104.png"/><Relationship Id="rId174" Type="http://schemas.openxmlformats.org/officeDocument/2006/relationships/image" Target="media/image122.png"/><Relationship Id="rId195" Type="http://schemas.openxmlformats.org/officeDocument/2006/relationships/image" Target="media/image143.png"/><Relationship Id="rId209" Type="http://schemas.openxmlformats.org/officeDocument/2006/relationships/hyperlink" Target="http://www.cnblogs.com/everSeeker/p/5601861.html" TargetMode="External"/><Relationship Id="rId220" Type="http://schemas.openxmlformats.org/officeDocument/2006/relationships/hyperlink" Target="http://blog.csdn.net/yongjian1092/article/details/7364451" TargetMode="External"/><Relationship Id="rId241" Type="http://schemas.openxmlformats.org/officeDocument/2006/relationships/hyperlink" Target="http://blog.csdn.net/yongjian1092/article/details/7364451" TargetMode="External"/><Relationship Id="rId15" Type="http://schemas.openxmlformats.org/officeDocument/2006/relationships/image" Target="media/image4.jpeg"/><Relationship Id="rId36" Type="http://schemas.openxmlformats.org/officeDocument/2006/relationships/hyperlink" Target="http://www.javacodegeeks.com/tutorials/scala-tutorials/" TargetMode="External"/><Relationship Id="rId57" Type="http://schemas.openxmlformats.org/officeDocument/2006/relationships/image" Target="media/image29.png"/><Relationship Id="rId262" Type="http://schemas.openxmlformats.org/officeDocument/2006/relationships/image" Target="media/image179.png"/><Relationship Id="rId78" Type="http://schemas.openxmlformats.org/officeDocument/2006/relationships/image" Target="media/image3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image" Target="media/image94.png"/><Relationship Id="rId164" Type="http://schemas.openxmlformats.org/officeDocument/2006/relationships/image" Target="media/image115.png"/><Relationship Id="rId185" Type="http://schemas.openxmlformats.org/officeDocument/2006/relationships/image" Target="media/image133.png"/><Relationship Id="rId9" Type="http://schemas.openxmlformats.org/officeDocument/2006/relationships/hyperlink" Target="http://blog.csdn.net/z702143700/article/details/49079107" TargetMode="External"/><Relationship Id="rId210" Type="http://schemas.openxmlformats.org/officeDocument/2006/relationships/hyperlink" Target="http://blog.csdn.net/u010723709/article/details/48007881" TargetMode="External"/><Relationship Id="rId26" Type="http://schemas.openxmlformats.org/officeDocument/2006/relationships/image" Target="media/image12.png"/><Relationship Id="rId231" Type="http://schemas.openxmlformats.org/officeDocument/2006/relationships/hyperlink" Target="http://blog.csdn.net/yongjian1092/article/details/7364451" TargetMode="External"/><Relationship Id="rId252" Type="http://schemas.openxmlformats.org/officeDocument/2006/relationships/image" Target="media/image170.png"/><Relationship Id="rId273" Type="http://schemas.openxmlformats.org/officeDocument/2006/relationships/fontTable" Target="fontTable.xml"/><Relationship Id="rId47" Type="http://schemas.openxmlformats.org/officeDocument/2006/relationships/image" Target="media/image24.jpeg"/><Relationship Id="rId68" Type="http://schemas.openxmlformats.org/officeDocument/2006/relationships/hyperlink" Target="http://www.infoq.com/cn/articles/java8-abstractqueuedsynchronizer" TargetMode="External"/><Relationship Id="rId89" Type="http://schemas.openxmlformats.org/officeDocument/2006/relationships/image" Target="media/image47.png"/><Relationship Id="rId112" Type="http://schemas.openxmlformats.org/officeDocument/2006/relationships/image" Target="media/image66.png"/><Relationship Id="rId133" Type="http://schemas.openxmlformats.org/officeDocument/2006/relationships/image" Target="media/image86.png"/><Relationship Id="rId154" Type="http://schemas.openxmlformats.org/officeDocument/2006/relationships/image" Target="media/image105.png"/><Relationship Id="rId175" Type="http://schemas.openxmlformats.org/officeDocument/2006/relationships/image" Target="media/image123.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image" Target="media/image5.png"/><Relationship Id="rId221" Type="http://schemas.openxmlformats.org/officeDocument/2006/relationships/hyperlink" Target="http://blog.csdn.net/yongjian1092/article/details/7364451" TargetMode="External"/><Relationship Id="rId242" Type="http://schemas.openxmlformats.org/officeDocument/2006/relationships/image" Target="media/image162.png"/><Relationship Id="rId263" Type="http://schemas.openxmlformats.org/officeDocument/2006/relationships/image" Target="media/image180.png"/><Relationship Id="rId37" Type="http://schemas.openxmlformats.org/officeDocument/2006/relationships/hyperlink" Target="mailto:4.@Inherited" TargetMode="External"/><Relationship Id="rId58" Type="http://schemas.openxmlformats.org/officeDocument/2006/relationships/hyperlink" Target="http://lib.csdn.net/base/20" TargetMode="External"/><Relationship Id="rId79" Type="http://schemas.openxmlformats.org/officeDocument/2006/relationships/image" Target="media/image39.png"/><Relationship Id="rId102" Type="http://schemas.openxmlformats.org/officeDocument/2006/relationships/image" Target="media/image56.png"/><Relationship Id="rId123" Type="http://schemas.openxmlformats.org/officeDocument/2006/relationships/image" Target="media/image77.png"/><Relationship Id="rId144" Type="http://schemas.openxmlformats.org/officeDocument/2006/relationships/image" Target="media/image95.jpeg"/><Relationship Id="rId90" Type="http://schemas.openxmlformats.org/officeDocument/2006/relationships/image" Target="media/image48.png"/><Relationship Id="rId165" Type="http://schemas.openxmlformats.org/officeDocument/2006/relationships/hyperlink" Target="http://blog.csdn.net/u010001838/article/details/45691913" TargetMode="External"/><Relationship Id="rId186" Type="http://schemas.openxmlformats.org/officeDocument/2006/relationships/image" Target="media/image134.png"/><Relationship Id="rId211" Type="http://schemas.openxmlformats.org/officeDocument/2006/relationships/hyperlink" Target="http://blog.csdn.net/melod_bc/article/details/54150679" TargetMode="External"/><Relationship Id="rId232" Type="http://schemas.openxmlformats.org/officeDocument/2006/relationships/hyperlink" Target="http://blog.csdn.net/yongjian1092/article/details/7364451" TargetMode="External"/><Relationship Id="rId253" Type="http://schemas.openxmlformats.org/officeDocument/2006/relationships/image" Target="media/image171.png"/><Relationship Id="rId274" Type="http://schemas.openxmlformats.org/officeDocument/2006/relationships/theme" Target="theme/theme1.xml"/><Relationship Id="rId27" Type="http://schemas.openxmlformats.org/officeDocument/2006/relationships/image" Target="media/image13.png"/><Relationship Id="rId48" Type="http://schemas.openxmlformats.org/officeDocument/2006/relationships/image" Target="media/image25.jpeg"/><Relationship Id="rId69" Type="http://schemas.openxmlformats.org/officeDocument/2006/relationships/image" Target="media/image31.png"/><Relationship Id="rId113" Type="http://schemas.openxmlformats.org/officeDocument/2006/relationships/image" Target="media/image67.png"/><Relationship Id="rId134" Type="http://schemas.openxmlformats.org/officeDocument/2006/relationships/image" Target="media/image87.png"/><Relationship Id="rId80" Type="http://schemas.openxmlformats.org/officeDocument/2006/relationships/image" Target="media/image40.png"/><Relationship Id="rId155" Type="http://schemas.openxmlformats.org/officeDocument/2006/relationships/image" Target="media/image106.png"/><Relationship Id="rId176" Type="http://schemas.openxmlformats.org/officeDocument/2006/relationships/image" Target="media/image124.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hyperlink" Target="http://blog.csdn.net/yongjian1092/article/details/7364451" TargetMode="External"/><Relationship Id="rId243" Type="http://schemas.openxmlformats.org/officeDocument/2006/relationships/hyperlink" Target="http://lib.csdn.net/base/javase" TargetMode="External"/><Relationship Id="rId264" Type="http://schemas.openxmlformats.org/officeDocument/2006/relationships/image" Target="media/image181.png"/><Relationship Id="rId17" Type="http://schemas.openxmlformats.org/officeDocument/2006/relationships/image" Target="media/image6.png"/><Relationship Id="rId38" Type="http://schemas.openxmlformats.org/officeDocument/2006/relationships/hyperlink" Target="http://www.javacodegeeks.com/2014/05/the-effects-of-programming-with-java-8-streams-on-algorithm-performance.html" TargetMode="External"/><Relationship Id="rId59" Type="http://schemas.openxmlformats.org/officeDocument/2006/relationships/hyperlink" Target="http://blog.csdn.net/u013074465/article/details/46118121" TargetMode="External"/><Relationship Id="rId103" Type="http://schemas.openxmlformats.org/officeDocument/2006/relationships/image" Target="media/image57.png"/><Relationship Id="rId124" Type="http://schemas.openxmlformats.org/officeDocument/2006/relationships/image" Target="media/image78.png"/><Relationship Id="rId70" Type="http://schemas.openxmlformats.org/officeDocument/2006/relationships/image" Target="media/image32.png"/><Relationship Id="rId91" Type="http://schemas.openxmlformats.org/officeDocument/2006/relationships/hyperlink" Target="http://blog.csdn.net/u011518120/article/details/55252951" TargetMode="External"/><Relationship Id="rId145" Type="http://schemas.openxmlformats.org/officeDocument/2006/relationships/image" Target="media/image96.png"/><Relationship Id="rId166" Type="http://schemas.openxmlformats.org/officeDocument/2006/relationships/hyperlink" Target="http://blog.csdn.net/zhushuai1221/article/details/51221552" TargetMode="External"/><Relationship Id="rId187" Type="http://schemas.openxmlformats.org/officeDocument/2006/relationships/image" Target="media/image135.png"/><Relationship Id="rId1" Type="http://schemas.openxmlformats.org/officeDocument/2006/relationships/customXml" Target="../customXml/item1.xml"/><Relationship Id="rId212" Type="http://schemas.openxmlformats.org/officeDocument/2006/relationships/hyperlink" Target="http://www.cnblogs.com/skywang12345/p/3308762.html" TargetMode="External"/><Relationship Id="rId233" Type="http://schemas.openxmlformats.org/officeDocument/2006/relationships/hyperlink" Target="http://blog.csdn.net/yongjian1092/article/details/7364451" TargetMode="External"/><Relationship Id="rId254" Type="http://schemas.openxmlformats.org/officeDocument/2006/relationships/image" Target="media/image172.png"/><Relationship Id="rId28" Type="http://schemas.openxmlformats.org/officeDocument/2006/relationships/image" Target="media/image14.png"/><Relationship Id="rId49" Type="http://schemas.openxmlformats.org/officeDocument/2006/relationships/image" Target="media/image26.jpeg"/><Relationship Id="rId114" Type="http://schemas.openxmlformats.org/officeDocument/2006/relationships/image" Target="media/image68.png"/><Relationship Id="rId60" Type="http://schemas.openxmlformats.org/officeDocument/2006/relationships/hyperlink" Target="http://www.ibm.com/developerworks/cn/linux/l-ipc/part5/index1.html" TargetMode="External"/><Relationship Id="rId81" Type="http://schemas.openxmlformats.org/officeDocument/2006/relationships/hyperlink" Target="http://www.jianshu.com/p/7c7a5df5bda6?ref=myread" TargetMode="External"/><Relationship Id="rId135" Type="http://schemas.openxmlformats.org/officeDocument/2006/relationships/image" Target="media/image88.png"/><Relationship Id="rId156" Type="http://schemas.openxmlformats.org/officeDocument/2006/relationships/image" Target="media/image107.png"/><Relationship Id="rId177" Type="http://schemas.openxmlformats.org/officeDocument/2006/relationships/image" Target="media/image125.png"/><Relationship Id="rId198" Type="http://schemas.openxmlformats.org/officeDocument/2006/relationships/image" Target="media/image146.png"/><Relationship Id="rId202" Type="http://schemas.openxmlformats.org/officeDocument/2006/relationships/image" Target="media/image150.png"/><Relationship Id="rId223" Type="http://schemas.openxmlformats.org/officeDocument/2006/relationships/hyperlink" Target="http://blog.csdn.net/yongjian1092/article/details/7364451" TargetMode="External"/><Relationship Id="rId244" Type="http://schemas.openxmlformats.org/officeDocument/2006/relationships/image" Target="media/image163.jpeg"/><Relationship Id="rId18" Type="http://schemas.openxmlformats.org/officeDocument/2006/relationships/image" Target="media/image7.png"/><Relationship Id="rId39" Type="http://schemas.openxmlformats.org/officeDocument/2006/relationships/hyperlink" Target="http://docs.oracle.com/javase/8/docs/api/java/util/stream/package-summary.html" TargetMode="External"/><Relationship Id="rId265" Type="http://schemas.openxmlformats.org/officeDocument/2006/relationships/image" Target="media/image182.png"/><Relationship Id="rId50" Type="http://schemas.openxmlformats.org/officeDocument/2006/relationships/hyperlink" Target="http://blog.csdn.net/andymu077/article/details/52312330" TargetMode="External"/><Relationship Id="rId104" Type="http://schemas.openxmlformats.org/officeDocument/2006/relationships/image" Target="media/image58.png"/><Relationship Id="rId125" Type="http://schemas.openxmlformats.org/officeDocument/2006/relationships/image" Target="media/image79.png"/><Relationship Id="rId146" Type="http://schemas.openxmlformats.org/officeDocument/2006/relationships/image" Target="media/image97.png"/><Relationship Id="rId167" Type="http://schemas.openxmlformats.org/officeDocument/2006/relationships/image" Target="media/image116.png"/><Relationship Id="rId188" Type="http://schemas.openxmlformats.org/officeDocument/2006/relationships/image" Target="media/image136.png"/><Relationship Id="rId71" Type="http://schemas.openxmlformats.org/officeDocument/2006/relationships/image" Target="media/image33.png"/><Relationship Id="rId92" Type="http://schemas.openxmlformats.org/officeDocument/2006/relationships/hyperlink" Target="http://blog.csdn.net/chunlongyu/article/details/52504895" TargetMode="External"/><Relationship Id="rId213" Type="http://schemas.openxmlformats.org/officeDocument/2006/relationships/image" Target="media/image155.png"/><Relationship Id="rId234" Type="http://schemas.openxmlformats.org/officeDocument/2006/relationships/hyperlink" Target="http://blog.csdn.net/yongjian1092/article/details/7364451" TargetMode="External"/><Relationship Id="rId2" Type="http://schemas.openxmlformats.org/officeDocument/2006/relationships/numbering" Target="numbering.xml"/><Relationship Id="rId29" Type="http://schemas.openxmlformats.org/officeDocument/2006/relationships/hyperlink" Target="http://blog.csdn.net/kingzone_2008/article/details/9083327" TargetMode="External"/><Relationship Id="rId255" Type="http://schemas.openxmlformats.org/officeDocument/2006/relationships/image" Target="media/image173.png"/><Relationship Id="rId40" Type="http://schemas.openxmlformats.org/officeDocument/2006/relationships/hyperlink" Target="http://openjdk.java.net/jeps/122" TargetMode="External"/><Relationship Id="rId115" Type="http://schemas.openxmlformats.org/officeDocument/2006/relationships/image" Target="media/image69.png"/><Relationship Id="rId136" Type="http://schemas.openxmlformats.org/officeDocument/2006/relationships/image" Target="media/image89.png"/><Relationship Id="rId157" Type="http://schemas.openxmlformats.org/officeDocument/2006/relationships/image" Target="media/image108.png"/><Relationship Id="rId178" Type="http://schemas.openxmlformats.org/officeDocument/2006/relationships/image" Target="media/image126.png"/><Relationship Id="rId61" Type="http://schemas.openxmlformats.org/officeDocument/2006/relationships/hyperlink" Target="http://www.ibm.com/developerworks/cn/linux/l-ipc/part5/index2.html" TargetMode="External"/><Relationship Id="rId82" Type="http://schemas.openxmlformats.org/officeDocument/2006/relationships/hyperlink" Target="http://blog.csdn.net/yanyan19880509/article/details/52349056" TargetMode="External"/><Relationship Id="rId199" Type="http://schemas.openxmlformats.org/officeDocument/2006/relationships/image" Target="media/image147.png"/><Relationship Id="rId203" Type="http://schemas.openxmlformats.org/officeDocument/2006/relationships/image" Target="media/image151.png"/><Relationship Id="rId19" Type="http://schemas.openxmlformats.org/officeDocument/2006/relationships/image" Target="media/image8.png"/><Relationship Id="rId224" Type="http://schemas.openxmlformats.org/officeDocument/2006/relationships/hyperlink" Target="http://blog.csdn.net/yongjian1092/article/details/7364451" TargetMode="External"/><Relationship Id="rId245" Type="http://schemas.openxmlformats.org/officeDocument/2006/relationships/hyperlink" Target="http://blog.csdn.net/xuqu_volition/article/details/53786096" TargetMode="External"/><Relationship Id="rId266" Type="http://schemas.openxmlformats.org/officeDocument/2006/relationships/image" Target="media/image183.png"/><Relationship Id="rId30" Type="http://schemas.openxmlformats.org/officeDocument/2006/relationships/image" Target="media/image15.png"/><Relationship Id="rId105" Type="http://schemas.openxmlformats.org/officeDocument/2006/relationships/image" Target="media/image59.png"/><Relationship Id="rId126" Type="http://schemas.openxmlformats.org/officeDocument/2006/relationships/hyperlink" Target="https://www.ibm.com/developerworks/cn/java/j-jtp0730/" TargetMode="External"/><Relationship Id="rId147" Type="http://schemas.openxmlformats.org/officeDocument/2006/relationships/image" Target="media/image98.png"/><Relationship Id="rId168" Type="http://schemas.openxmlformats.org/officeDocument/2006/relationships/image" Target="media/image117.jpeg"/><Relationship Id="rId51" Type="http://schemas.openxmlformats.org/officeDocument/2006/relationships/hyperlink" Target="http://blog.csdn.net/yaosiming2011/article/details/44280713" TargetMode="External"/><Relationship Id="rId72" Type="http://schemas.openxmlformats.org/officeDocument/2006/relationships/image" Target="media/image34.png"/><Relationship Id="rId93" Type="http://schemas.openxmlformats.org/officeDocument/2006/relationships/hyperlink" Target="http://brokendreams.iteye.com/blog/2253956" TargetMode="External"/><Relationship Id="rId189" Type="http://schemas.openxmlformats.org/officeDocument/2006/relationships/image" Target="media/image137.png"/><Relationship Id="rId3" Type="http://schemas.openxmlformats.org/officeDocument/2006/relationships/styles" Target="styles.xml"/><Relationship Id="rId214" Type="http://schemas.openxmlformats.org/officeDocument/2006/relationships/image" Target="media/image156.png"/><Relationship Id="rId235" Type="http://schemas.openxmlformats.org/officeDocument/2006/relationships/hyperlink" Target="http://blog.csdn.net/yongjian1092/article/details/7364451" TargetMode="External"/><Relationship Id="rId256" Type="http://schemas.openxmlformats.org/officeDocument/2006/relationships/image" Target="media/image174.png"/><Relationship Id="rId116" Type="http://schemas.openxmlformats.org/officeDocument/2006/relationships/image" Target="media/image70.png"/><Relationship Id="rId137" Type="http://schemas.openxmlformats.org/officeDocument/2006/relationships/image" Target="media/image90.png"/><Relationship Id="rId158" Type="http://schemas.openxmlformats.org/officeDocument/2006/relationships/image" Target="media/image109.png"/><Relationship Id="rId20" Type="http://schemas.openxmlformats.org/officeDocument/2006/relationships/image" Target="media/image9.png"/><Relationship Id="rId41" Type="http://schemas.openxmlformats.org/officeDocument/2006/relationships/hyperlink" Target="http://blog.csdn.net/lylwo317/article/details/52163304" TargetMode="External"/><Relationship Id="rId62" Type="http://schemas.openxmlformats.org/officeDocument/2006/relationships/hyperlink" Target="http://blog.csdn.net/tietao/article/details/7367827" TargetMode="External"/><Relationship Id="rId83" Type="http://schemas.openxmlformats.org/officeDocument/2006/relationships/image" Target="media/image41.png"/><Relationship Id="rId179" Type="http://schemas.openxmlformats.org/officeDocument/2006/relationships/image" Target="media/image127.png"/><Relationship Id="rId190" Type="http://schemas.openxmlformats.org/officeDocument/2006/relationships/image" Target="media/image138.png"/><Relationship Id="rId204" Type="http://schemas.openxmlformats.org/officeDocument/2006/relationships/image" Target="media/image152.png"/><Relationship Id="rId225" Type="http://schemas.openxmlformats.org/officeDocument/2006/relationships/hyperlink" Target="http://blog.csdn.net/yongjian1092/article/details/7364451" TargetMode="External"/><Relationship Id="rId246" Type="http://schemas.openxmlformats.org/officeDocument/2006/relationships/image" Target="media/image164.png"/><Relationship Id="rId267" Type="http://schemas.openxmlformats.org/officeDocument/2006/relationships/image" Target="media/image184.png"/><Relationship Id="rId106" Type="http://schemas.openxmlformats.org/officeDocument/2006/relationships/image" Target="media/image60.png"/><Relationship Id="rId127" Type="http://schemas.openxmlformats.org/officeDocument/2006/relationships/image" Target="media/image80.png"/><Relationship Id="rId10" Type="http://schemas.openxmlformats.org/officeDocument/2006/relationships/hyperlink" Target="http://www.cnblogs.com/hapjin/p/4672974.html" TargetMode="External"/><Relationship Id="rId31" Type="http://schemas.openxmlformats.org/officeDocument/2006/relationships/image" Target="media/image16.png"/><Relationship Id="rId52" Type="http://schemas.openxmlformats.org/officeDocument/2006/relationships/hyperlink" Target="https://my.oschina.net/mingdongcheng/blog/139263" TargetMode="External"/><Relationship Id="rId73" Type="http://schemas.openxmlformats.org/officeDocument/2006/relationships/image" Target="media/image35.png"/><Relationship Id="rId94" Type="http://schemas.openxmlformats.org/officeDocument/2006/relationships/hyperlink" Target="http://www.cnblogs.com/wanly3643/p/3939552.html" TargetMode="External"/><Relationship Id="rId148" Type="http://schemas.openxmlformats.org/officeDocument/2006/relationships/image" Target="media/image99.png"/><Relationship Id="rId169" Type="http://schemas.openxmlformats.org/officeDocument/2006/relationships/image" Target="media/image118.png"/><Relationship Id="rId4" Type="http://schemas.openxmlformats.org/officeDocument/2006/relationships/settings" Target="settings.xml"/><Relationship Id="rId180" Type="http://schemas.openxmlformats.org/officeDocument/2006/relationships/image" Target="media/image128.png"/><Relationship Id="rId215" Type="http://schemas.openxmlformats.org/officeDocument/2006/relationships/image" Target="media/image157.png"/><Relationship Id="rId236" Type="http://schemas.openxmlformats.org/officeDocument/2006/relationships/hyperlink" Target="http://blog.csdn.net/yongjian1092/article/details/7364451" TargetMode="External"/><Relationship Id="rId257" Type="http://schemas.openxmlformats.org/officeDocument/2006/relationships/image" Target="media/image175.png"/><Relationship Id="rId42" Type="http://schemas.openxmlformats.org/officeDocument/2006/relationships/hyperlink" Target="http://www.cnblogs.com/peida/archive/2013/04/26/3038503.html" TargetMode="External"/><Relationship Id="rId84" Type="http://schemas.openxmlformats.org/officeDocument/2006/relationships/image" Target="media/image42.png"/><Relationship Id="rId138" Type="http://schemas.openxmlformats.org/officeDocument/2006/relationships/image" Target="media/image91.jpeg"/><Relationship Id="rId191" Type="http://schemas.openxmlformats.org/officeDocument/2006/relationships/image" Target="media/image139.png"/><Relationship Id="rId205" Type="http://schemas.openxmlformats.org/officeDocument/2006/relationships/image" Target="media/image153.png"/><Relationship Id="rId247" Type="http://schemas.openxmlformats.org/officeDocument/2006/relationships/image" Target="media/image165.png"/><Relationship Id="rId107" Type="http://schemas.openxmlformats.org/officeDocument/2006/relationships/image" Target="media/image61.png"/><Relationship Id="rId11" Type="http://schemas.openxmlformats.org/officeDocument/2006/relationships/hyperlink" Target="http://www.cnblogs.com/cherryljr/p/6669489.html" TargetMode="External"/><Relationship Id="rId53" Type="http://schemas.openxmlformats.org/officeDocument/2006/relationships/hyperlink" Target="http://c.biancheng.net/cpp/html/2605.html" TargetMode="External"/><Relationship Id="rId149" Type="http://schemas.openxmlformats.org/officeDocument/2006/relationships/image" Target="media/image1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56663-53F6-41AC-A957-EC90EBC5B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9545</TotalTime>
  <Pages>1</Pages>
  <Words>25334</Words>
  <Characters>144406</Characters>
  <Application>Microsoft Office Word</Application>
  <DocSecurity>0</DocSecurity>
  <Lines>1203</Lines>
  <Paragraphs>338</Paragraphs>
  <ScaleCrop>false</ScaleCrop>
  <Company>Microsoft</Company>
  <LinksUpToDate>false</LinksUpToDate>
  <CharactersWithSpaces>169402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wy</dc:creator>
  <cp:keywords/>
  <dc:description/>
  <cp:lastModifiedBy>wy</cp:lastModifiedBy>
  <cp:revision>115</cp:revision>
  <dcterms:created xsi:type="dcterms:W3CDTF">2017-04-10T00:48:00Z</dcterms:created>
  <dcterms:modified xsi:type="dcterms:W3CDTF">2017-09-19T12:51:00Z</dcterms:modified>
</cp:coreProperties>
</file>